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EC3DEE" w14:textId="77777777" w:rsidR="00C1414D" w:rsidRDefault="00C1414D">
      <w:pPr>
        <w:pStyle w:val="Title"/>
        <w:rPr>
          <w:b w:val="0"/>
        </w:rPr>
        <w:sectPr w:rsidR="00C1414D">
          <w:headerReference w:type="even" r:id="rId9"/>
          <w:headerReference w:type="default" r:id="rId10"/>
          <w:footerReference w:type="even" r:id="rId11"/>
          <w:footerReference w:type="default" r:id="rId12"/>
          <w:headerReference w:type="first" r:id="rId13"/>
          <w:footerReference w:type="first" r:id="rId14"/>
          <w:type w:val="continuous"/>
          <w:pgSz w:w="11900" w:h="16840"/>
          <w:pgMar w:top="2160" w:right="720" w:bottom="1440" w:left="720" w:header="720" w:footer="907" w:gutter="0"/>
          <w:cols w:num="2" w:space="400"/>
          <w:titlePg/>
          <w:docGrid w:linePitch="360"/>
        </w:sectPr>
      </w:pPr>
    </w:p>
    <w:p w14:paraId="4A10B431" w14:textId="77777777" w:rsidR="00C1414D" w:rsidRDefault="00000000">
      <w:pPr>
        <w:pStyle w:val="Title"/>
      </w:pPr>
      <w:bookmarkStart w:id="8" w:name="_Toc390059415"/>
      <w:bookmarkStart w:id="9" w:name="_Toc150181704"/>
      <w:bookmarkStart w:id="10" w:name="_Toc383470956"/>
      <w:bookmarkStart w:id="11" w:name="_Toc185523812"/>
      <w:r>
        <w:rPr>
          <w:rFonts w:hint="eastAsia"/>
        </w:rPr>
        <w:lastRenderedPageBreak/>
        <w:t xml:space="preserve">MAVO Edge </w:t>
      </w:r>
      <w:r>
        <w:t>6</w:t>
      </w:r>
      <w:r>
        <w:rPr>
          <w:rFonts w:hint="eastAsia"/>
        </w:rPr>
        <w:t>K简介</w:t>
      </w:r>
      <w:bookmarkEnd w:id="8"/>
      <w:bookmarkEnd w:id="9"/>
      <w:bookmarkEnd w:id="10"/>
      <w:bookmarkEnd w:id="11"/>
      <w:r>
        <w:tab/>
      </w:r>
      <w:r>
        <w:tab/>
      </w:r>
      <w:r>
        <w:tab/>
      </w:r>
      <w:r>
        <w:tab/>
      </w:r>
      <w:r>
        <w:tab/>
      </w:r>
    </w:p>
    <w:bookmarkStart w:id="12" w:name="OLE_LINK517"/>
    <w:bookmarkStart w:id="13" w:name="OLE_LINK518"/>
    <w:p w14:paraId="7DDDA8BE" w14:textId="77777777" w:rsidR="00C1414D" w:rsidRDefault="00000000">
      <w:r>
        <w:fldChar w:fldCharType="begin"/>
      </w:r>
      <w:r>
        <w:instrText xml:space="preserve"> HYPERLINK "http://www.kinefinity.com/" </w:instrText>
      </w:r>
      <w:r>
        <w:fldChar w:fldCharType="separate"/>
      </w:r>
      <w:r>
        <w:rPr>
          <w:rStyle w:val="Hyperlink"/>
          <w:rFonts w:hint="eastAsia"/>
        </w:rPr>
        <w:t>卓曜（北京）科技有限公司（</w:t>
      </w:r>
      <w:r>
        <w:rPr>
          <w:rStyle w:val="Hyperlink"/>
        </w:rPr>
        <w:t>Kinefinity Inc.</w:t>
      </w:r>
      <w:r>
        <w:rPr>
          <w:rStyle w:val="Hyperlink"/>
          <w:rFonts w:hint="eastAsia"/>
        </w:rPr>
        <w:t>）</w:t>
      </w:r>
      <w:r>
        <w:rPr>
          <w:rStyle w:val="Hyperlink"/>
        </w:rPr>
        <w:fldChar w:fldCharType="end"/>
      </w:r>
      <w:r>
        <w:rPr>
          <w:rFonts w:hint="eastAsia"/>
        </w:rPr>
        <w:t>致力于</w:t>
      </w:r>
      <w:r>
        <w:t>FPGA、软件、电路、光学</w:t>
      </w:r>
      <w:r>
        <w:rPr>
          <w:rFonts w:hint="eastAsia"/>
        </w:rPr>
        <w:t>和工业设计</w:t>
      </w:r>
      <w:r>
        <w:t>的</w:t>
      </w:r>
      <w:r>
        <w:rPr>
          <w:rFonts w:hint="eastAsia"/>
        </w:rPr>
        <w:t>研发</w:t>
      </w:r>
      <w:r>
        <w:t>，</w:t>
      </w:r>
      <w:r>
        <w:rPr>
          <w:rFonts w:hint="eastAsia"/>
        </w:rPr>
        <w:t>核心产品为拍摄电影、电视、广告等</w:t>
      </w:r>
      <w:r>
        <w:t>创意视频的数字</w:t>
      </w:r>
      <w:r>
        <w:rPr>
          <w:rFonts w:hint="eastAsia"/>
        </w:rPr>
        <w:t>电影</w:t>
      </w:r>
      <w:r>
        <w:t>摄影机。在国内外影视制作人士的协助下，</w:t>
      </w:r>
      <w:r>
        <w:rPr>
          <w:rFonts w:hint="eastAsia"/>
        </w:rPr>
        <w:t>全</w:t>
      </w:r>
      <w:r>
        <w:t>力而</w:t>
      </w:r>
      <w:r>
        <w:rPr>
          <w:rFonts w:hint="eastAsia"/>
        </w:rPr>
        <w:t>为，具备完整</w:t>
      </w:r>
      <w:r>
        <w:t>自主知识产权。</w:t>
      </w:r>
    </w:p>
    <w:bookmarkEnd w:id="12"/>
    <w:bookmarkEnd w:id="13"/>
    <w:p w14:paraId="3B9F8546" w14:textId="77777777" w:rsidR="00C1414D" w:rsidRDefault="00000000">
      <w:r>
        <w:rPr>
          <w:rFonts w:hint="eastAsia"/>
        </w:rPr>
        <w:t xml:space="preserve">大画幅MAVO Edge </w:t>
      </w:r>
      <w:r>
        <w:t>6</w:t>
      </w:r>
      <w:r>
        <w:rPr>
          <w:rFonts w:hint="eastAsia"/>
        </w:rPr>
        <w:t>K在全新一体化设计的碳纤机身中搭载超凡画质的</w:t>
      </w:r>
      <w:r>
        <w:t>3:2全幅6K影像传感器和大幅升级的图像处理系统</w:t>
      </w:r>
      <w:r>
        <w:rPr>
          <w:rFonts w:hint="eastAsia"/>
        </w:rPr>
        <w:t>，将</w:t>
      </w:r>
      <w:r>
        <w:t>Kinefinity大画幅电影摄影机系统提升到新的高度</w:t>
      </w:r>
      <w:r>
        <w:rPr>
          <w:rFonts w:hint="eastAsia"/>
        </w:rPr>
        <w:t xml:space="preserve">。MAVO Edge </w:t>
      </w:r>
      <w:r>
        <w:t>6</w:t>
      </w:r>
      <w:r>
        <w:rPr>
          <w:rFonts w:hint="eastAsia"/>
        </w:rPr>
        <w:t>K</w:t>
      </w:r>
      <w:r>
        <w:t>提供更干净的画面、更广的视角、更浅的景深、更多的临场感等大画幅的美学表现。6</w:t>
      </w:r>
      <w:r>
        <w:rPr>
          <w:rFonts w:hint="eastAsia"/>
        </w:rPr>
        <w:t>K 2.4:1 7</w:t>
      </w:r>
      <w:r>
        <w:t>5</w:t>
      </w:r>
      <w:r>
        <w:rPr>
          <w:rFonts w:hint="eastAsia"/>
        </w:rPr>
        <w:t>fps、</w:t>
      </w:r>
      <w:r>
        <w:t xml:space="preserve">3K </w:t>
      </w:r>
      <w:r>
        <w:rPr>
          <w:rFonts w:hint="eastAsia"/>
        </w:rPr>
        <w:t>2.4:1</w:t>
      </w:r>
      <w:r>
        <w:t xml:space="preserve"> 195fps或者2K</w:t>
      </w:r>
      <w:r>
        <w:rPr>
          <w:rFonts w:hint="eastAsia"/>
        </w:rPr>
        <w:t xml:space="preserve"> </w:t>
      </w:r>
      <w:r>
        <w:t xml:space="preserve">HD </w:t>
      </w:r>
      <w:r>
        <w:rPr>
          <w:rFonts w:hint="eastAsia"/>
        </w:rPr>
        <w:t>2.4:1</w:t>
      </w:r>
      <w:r>
        <w:t xml:space="preserve"> 290fps输出，直接录制ProRes获得流畅无比的后期流程</w:t>
      </w:r>
      <w:r>
        <w:rPr>
          <w:rFonts w:hint="eastAsia"/>
        </w:rPr>
        <w:t>；也可以直接录制RAW获得更大的后期调整空间。</w:t>
      </w:r>
    </w:p>
    <w:p w14:paraId="71C898D5" w14:textId="77777777" w:rsidR="00C1414D" w:rsidRDefault="00000000">
      <w:pPr>
        <w:pStyle w:val="ListParagraph"/>
        <w:numPr>
          <w:ilvl w:val="0"/>
          <w:numId w:val="3"/>
        </w:numPr>
        <w:spacing w:before="200"/>
        <w:ind w:left="964" w:firstLineChars="0" w:hanging="482"/>
      </w:pPr>
      <w:r>
        <w:rPr>
          <w:b/>
          <w:bCs/>
        </w:rPr>
        <w:t>CMOS</w:t>
      </w:r>
      <w:r>
        <w:rPr>
          <w:rFonts w:hint="eastAsia"/>
          <w:b/>
          <w:bCs/>
        </w:rPr>
        <w:t>影像传感器：</w:t>
      </w:r>
      <w:r>
        <w:t xml:space="preserve">6K </w:t>
      </w:r>
      <w:r>
        <w:rPr>
          <w:rFonts w:hint="eastAsia"/>
        </w:rPr>
        <w:t>全幅</w:t>
      </w:r>
      <w:r>
        <w:t>3:2尺寸；</w:t>
      </w:r>
    </w:p>
    <w:p w14:paraId="379C0B61" w14:textId="77777777" w:rsidR="00C1414D" w:rsidRDefault="00000000">
      <w:pPr>
        <w:pStyle w:val="ListParagraph"/>
        <w:numPr>
          <w:ilvl w:val="0"/>
          <w:numId w:val="3"/>
        </w:numPr>
        <w:ind w:firstLineChars="0"/>
      </w:pPr>
      <w:r>
        <w:rPr>
          <w:rFonts w:hint="eastAsia"/>
          <w:b/>
        </w:rPr>
        <w:t>双</w:t>
      </w:r>
      <w:r>
        <w:rPr>
          <w:b/>
        </w:rPr>
        <w:t>原生</w:t>
      </w:r>
      <w:r>
        <w:rPr>
          <w:rFonts w:hint="eastAsia"/>
          <w:b/>
        </w:rPr>
        <w:t>ISO：</w:t>
      </w:r>
      <w:r>
        <w:t>800/5120，不论在低光场景还是在常规场景下仍然获得噪点极低、高宽容度的画面</w:t>
      </w:r>
      <w:r>
        <w:rPr>
          <w:rFonts w:hint="eastAsia"/>
        </w:rPr>
        <w:t>；</w:t>
      </w:r>
    </w:p>
    <w:p w14:paraId="786D6692" w14:textId="77777777" w:rsidR="00C1414D" w:rsidRDefault="00000000">
      <w:pPr>
        <w:pStyle w:val="ListParagraph"/>
        <w:numPr>
          <w:ilvl w:val="0"/>
          <w:numId w:val="3"/>
        </w:numPr>
        <w:ind w:firstLineChars="0"/>
      </w:pPr>
      <w:r>
        <w:rPr>
          <w:rFonts w:hint="eastAsia"/>
          <w:b/>
        </w:rPr>
        <w:t>苹果ProRes</w:t>
      </w:r>
      <w:r>
        <w:rPr>
          <w:b/>
        </w:rPr>
        <w:t>：</w:t>
      </w:r>
      <w:r>
        <w:rPr>
          <w:rFonts w:hint="eastAsia"/>
        </w:rPr>
        <w:t>不仅支持全帧率、全分辨率ProRes录制（包括</w:t>
      </w:r>
      <w:r>
        <w:rPr>
          <w:rFonts w:hint="eastAsia"/>
          <w:color w:val="auto"/>
        </w:rPr>
        <w:t xml:space="preserve">ProRes </w:t>
      </w:r>
      <w:r>
        <w:rPr>
          <w:color w:val="auto"/>
        </w:rPr>
        <w:t>422</w:t>
      </w:r>
      <w:r>
        <w:rPr>
          <w:rFonts w:hint="eastAsia"/>
          <w:color w:val="auto"/>
        </w:rPr>
        <w:t>HQ</w:t>
      </w:r>
      <w:r>
        <w:rPr>
          <w:color w:val="auto"/>
        </w:rPr>
        <w:t>, ProRes 4444, PreRes 4444XQ</w:t>
      </w:r>
      <w:r>
        <w:rPr>
          <w:rFonts w:hint="eastAsia"/>
          <w:color w:val="auto"/>
        </w:rPr>
        <w:t xml:space="preserve">、ProRes 422、ProRes 422LT、ProRes Proxy </w:t>
      </w:r>
      <w:r>
        <w:rPr>
          <w:rFonts w:hint="eastAsia"/>
        </w:rPr>
        <w:t>），还可轻松实现机内超采输出全幅面的</w:t>
      </w:r>
      <w:r>
        <w:t>4K</w:t>
      </w:r>
      <w:r>
        <w:rPr>
          <w:rFonts w:hint="eastAsia"/>
        </w:rPr>
        <w:t>；</w:t>
      </w:r>
      <w:r>
        <w:t xml:space="preserve"> </w:t>
      </w:r>
    </w:p>
    <w:p w14:paraId="1804E32E" w14:textId="77777777" w:rsidR="00C1414D" w:rsidRDefault="00000000">
      <w:pPr>
        <w:pStyle w:val="ListParagraph"/>
        <w:numPr>
          <w:ilvl w:val="0"/>
          <w:numId w:val="3"/>
        </w:numPr>
        <w:ind w:firstLineChars="0"/>
      </w:pPr>
      <w:r>
        <w:rPr>
          <w:rFonts w:hint="eastAsia"/>
          <w:b/>
        </w:rPr>
        <w:t>RAW：</w:t>
      </w:r>
      <w:bookmarkStart w:id="14" w:name="_Hlk185499391"/>
      <w:r>
        <w:rPr>
          <w:rFonts w:hint="eastAsia"/>
        </w:rPr>
        <w:t>支持4K及以下分辨率，全帧率、无损无压缩的RAW录制（DNG），能够</w:t>
      </w:r>
      <w:r>
        <w:t>保留</w:t>
      </w:r>
      <w:r>
        <w:rPr>
          <w:rFonts w:hint="eastAsia"/>
        </w:rPr>
        <w:t>所有</w:t>
      </w:r>
      <w:r>
        <w:t>的图像细节和色彩信息</w:t>
      </w:r>
      <w:r>
        <w:rPr>
          <w:rFonts w:hint="eastAsia"/>
        </w:rPr>
        <w:t>，并且保留了拍摄时的所有元数据，获得更大的后期调整空间；</w:t>
      </w:r>
    </w:p>
    <w:bookmarkEnd w:id="14"/>
    <w:p w14:paraId="0E8C2405" w14:textId="77777777" w:rsidR="00C1414D" w:rsidRDefault="00000000">
      <w:pPr>
        <w:pStyle w:val="ListParagraph"/>
        <w:numPr>
          <w:ilvl w:val="0"/>
          <w:numId w:val="3"/>
        </w:numPr>
        <w:ind w:firstLineChars="0"/>
      </w:pPr>
      <w:r>
        <w:rPr>
          <w:rFonts w:hint="eastAsia"/>
          <w:b/>
        </w:rPr>
        <w:t>超高帧率：</w:t>
      </w:r>
      <w:r>
        <w:t>75</w:t>
      </w:r>
      <w:r>
        <w:rPr>
          <w:rFonts w:hint="eastAsia"/>
        </w:rPr>
        <w:t xml:space="preserve">@6K </w:t>
      </w:r>
      <w:r>
        <w:t>2.4</w:t>
      </w:r>
      <w:r>
        <w:rPr>
          <w:rFonts w:hint="eastAsia"/>
        </w:rPr>
        <w:t>:</w:t>
      </w:r>
      <w:r>
        <w:t>1</w:t>
      </w:r>
      <w:r>
        <w:rPr>
          <w:rFonts w:hint="eastAsia"/>
        </w:rPr>
        <w:t>，</w:t>
      </w:r>
      <w:r>
        <w:t>140</w:t>
      </w:r>
      <w:r>
        <w:rPr>
          <w:rFonts w:hint="eastAsia"/>
        </w:rPr>
        <w:t>@4K</w:t>
      </w:r>
      <w:r>
        <w:t xml:space="preserve"> 2.4</w:t>
      </w:r>
      <w:r>
        <w:rPr>
          <w:rFonts w:hint="eastAsia"/>
        </w:rPr>
        <w:t>:</w:t>
      </w:r>
      <w:r>
        <w:t>1, 290@1.9K 2.4:1；</w:t>
      </w:r>
    </w:p>
    <w:p w14:paraId="314E9228" w14:textId="77777777" w:rsidR="00C1414D" w:rsidRDefault="00000000">
      <w:pPr>
        <w:pStyle w:val="ListParagraph"/>
        <w:numPr>
          <w:ilvl w:val="0"/>
          <w:numId w:val="3"/>
        </w:numPr>
        <w:ind w:firstLineChars="0"/>
      </w:pPr>
      <w:r>
        <w:rPr>
          <w:rFonts w:hint="eastAsia"/>
          <w:b/>
        </w:rPr>
        <w:t>低“果冻</w:t>
      </w:r>
      <w:r>
        <w:rPr>
          <w:b/>
        </w:rPr>
        <w:t>”</w:t>
      </w:r>
      <w:r>
        <w:rPr>
          <w:rFonts w:hint="eastAsia"/>
          <w:b/>
        </w:rPr>
        <w:t>：</w:t>
      </w:r>
      <w:r>
        <w:t xml:space="preserve"> 使得在捕捉快速动态影像的时候，获得极佳的运动画面</w:t>
      </w:r>
      <w:r>
        <w:rPr>
          <w:rFonts w:hint="eastAsia"/>
        </w:rPr>
        <w:t>；</w:t>
      </w:r>
    </w:p>
    <w:p w14:paraId="2E49E72B" w14:textId="77777777" w:rsidR="00C1414D" w:rsidRDefault="00000000">
      <w:pPr>
        <w:pStyle w:val="ListParagraph"/>
        <w:numPr>
          <w:ilvl w:val="0"/>
          <w:numId w:val="3"/>
        </w:numPr>
        <w:ind w:firstLineChars="0"/>
      </w:pPr>
      <w:r>
        <w:rPr>
          <w:rFonts w:hint="eastAsia"/>
          <w:b/>
        </w:rPr>
        <w:t>大于14档的宽容度+</w:t>
      </w:r>
      <w:r>
        <w:rPr>
          <w:b/>
        </w:rPr>
        <w:t>KineLOG3</w:t>
      </w:r>
      <w:r>
        <w:rPr>
          <w:rFonts w:hint="eastAsia"/>
          <w:b/>
        </w:rPr>
        <w:t>：</w:t>
      </w:r>
      <w:r>
        <w:rPr>
          <w:rFonts w:hint="eastAsia"/>
        </w:rPr>
        <w:t>完美保留高光档位和暗部细节，让后期轻松又高效的实现各种风格；</w:t>
      </w:r>
    </w:p>
    <w:p w14:paraId="64361FE8" w14:textId="77777777" w:rsidR="00C1414D" w:rsidRDefault="00000000">
      <w:pPr>
        <w:pStyle w:val="ListParagraph"/>
        <w:numPr>
          <w:ilvl w:val="0"/>
          <w:numId w:val="3"/>
        </w:numPr>
        <w:ind w:firstLineChars="0"/>
      </w:pPr>
      <w:r>
        <w:rPr>
          <w:b/>
        </w:rPr>
        <w:t>KineMAG Nano</w:t>
      </w:r>
      <w:r>
        <w:rPr>
          <w:rFonts w:hint="eastAsia"/>
          <w:b/>
        </w:rPr>
        <w:t xml:space="preserve"> 1TB/2TB：</w:t>
      </w:r>
      <w:r>
        <w:rPr>
          <w:rFonts w:hint="eastAsia"/>
        </w:rPr>
        <w:t>基于</w:t>
      </w:r>
      <w:r>
        <w:t>NVMe（高速存储协议）的M.2 SSD；</w:t>
      </w:r>
    </w:p>
    <w:p w14:paraId="0B72E578" w14:textId="77777777" w:rsidR="00C1414D" w:rsidRDefault="00000000">
      <w:pPr>
        <w:pStyle w:val="ListParagraph"/>
        <w:numPr>
          <w:ilvl w:val="0"/>
          <w:numId w:val="3"/>
        </w:numPr>
        <w:ind w:firstLineChars="0"/>
      </w:pPr>
      <w:r>
        <w:rPr>
          <w:rFonts w:hint="eastAsia"/>
          <w:b/>
        </w:rPr>
        <w:t>第三方LUT：</w:t>
      </w:r>
      <w:r>
        <w:rPr>
          <w:rFonts w:hint="eastAsia"/>
        </w:rPr>
        <w:t>机内支持任意第三方LUT，使得监看和后期能够完美一致；</w:t>
      </w:r>
    </w:p>
    <w:p w14:paraId="51D9EC6F" w14:textId="77777777" w:rsidR="00C1414D" w:rsidRPr="00C1414D" w:rsidRDefault="00000000">
      <w:pPr>
        <w:pStyle w:val="ListParagraph"/>
        <w:numPr>
          <w:ilvl w:val="0"/>
          <w:numId w:val="3"/>
        </w:numPr>
        <w:ind w:firstLineChars="0"/>
        <w:rPr>
          <w:del w:id="15" w:author="玖龙 刘" w:date="2024-12-20T11:59:00Z"/>
          <w:b/>
          <w:rPrChange w:id="16" w:author="玖龙 刘" w:date="2024-12-20T11:59:00Z">
            <w:rPr>
              <w:del w:id="17" w:author="玖龙 刘" w:date="2024-12-20T11:59:00Z"/>
              <w:bCs/>
            </w:rPr>
          </w:rPrChange>
        </w:rPr>
      </w:pPr>
      <w:r>
        <w:rPr>
          <w:rFonts w:hint="eastAsia"/>
          <w:b/>
        </w:rPr>
        <w:t>丰富的机身卡</w:t>
      </w:r>
      <w:r>
        <w:rPr>
          <w:rFonts w:ascii="Meiryo" w:eastAsia="Meiryo" w:hAnsi="Meiryo" w:cs="Meiryo" w:hint="eastAsia"/>
          <w:b/>
        </w:rPr>
        <w:t>⼝</w:t>
      </w:r>
      <w:r>
        <w:rPr>
          <w:rFonts w:hint="eastAsia"/>
          <w:b/>
        </w:rPr>
        <w:t>：</w:t>
      </w:r>
      <w:r>
        <w:rPr>
          <w:rFonts w:cs="Microsoft YaHei" w:hint="eastAsia"/>
          <w:bCs/>
        </w:rPr>
        <w:t>原生</w:t>
      </w:r>
      <w:r>
        <w:rPr>
          <w:bCs/>
        </w:rPr>
        <w:t>PL卡</w:t>
      </w:r>
      <w:r>
        <w:rPr>
          <w:rFonts w:ascii="Meiryo" w:eastAsia="Meiryo" w:hAnsi="Meiryo" w:cs="Meiryo" w:hint="eastAsia"/>
          <w:bCs/>
        </w:rPr>
        <w:t>⼝</w:t>
      </w:r>
      <w:r>
        <w:rPr>
          <w:rFonts w:hint="eastAsia"/>
          <w:bCs/>
        </w:rPr>
        <w:t>、电子</w:t>
      </w:r>
      <w:r>
        <w:rPr>
          <w:bCs/>
        </w:rPr>
        <w:t>E卡</w:t>
      </w:r>
      <w:r>
        <w:rPr>
          <w:rFonts w:ascii="Meiryo" w:eastAsia="Meiryo" w:hAnsi="Meiryo" w:cs="Meiryo" w:hint="eastAsia"/>
          <w:bCs/>
        </w:rPr>
        <w:t>⼝</w:t>
      </w:r>
      <w:r>
        <w:rPr>
          <w:rFonts w:hint="eastAsia"/>
          <w:bCs/>
        </w:rPr>
        <w:t>、或者万能</w:t>
      </w:r>
      <w:r>
        <w:rPr>
          <w:bCs/>
        </w:rPr>
        <w:t>KineMOUNT</w:t>
      </w:r>
      <w:r>
        <w:rPr>
          <w:rFonts w:hint="eastAsia"/>
          <w:bCs/>
        </w:rPr>
        <w:t>（通过坚固的转接卡</w:t>
      </w:r>
      <w:r>
        <w:rPr>
          <w:rFonts w:ascii="Meiryo" w:eastAsia="Meiryo" w:hAnsi="Meiryo" w:cs="Meiryo" w:hint="eastAsia"/>
          <w:bCs/>
        </w:rPr>
        <w:t>⼝</w:t>
      </w:r>
      <w:r>
        <w:rPr>
          <w:rFonts w:hint="eastAsia"/>
          <w:bCs/>
        </w:rPr>
        <w:t>实现</w:t>
      </w:r>
      <w:r>
        <w:rPr>
          <w:bCs/>
        </w:rPr>
        <w:t>PL/LPL/EF</w:t>
      </w:r>
      <w:ins w:id="18" w:author="玖龙 刘" w:date="2024-12-20T11:59:00Z">
        <w:r>
          <w:rPr>
            <w:rFonts w:hint="eastAsia"/>
            <w:bCs/>
          </w:rPr>
          <w:t>）</w:t>
        </w:r>
      </w:ins>
      <w:del w:id="19" w:author="玖龙 刘" w:date="2024-12-20T11:59:00Z">
        <w:r>
          <w:rPr>
            <w:bCs/>
          </w:rPr>
          <w:delText>）</w:delText>
        </w:r>
      </w:del>
    </w:p>
    <w:p w14:paraId="30502EE0" w14:textId="77777777" w:rsidR="00C1414D" w:rsidRDefault="00C1414D">
      <w:pPr>
        <w:pStyle w:val="ListParagraph"/>
        <w:numPr>
          <w:ilvl w:val="0"/>
          <w:numId w:val="3"/>
        </w:numPr>
        <w:ind w:firstLineChars="0"/>
        <w:rPr>
          <w:ins w:id="20" w:author="玖龙 刘" w:date="2024-12-20T11:59:00Z"/>
          <w:b/>
        </w:rPr>
      </w:pPr>
    </w:p>
    <w:p w14:paraId="0F2304F8" w14:textId="77777777" w:rsidR="00C1414D" w:rsidRDefault="00000000">
      <w:pPr>
        <w:pStyle w:val="ListParagraph"/>
        <w:numPr>
          <w:ilvl w:val="0"/>
          <w:numId w:val="3"/>
        </w:numPr>
        <w:ind w:firstLineChars="0"/>
        <w:pPrChange w:id="21" w:author="玖龙 刘" w:date="2024-12-20T11:59:00Z">
          <w:pPr>
            <w:pStyle w:val="ListParagraph"/>
            <w:numPr>
              <w:ilvl w:val="255"/>
            </w:numPr>
            <w:ind w:left="480" w:firstLineChars="0" w:firstLine="0"/>
          </w:pPr>
        </w:pPrChange>
      </w:pPr>
      <w:ins w:id="22" w:author="玖龙 刘" w:date="2024-12-20T11:59:00Z">
        <w:r>
          <w:rPr>
            <w:rFonts w:hint="eastAsia"/>
            <w:b/>
          </w:rPr>
          <w:t>多种监看输出：</w:t>
        </w:r>
        <w:r>
          <w:rPr>
            <w:rFonts w:hint="eastAsia"/>
          </w:rPr>
          <w:t>原生</w:t>
        </w:r>
        <w:r>
          <w:t>Video</w:t>
        </w:r>
        <w:r>
          <w:rPr>
            <w:rFonts w:hint="eastAsia"/>
          </w:rPr>
          <w:t>端口</w:t>
        </w:r>
        <w:r>
          <w:t>x2</w:t>
        </w:r>
        <w:r>
          <w:rPr>
            <w:rFonts w:hint="eastAsia"/>
          </w:rPr>
          <w:t>、</w:t>
        </w:r>
        <w:bookmarkStart w:id="23" w:name="_Hlk129884049"/>
        <w:commentRangeStart w:id="24"/>
        <w:r>
          <w:t>3G</w:t>
        </w:r>
        <w:commentRangeEnd w:id="24"/>
        <w:r>
          <w:rPr>
            <w:rStyle w:val="CommentReference"/>
          </w:rPr>
          <w:commentReference w:id="24"/>
        </w:r>
      </w:ins>
      <w:bookmarkEnd w:id="23"/>
      <w:ins w:id="25" w:author="玖龙 刘" w:date="2024-12-20T14:55:00Z">
        <w:r>
          <w:rPr>
            <w:rFonts w:hint="eastAsia"/>
          </w:rPr>
          <w:t>/1.5G</w:t>
        </w:r>
      </w:ins>
      <w:ins w:id="26" w:author="玖龙 刘" w:date="2024-12-20T11:59:00Z">
        <w:r>
          <w:t xml:space="preserve"> SDI x2 </w:t>
        </w:r>
        <w:r>
          <w:rPr>
            <w:rFonts w:hint="eastAsia"/>
          </w:rPr>
          <w:t>端口</w:t>
        </w:r>
        <w:r>
          <w:t xml:space="preserve"> </w:t>
        </w:r>
        <w:r>
          <w:rPr>
            <w:rFonts w:hint="eastAsia"/>
          </w:rPr>
          <w:t>。</w:t>
        </w:r>
      </w:ins>
      <w:del w:id="27" w:author="玖龙 刘" w:date="2024-12-20T11:59:00Z">
        <w:r>
          <w:rPr>
            <w:rFonts w:hint="eastAsia"/>
            <w:b/>
          </w:rPr>
          <w:delText>多种监看输出：</w:delText>
        </w:r>
        <w:r>
          <w:rPr>
            <w:rFonts w:hint="eastAsia"/>
          </w:rPr>
          <w:delText>原生</w:delText>
        </w:r>
        <w:r>
          <w:delText>Video</w:delText>
        </w:r>
        <w:r>
          <w:rPr>
            <w:rFonts w:hint="eastAsia"/>
          </w:rPr>
          <w:delText>端口x</w:delText>
        </w:r>
        <w:r>
          <w:delText>2</w:delText>
        </w:r>
        <w:r>
          <w:rPr>
            <w:rFonts w:hint="eastAsia"/>
          </w:rPr>
          <w:delText xml:space="preserve">、3G </w:delText>
        </w:r>
        <w:r>
          <w:delText>SDI</w:delText>
        </w:r>
        <w:r>
          <w:rPr>
            <w:rFonts w:hint="eastAsia"/>
          </w:rPr>
          <w:delText>x2 端口</w:delText>
        </w:r>
        <w:r>
          <w:delText xml:space="preserve"> </w:delText>
        </w:r>
        <w:r>
          <w:rPr>
            <w:rFonts w:hint="eastAsia"/>
          </w:rPr>
          <w:delText>。</w:delText>
        </w:r>
      </w:del>
    </w:p>
    <w:p w14:paraId="1D464B48" w14:textId="77777777" w:rsidR="00C1414D" w:rsidRDefault="00000000">
      <w:pPr>
        <w:rPr>
          <w:rFonts w:cstheme="minorBidi"/>
          <w:b/>
          <w:sz w:val="36"/>
          <w:szCs w:val="36"/>
        </w:rPr>
      </w:pPr>
      <w:r>
        <w:rPr>
          <w:rFonts w:hint="eastAsia"/>
        </w:rPr>
        <w:t xml:space="preserve">MAVO Edge </w:t>
      </w:r>
      <w:r>
        <w:t>6</w:t>
      </w:r>
      <w:r>
        <w:rPr>
          <w:rFonts w:hint="eastAsia"/>
        </w:rPr>
        <w:t>K</w:t>
      </w:r>
      <w:r>
        <w:t>保持了极小巧的机身，兼容</w:t>
      </w:r>
      <w:r>
        <w:rPr>
          <w:rFonts w:hint="eastAsia"/>
        </w:rPr>
        <w:t>KineMON监视器、KineEVF</w:t>
      </w:r>
      <w:r>
        <w:t>2</w:t>
      </w:r>
      <w:r>
        <w:rPr>
          <w:rFonts w:hint="eastAsia"/>
        </w:rPr>
        <w:t>、转接卡口等</w:t>
      </w:r>
      <w:r>
        <w:t>附件</w:t>
      </w:r>
      <w:r>
        <w:rPr>
          <w:rFonts w:hint="eastAsia"/>
        </w:rPr>
        <w:t>，</w:t>
      </w:r>
      <w:r>
        <w:t>这都受益于</w:t>
      </w:r>
      <w:r>
        <w:rPr>
          <w:rFonts w:hint="eastAsia"/>
        </w:rPr>
        <w:t xml:space="preserve">MAVO Edge </w:t>
      </w:r>
      <w:r>
        <w:t>6</w:t>
      </w:r>
      <w:r>
        <w:rPr>
          <w:rFonts w:hint="eastAsia"/>
        </w:rPr>
        <w:t>K</w:t>
      </w:r>
      <w:r>
        <w:t>先进的计算处理架构和低功耗的设计，才能够把如此强劲性能封装在如此小而可靠的机身里。前期方便，既适合单兵作战，也适合剧组使用</w:t>
      </w:r>
      <w:r>
        <w:rPr>
          <w:rFonts w:hint="eastAsia"/>
        </w:rPr>
        <w:t xml:space="preserve">；Apple </w:t>
      </w:r>
      <w:r>
        <w:t>ProRes编码大幅提高后期工作流程</w:t>
      </w:r>
      <w:r>
        <w:rPr>
          <w:rFonts w:hint="eastAsia"/>
        </w:rPr>
        <w:t>，RAW编码有更强的后期操作空间</w:t>
      </w:r>
      <w:r>
        <w:t>。</w:t>
      </w:r>
      <w:r>
        <w:rPr>
          <w:rFonts w:hint="eastAsia"/>
        </w:rPr>
        <w:t>其工业标准的电气端口使得前期拍摄成本和后期制作成本都得到了有效的降低。</w:t>
      </w:r>
      <w:r>
        <w:br w:type="page"/>
      </w:r>
    </w:p>
    <w:p w14:paraId="2CC2BD3C" w14:textId="77777777" w:rsidR="00C1414D" w:rsidRDefault="00000000">
      <w:pPr>
        <w:pStyle w:val="Title"/>
      </w:pPr>
      <w:bookmarkStart w:id="28" w:name="_Toc397932845"/>
      <w:bookmarkStart w:id="29" w:name="_Toc1608497261"/>
      <w:bookmarkStart w:id="30" w:name="_Toc150181705"/>
      <w:bookmarkStart w:id="31" w:name="_Toc185523813"/>
      <w:r>
        <w:rPr>
          <w:rFonts w:hint="eastAsia"/>
        </w:rPr>
        <w:lastRenderedPageBreak/>
        <w:t>安全须知</w:t>
      </w:r>
      <w:bookmarkEnd w:id="28"/>
      <w:bookmarkEnd w:id="29"/>
      <w:bookmarkEnd w:id="30"/>
      <w:bookmarkEnd w:id="31"/>
      <w:r>
        <w:tab/>
      </w:r>
      <w:r>
        <w:tab/>
      </w:r>
      <w:r>
        <w:tab/>
      </w:r>
      <w:r>
        <w:tab/>
      </w:r>
      <w:r>
        <w:tab/>
      </w:r>
    </w:p>
    <w:p w14:paraId="45E2637D" w14:textId="77777777" w:rsidR="00C1414D" w:rsidRDefault="00000000">
      <w:pPr>
        <w:spacing w:after="120"/>
      </w:pPr>
      <w:r>
        <w:rPr>
          <w:rFonts w:hint="eastAsia"/>
        </w:rPr>
        <w:t>仔细阅读本说明书的所有事项；</w:t>
      </w:r>
    </w:p>
    <w:p w14:paraId="190F9132" w14:textId="77777777" w:rsidR="00C1414D" w:rsidRDefault="00000000">
      <w:pPr>
        <w:pStyle w:val="ListParagraph"/>
        <w:numPr>
          <w:ilvl w:val="0"/>
          <w:numId w:val="4"/>
        </w:numPr>
        <w:spacing w:before="60" w:after="0"/>
        <w:ind w:left="482" w:firstLineChars="0" w:hanging="482"/>
      </w:pPr>
      <w:r>
        <w:rPr>
          <w:rFonts w:hint="eastAsia"/>
        </w:rPr>
        <w:t>阅读所有的</w:t>
      </w:r>
      <w:r>
        <w:rPr>
          <w:rFonts w:hint="eastAsia"/>
          <w:b/>
          <w:color w:val="FF0000"/>
          <w:highlight w:val="black"/>
          <w:shd w:val="pct10" w:color="auto" w:fill="FFFFFF"/>
        </w:rPr>
        <w:t>注意</w:t>
      </w:r>
      <w:r>
        <w:rPr>
          <w:rFonts w:hint="eastAsia"/>
        </w:rPr>
        <w:t>和</w:t>
      </w:r>
      <w:r>
        <w:rPr>
          <w:rFonts w:hint="eastAsia"/>
          <w:b/>
          <w:color w:val="FFFF00"/>
          <w:highlight w:val="black"/>
          <w:shd w:val="pct10" w:color="auto" w:fill="FFFFFF"/>
        </w:rPr>
        <w:t>提示</w:t>
      </w:r>
      <w:r>
        <w:rPr>
          <w:rFonts w:hint="eastAsia"/>
        </w:rPr>
        <w:t>；</w:t>
      </w:r>
    </w:p>
    <w:p w14:paraId="0541FC64" w14:textId="77777777" w:rsidR="00C1414D" w:rsidRDefault="00000000">
      <w:pPr>
        <w:pStyle w:val="ListParagraph"/>
        <w:numPr>
          <w:ilvl w:val="0"/>
          <w:numId w:val="4"/>
        </w:numPr>
        <w:spacing w:before="60" w:after="0"/>
        <w:ind w:left="482" w:firstLineChars="0" w:hanging="482"/>
      </w:pPr>
      <w:r>
        <w:rPr>
          <w:rFonts w:hint="eastAsia"/>
        </w:rPr>
        <w:t>不要在接近水的地方使用本摄影机；防止水滴溅到机身；</w:t>
      </w:r>
    </w:p>
    <w:p w14:paraId="4F7C37E8" w14:textId="77777777" w:rsidR="00C1414D" w:rsidRDefault="00000000">
      <w:pPr>
        <w:pStyle w:val="ListParagraph"/>
        <w:numPr>
          <w:ilvl w:val="0"/>
          <w:numId w:val="4"/>
        </w:numPr>
        <w:spacing w:before="60" w:after="0"/>
        <w:ind w:left="482" w:firstLineChars="0" w:hanging="482"/>
      </w:pPr>
      <w:r>
        <w:rPr>
          <w:rFonts w:hint="eastAsia"/>
        </w:rPr>
        <w:t>避免摄影机受到剧烈震动；</w:t>
      </w:r>
    </w:p>
    <w:p w14:paraId="6B79A63B" w14:textId="77777777" w:rsidR="00C1414D" w:rsidRDefault="00000000">
      <w:pPr>
        <w:pStyle w:val="ListParagraph"/>
        <w:numPr>
          <w:ilvl w:val="0"/>
          <w:numId w:val="4"/>
        </w:numPr>
        <w:spacing w:before="60" w:after="0"/>
        <w:ind w:left="482" w:firstLineChars="0" w:hanging="482"/>
      </w:pPr>
      <w:r>
        <w:rPr>
          <w:rFonts w:hint="eastAsia"/>
        </w:rPr>
        <w:t xml:space="preserve">避免在阳光下直晒；使用时，环境温度在0~40 </w:t>
      </w:r>
      <w:r>
        <w:rPr>
          <w:rFonts w:hint="eastAsia"/>
          <w:szCs w:val="22"/>
        </w:rPr>
        <w:t>℃</w:t>
      </w:r>
      <w:r>
        <w:rPr>
          <w:rFonts w:hint="eastAsia"/>
        </w:rPr>
        <w:t>；</w:t>
      </w:r>
    </w:p>
    <w:p w14:paraId="34EB154D" w14:textId="77777777" w:rsidR="00C1414D" w:rsidRDefault="00000000">
      <w:pPr>
        <w:pStyle w:val="ListParagraph"/>
        <w:numPr>
          <w:ilvl w:val="0"/>
          <w:numId w:val="4"/>
        </w:numPr>
        <w:spacing w:before="60" w:after="0"/>
        <w:ind w:left="482" w:firstLineChars="0" w:hanging="482"/>
      </w:pPr>
      <w:r>
        <w:rPr>
          <w:rFonts w:hint="eastAsia"/>
        </w:rPr>
        <w:t>避免在强磁场、灰尘过大、湿度过大的地方或雷电天气下使用本机；</w:t>
      </w:r>
    </w:p>
    <w:p w14:paraId="399D0C28" w14:textId="77777777" w:rsidR="00C1414D" w:rsidRDefault="00000000">
      <w:pPr>
        <w:pStyle w:val="ListParagraph"/>
        <w:numPr>
          <w:ilvl w:val="0"/>
          <w:numId w:val="4"/>
        </w:numPr>
        <w:spacing w:before="60" w:after="0"/>
        <w:ind w:left="482" w:firstLineChars="0" w:hanging="482"/>
      </w:pPr>
      <w:r>
        <w:rPr>
          <w:rFonts w:hint="eastAsia"/>
        </w:rPr>
        <w:t>运输和移动过程中，避免冷凝；</w:t>
      </w:r>
    </w:p>
    <w:p w14:paraId="58E8248F" w14:textId="77777777" w:rsidR="00C1414D" w:rsidRDefault="00000000">
      <w:pPr>
        <w:pStyle w:val="ListParagraph"/>
        <w:numPr>
          <w:ilvl w:val="0"/>
          <w:numId w:val="4"/>
        </w:numPr>
        <w:spacing w:before="60" w:after="0"/>
        <w:ind w:left="482" w:firstLineChars="0" w:hanging="482"/>
      </w:pPr>
      <w:r>
        <w:rPr>
          <w:rFonts w:hint="eastAsia"/>
        </w:rPr>
        <w:t>在通风口的位置不要阻塞任何东西，以防止机身过热而损坏；</w:t>
      </w:r>
    </w:p>
    <w:p w14:paraId="5CCF6D78" w14:textId="77777777" w:rsidR="00C1414D" w:rsidRDefault="00000000">
      <w:pPr>
        <w:pStyle w:val="ListParagraph"/>
        <w:numPr>
          <w:ilvl w:val="0"/>
          <w:numId w:val="4"/>
        </w:numPr>
        <w:spacing w:before="60" w:after="0"/>
        <w:ind w:left="482" w:firstLineChars="0" w:hanging="482"/>
      </w:pPr>
      <w:r>
        <w:rPr>
          <w:rFonts w:hint="eastAsia"/>
        </w:rPr>
        <w:t>不要把LCD/OLED监视器面朝直射阳光、也不能用力挤压、击打LCD/OLED监视器，否则很可能损坏监视器；</w:t>
      </w:r>
    </w:p>
    <w:p w14:paraId="1CA78789" w14:textId="77777777" w:rsidR="00C1414D" w:rsidRDefault="00000000">
      <w:pPr>
        <w:pStyle w:val="ListParagraph"/>
        <w:numPr>
          <w:ilvl w:val="0"/>
          <w:numId w:val="4"/>
        </w:numPr>
        <w:spacing w:before="60" w:after="0"/>
        <w:ind w:left="482" w:firstLineChars="0" w:hanging="482"/>
      </w:pPr>
      <w:r>
        <w:rPr>
          <w:rFonts w:hint="eastAsia"/>
        </w:rPr>
        <w:t>只使用经过卓曜认证或者推荐的附件。</w:t>
      </w:r>
    </w:p>
    <w:p w14:paraId="62075EAC" w14:textId="77777777" w:rsidR="00C1414D" w:rsidRDefault="00C1414D"/>
    <w:p w14:paraId="4FC7C666" w14:textId="77777777" w:rsidR="00C1414D" w:rsidRDefault="00000000">
      <w:pPr>
        <w:spacing w:after="120"/>
      </w:pPr>
      <w:r>
        <w:rPr>
          <w:rFonts w:hint="eastAsia"/>
        </w:rPr>
        <w:t>使用本摄影机的时候，请遵循：</w:t>
      </w:r>
    </w:p>
    <w:p w14:paraId="3E130FB2" w14:textId="77777777" w:rsidR="00C1414D" w:rsidRDefault="00000000">
      <w:pPr>
        <w:pStyle w:val="ListParagraph"/>
        <w:numPr>
          <w:ilvl w:val="0"/>
          <w:numId w:val="5"/>
        </w:numPr>
        <w:spacing w:before="60" w:after="0"/>
        <w:ind w:left="482" w:firstLineChars="0" w:hanging="482"/>
      </w:pPr>
      <w:r>
        <w:rPr>
          <w:rFonts w:hint="eastAsia"/>
        </w:rPr>
        <w:t>安装或拆卸转接卡口，必须在关机的状态下操作；</w:t>
      </w:r>
    </w:p>
    <w:p w14:paraId="7C4DF4EE" w14:textId="77777777" w:rsidR="00C1414D" w:rsidRDefault="00000000">
      <w:pPr>
        <w:pStyle w:val="ListParagraph"/>
        <w:numPr>
          <w:ilvl w:val="0"/>
          <w:numId w:val="5"/>
        </w:numPr>
        <w:spacing w:before="60" w:after="0"/>
        <w:ind w:left="482" w:firstLineChars="0" w:hanging="482"/>
      </w:pPr>
      <w:r>
        <w:rPr>
          <w:rFonts w:hint="eastAsia"/>
        </w:rPr>
        <w:t>安装或拆卸转接卡口时，注意不要碰到光学低通滤波器（O</w:t>
      </w:r>
      <w:r>
        <w:t>LPF</w:t>
      </w:r>
      <w:r>
        <w:rPr>
          <w:rFonts w:hint="eastAsia"/>
        </w:rPr>
        <w:t>），表面镀膜或者玻璃本身都容易被损坏；</w:t>
      </w:r>
    </w:p>
    <w:p w14:paraId="55BA436C" w14:textId="77777777" w:rsidR="00C1414D" w:rsidRDefault="00000000">
      <w:pPr>
        <w:pStyle w:val="ListParagraph"/>
        <w:numPr>
          <w:ilvl w:val="0"/>
          <w:numId w:val="5"/>
        </w:numPr>
        <w:spacing w:before="60" w:after="0"/>
        <w:ind w:left="482" w:firstLineChars="0" w:hanging="482"/>
      </w:pPr>
      <w:r>
        <w:rPr>
          <w:rFonts w:hint="eastAsia"/>
        </w:rPr>
        <w:t>将镜头安装到摄影机的时候，一定确保镜头后口端的豁口匹配卡口的定位销；</w:t>
      </w:r>
    </w:p>
    <w:p w14:paraId="65B974E7" w14:textId="77777777" w:rsidR="00C1414D" w:rsidRDefault="00000000">
      <w:pPr>
        <w:pStyle w:val="ListParagraph"/>
        <w:numPr>
          <w:ilvl w:val="0"/>
          <w:numId w:val="5"/>
        </w:numPr>
        <w:spacing w:before="60" w:after="0"/>
        <w:ind w:left="482" w:firstLineChars="0" w:hanging="482"/>
      </w:pPr>
      <w:r>
        <w:rPr>
          <w:rFonts w:hint="eastAsia"/>
          <w:szCs w:val="22"/>
        </w:rPr>
        <w:t>卸载镜头的时候，一定要手扶镜头，防止松开锁紧环的时候，镜头意外掉落</w:t>
      </w:r>
      <w:r>
        <w:rPr>
          <w:rFonts w:hint="eastAsia"/>
        </w:rPr>
        <w:t>！</w:t>
      </w:r>
    </w:p>
    <w:p w14:paraId="16C6A6A0" w14:textId="77777777" w:rsidR="00C1414D" w:rsidRDefault="00C1414D">
      <w:pPr>
        <w:pStyle w:val="ListParagraph"/>
        <w:spacing w:before="60" w:after="0"/>
        <w:ind w:left="482" w:firstLineChars="0" w:firstLine="0"/>
      </w:pPr>
    </w:p>
    <w:p w14:paraId="792FA41D" w14:textId="77777777" w:rsidR="00C1414D" w:rsidRDefault="00000000">
      <w:pPr>
        <w:spacing w:after="200" w:line="276" w:lineRule="auto"/>
        <w:rPr>
          <w:bCs/>
        </w:rPr>
        <w:sectPr w:rsidR="00C1414D">
          <w:footerReference w:type="default" r:id="rId18"/>
          <w:footerReference w:type="first" r:id="rId19"/>
          <w:pgSz w:w="11900" w:h="16840"/>
          <w:pgMar w:top="1985" w:right="720" w:bottom="907" w:left="720" w:header="720" w:footer="907" w:gutter="0"/>
          <w:cols w:space="720"/>
          <w:docGrid w:linePitch="360"/>
        </w:sectPr>
      </w:pPr>
      <w:r>
        <w:rPr>
          <w:bCs/>
        </w:rPr>
        <w:br w:type="page"/>
      </w:r>
    </w:p>
    <w:p w14:paraId="33B7DBF4" w14:textId="77777777" w:rsidR="00C1414D" w:rsidRDefault="00000000">
      <w:pPr>
        <w:pStyle w:val="TOC10"/>
        <w:jc w:val="center"/>
        <w:rPr>
          <w:rFonts w:ascii="Microsoft YaHei" w:eastAsia="Microsoft YaHei" w:hAnsi="Microsoft YaHei"/>
          <w:b/>
          <w:color w:val="auto"/>
          <w:sz w:val="22"/>
          <w:szCs w:val="22"/>
        </w:rPr>
      </w:pPr>
      <w:commentRangeStart w:id="32"/>
      <w:commentRangeStart w:id="33"/>
      <w:r>
        <w:rPr>
          <w:rFonts w:ascii="Microsoft YaHei" w:eastAsia="Microsoft YaHei" w:hAnsi="Microsoft YaHei" w:hint="eastAsia"/>
          <w:b/>
          <w:color w:val="auto"/>
          <w:sz w:val="22"/>
          <w:szCs w:val="22"/>
        </w:rPr>
        <w:lastRenderedPageBreak/>
        <w:t>目录</w:t>
      </w:r>
      <w:commentRangeEnd w:id="32"/>
      <w:r>
        <w:rPr>
          <w:rStyle w:val="CommentReference"/>
          <w:rFonts w:ascii="Microsoft YaHei" w:eastAsia="Microsoft YaHei" w:hAnsi="Microsoft YaHei" w:cstheme="minorBidi"/>
          <w:bCs w:val="0"/>
          <w:color w:val="000000" w:themeColor="text1"/>
        </w:rPr>
        <w:commentReference w:id="32"/>
      </w:r>
      <w:commentRangeEnd w:id="33"/>
      <w:r>
        <w:rPr>
          <w:rStyle w:val="CommentReference"/>
          <w:rFonts w:ascii="Microsoft YaHei" w:eastAsia="Microsoft YaHei" w:hAnsi="Microsoft YaHei" w:cstheme="minorBidi"/>
          <w:bCs w:val="0"/>
          <w:color w:val="000000" w:themeColor="text1"/>
        </w:rPr>
        <w:commentReference w:id="33"/>
      </w:r>
    </w:p>
    <w:p w14:paraId="10FFBFC4" w14:textId="77777777" w:rsidR="00C1414D" w:rsidRDefault="00000000">
      <w:pPr>
        <w:pStyle w:val="TOC1"/>
        <w:tabs>
          <w:tab w:val="right" w:leader="dot" w:pos="10450"/>
        </w:tabs>
        <w:rPr>
          <w:ins w:id="34" w:author="玖龙 刘" w:date="2024-12-19T18:02:00Z"/>
          <w:rFonts w:eastAsiaTheme="minorEastAsia" w:cstheme="minorBidi"/>
          <w:b w:val="0"/>
          <w:bCs w:val="0"/>
          <w:kern w:val="2"/>
          <w:sz w:val="21"/>
          <w:szCs w:val="22"/>
          <w14:ligatures w14:val="standardContextual"/>
        </w:rPr>
      </w:pPr>
      <w:r>
        <w:rPr>
          <w:rFonts w:ascii="Microsoft YaHei" w:hAnsi="Microsoft YaHei"/>
          <w:b w:val="0"/>
          <w:bCs w:val="0"/>
          <w:sz w:val="21"/>
          <w:szCs w:val="21"/>
        </w:rPr>
        <w:fldChar w:fldCharType="begin"/>
      </w:r>
      <w:r>
        <w:rPr>
          <w:rFonts w:ascii="Microsoft YaHei" w:hAnsi="Microsoft YaHei"/>
          <w:b w:val="0"/>
          <w:sz w:val="21"/>
          <w:szCs w:val="21"/>
        </w:rPr>
        <w:instrText xml:space="preserve"> TOC \o "1-3" \h \z \u </w:instrText>
      </w:r>
      <w:r>
        <w:rPr>
          <w:rFonts w:ascii="Microsoft YaHei" w:hAnsi="Microsoft YaHei"/>
          <w:b w:val="0"/>
          <w:bCs w:val="0"/>
          <w:sz w:val="21"/>
          <w:szCs w:val="21"/>
        </w:rPr>
        <w:fldChar w:fldCharType="separate"/>
      </w:r>
      <w:ins w:id="35"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"_Toc185523812"</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MAVO Edge 6K</w:t>
        </w:r>
        <w:r>
          <w:rPr>
            <w:rStyle w:val="Hyperlink"/>
            <w:rFonts w:hint="eastAsia"/>
          </w:rPr>
          <w:t>简介</w:t>
        </w:r>
        <w:r>
          <w:rPr>
            <w:rFonts w:hint="eastAsia"/>
          </w:rPr>
          <w:tab/>
        </w:r>
        <w:r>
          <w:rPr>
            <w:rFonts w:hint="eastAsia"/>
          </w:rPr>
          <w:fldChar w:fldCharType="begin"/>
        </w:r>
        <w:r>
          <w:rPr>
            <w:rFonts w:hint="eastAsia"/>
          </w:rPr>
          <w:instrText xml:space="preserve"> </w:instrText>
        </w:r>
        <w:r>
          <w:instrText>PAGEREF _Toc185523812 \h</w:instrText>
        </w:r>
        <w:r>
          <w:rPr>
            <w:rFonts w:hint="eastAsia"/>
          </w:rPr>
          <w:instrText xml:space="preserve"> </w:instrText>
        </w:r>
      </w:ins>
      <w:r>
        <w:rPr>
          <w:rFonts w:hint="eastAsia"/>
        </w:rPr>
      </w:r>
      <w:r>
        <w:rPr>
          <w:rFonts w:hint="eastAsia"/>
        </w:rPr>
        <w:fldChar w:fldCharType="separate"/>
      </w:r>
      <w:ins w:id="36" w:author="玖龙 刘" w:date="2024-12-19T18:02:00Z">
        <w:r>
          <w:t>2</w:t>
        </w:r>
        <w:r>
          <w:rPr>
            <w:rFonts w:hint="eastAsia"/>
          </w:rPr>
          <w:fldChar w:fldCharType="end"/>
        </w:r>
        <w:r>
          <w:rPr>
            <w:rStyle w:val="Hyperlink"/>
            <w:rFonts w:hint="eastAsia"/>
          </w:rPr>
          <w:fldChar w:fldCharType="end"/>
        </w:r>
      </w:ins>
    </w:p>
    <w:p w14:paraId="3E6C7D8C" w14:textId="77777777" w:rsidR="00C1414D" w:rsidRDefault="00000000">
      <w:pPr>
        <w:pStyle w:val="TOC1"/>
        <w:tabs>
          <w:tab w:val="right" w:leader="dot" w:pos="10450"/>
        </w:tabs>
        <w:rPr>
          <w:ins w:id="37" w:author="玖龙 刘" w:date="2024-12-19T18:02:00Z"/>
          <w:rFonts w:eastAsiaTheme="minorEastAsia" w:cstheme="minorBidi"/>
          <w:b w:val="0"/>
          <w:bCs w:val="0"/>
          <w:kern w:val="2"/>
          <w:sz w:val="21"/>
          <w:szCs w:val="22"/>
          <w14:ligatures w14:val="standardContextual"/>
        </w:rPr>
      </w:pPr>
      <w:ins w:id="38"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"_Toc185523813"</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安全须知</w:t>
        </w:r>
        <w:r>
          <w:rPr>
            <w:rFonts w:hint="eastAsia"/>
          </w:rPr>
          <w:tab/>
        </w:r>
        <w:r>
          <w:rPr>
            <w:rFonts w:hint="eastAsia"/>
          </w:rPr>
          <w:fldChar w:fldCharType="begin"/>
        </w:r>
        <w:r>
          <w:rPr>
            <w:rFonts w:hint="eastAsia"/>
          </w:rPr>
          <w:instrText xml:space="preserve"> </w:instrText>
        </w:r>
        <w:r>
          <w:instrText>PAGEREF _Toc185523813 \h</w:instrText>
        </w:r>
        <w:r>
          <w:rPr>
            <w:rFonts w:hint="eastAsia"/>
          </w:rPr>
          <w:instrText xml:space="preserve"> </w:instrText>
        </w:r>
      </w:ins>
      <w:r>
        <w:rPr>
          <w:rFonts w:hint="eastAsia"/>
        </w:rPr>
      </w:r>
      <w:r>
        <w:rPr>
          <w:rFonts w:hint="eastAsia"/>
        </w:rPr>
        <w:fldChar w:fldCharType="separate"/>
      </w:r>
      <w:ins w:id="39" w:author="玖龙 刘" w:date="2024-12-19T18:02:00Z">
        <w:r>
          <w:t>3</w:t>
        </w:r>
        <w:r>
          <w:rPr>
            <w:rFonts w:hint="eastAsia"/>
          </w:rPr>
          <w:fldChar w:fldCharType="end"/>
        </w:r>
        <w:r>
          <w:rPr>
            <w:rStyle w:val="Hyperlink"/>
            <w:rFonts w:hint="eastAsia"/>
          </w:rPr>
          <w:fldChar w:fldCharType="end"/>
        </w:r>
      </w:ins>
    </w:p>
    <w:p w14:paraId="6319384D" w14:textId="77777777" w:rsidR="00C1414D" w:rsidRDefault="00000000">
      <w:pPr>
        <w:pStyle w:val="TOC1"/>
        <w:tabs>
          <w:tab w:val="right" w:leader="dot" w:pos="10450"/>
        </w:tabs>
        <w:rPr>
          <w:ins w:id="40" w:author="玖龙 刘" w:date="2024-12-19T18:02:00Z"/>
          <w:rFonts w:eastAsiaTheme="minorEastAsia" w:cstheme="minorBidi"/>
          <w:b w:val="0"/>
          <w:bCs w:val="0"/>
          <w:kern w:val="2"/>
          <w:sz w:val="21"/>
          <w:szCs w:val="22"/>
          <w14:ligatures w14:val="standardContextual"/>
        </w:rPr>
      </w:pPr>
      <w:ins w:id="41"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"_Toc185523814"</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1. </w:t>
        </w:r>
        <w:r>
          <w:rPr>
            <w:rStyle w:val="Hyperlink"/>
            <w:rFonts w:hint="eastAsia"/>
          </w:rPr>
          <w:t>基本说明</w:t>
        </w:r>
        <w:r>
          <w:rPr>
            <w:rFonts w:hint="eastAsia"/>
          </w:rPr>
          <w:tab/>
        </w:r>
        <w:r>
          <w:rPr>
            <w:rFonts w:hint="eastAsia"/>
          </w:rPr>
          <w:fldChar w:fldCharType="begin"/>
        </w:r>
        <w:r>
          <w:rPr>
            <w:rFonts w:hint="eastAsia"/>
          </w:rPr>
          <w:instrText xml:space="preserve"> </w:instrText>
        </w:r>
        <w:r>
          <w:instrText>PAGEREF _Toc185523814 \h</w:instrText>
        </w:r>
        <w:r>
          <w:rPr>
            <w:rFonts w:hint="eastAsia"/>
          </w:rPr>
          <w:instrText xml:space="preserve"> </w:instrText>
        </w:r>
      </w:ins>
      <w:r>
        <w:rPr>
          <w:rFonts w:hint="eastAsia"/>
        </w:rPr>
      </w:r>
      <w:r>
        <w:rPr>
          <w:rFonts w:hint="eastAsia"/>
        </w:rPr>
        <w:fldChar w:fldCharType="separate"/>
      </w:r>
      <w:ins w:id="42" w:author="玖龙 刘" w:date="2024-12-19T18:02:00Z">
        <w:r>
          <w:t>7</w:t>
        </w:r>
        <w:r>
          <w:rPr>
            <w:rFonts w:hint="eastAsia"/>
          </w:rPr>
          <w:fldChar w:fldCharType="end"/>
        </w:r>
        <w:r>
          <w:rPr>
            <w:rStyle w:val="Hyperlink"/>
            <w:rFonts w:hint="eastAsia"/>
          </w:rPr>
          <w:fldChar w:fldCharType="end"/>
        </w:r>
      </w:ins>
    </w:p>
    <w:p w14:paraId="5991D702" w14:textId="77777777" w:rsidR="00C1414D" w:rsidRDefault="00000000">
      <w:pPr>
        <w:pStyle w:val="TOC2"/>
        <w:rPr>
          <w:ins w:id="43" w:author="玖龙 刘" w:date="2024-12-19T18:02:00Z"/>
          <w:rFonts w:eastAsiaTheme="minorEastAsia" w:cstheme="minorBidi"/>
          <w:b w:val="0"/>
          <w:bCs w:val="0"/>
          <w:kern w:val="2"/>
          <w:sz w:val="21"/>
          <w14:ligatures w14:val="standardContextual"/>
        </w:rPr>
      </w:pPr>
      <w:ins w:id="44"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"_Toc185523815"</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1.1 </w:t>
        </w:r>
        <w:r>
          <w:rPr>
            <w:rStyle w:val="Hyperlink"/>
            <w:rFonts w:hint="eastAsia"/>
          </w:rPr>
          <w:t>端口说明</w:t>
        </w:r>
        <w:r>
          <w:rPr>
            <w:rFonts w:hint="eastAsia"/>
          </w:rPr>
          <w:tab/>
        </w:r>
        <w:r>
          <w:rPr>
            <w:rFonts w:hint="eastAsia"/>
          </w:rPr>
          <w:fldChar w:fldCharType="begin"/>
        </w:r>
        <w:r>
          <w:rPr>
            <w:rFonts w:hint="eastAsia"/>
          </w:rPr>
          <w:instrText xml:space="preserve"> </w:instrText>
        </w:r>
        <w:r>
          <w:instrText>PAGEREF _Toc185523815 \h</w:instrText>
        </w:r>
        <w:r>
          <w:rPr>
            <w:rFonts w:hint="eastAsia"/>
          </w:rPr>
          <w:instrText xml:space="preserve"> </w:instrText>
        </w:r>
      </w:ins>
      <w:r>
        <w:rPr>
          <w:rFonts w:hint="eastAsia"/>
        </w:rPr>
      </w:r>
      <w:r>
        <w:rPr>
          <w:rFonts w:hint="eastAsia"/>
        </w:rPr>
        <w:fldChar w:fldCharType="separate"/>
      </w:r>
      <w:ins w:id="45" w:author="玖龙 刘" w:date="2024-12-19T18:02:00Z">
        <w:r>
          <w:t>7</w:t>
        </w:r>
        <w:r>
          <w:rPr>
            <w:rFonts w:hint="eastAsia"/>
          </w:rPr>
          <w:fldChar w:fldCharType="end"/>
        </w:r>
        <w:r>
          <w:rPr>
            <w:rStyle w:val="Hyperlink"/>
            <w:rFonts w:hint="eastAsia"/>
          </w:rPr>
          <w:fldChar w:fldCharType="end"/>
        </w:r>
      </w:ins>
    </w:p>
    <w:p w14:paraId="4AF25D4A" w14:textId="77777777" w:rsidR="00C1414D" w:rsidRDefault="00000000">
      <w:pPr>
        <w:pStyle w:val="TOC2"/>
        <w:rPr>
          <w:ins w:id="46" w:author="玖龙 刘" w:date="2024-12-19T18:02:00Z"/>
          <w:rFonts w:eastAsiaTheme="minorEastAsia" w:cstheme="minorBidi"/>
          <w:b w:val="0"/>
          <w:bCs w:val="0"/>
          <w:kern w:val="2"/>
          <w:sz w:val="21"/>
          <w14:ligatures w14:val="standardContextual"/>
        </w:rPr>
      </w:pPr>
      <w:ins w:id="47"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"_Toc185523816"</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1.2 </w:t>
        </w:r>
        <w:r>
          <w:rPr>
            <w:rStyle w:val="Hyperlink"/>
            <w:rFonts w:hint="eastAsia"/>
          </w:rPr>
          <w:t>按键说明</w:t>
        </w:r>
        <w:r>
          <w:rPr>
            <w:rFonts w:hint="eastAsia"/>
          </w:rPr>
          <w:tab/>
        </w:r>
        <w:r>
          <w:rPr>
            <w:rFonts w:hint="eastAsia"/>
          </w:rPr>
          <w:fldChar w:fldCharType="begin"/>
        </w:r>
        <w:r>
          <w:rPr>
            <w:rFonts w:hint="eastAsia"/>
          </w:rPr>
          <w:instrText xml:space="preserve"> </w:instrText>
        </w:r>
        <w:r>
          <w:instrText>PAGEREF _Toc185523816 \h</w:instrText>
        </w:r>
        <w:r>
          <w:rPr>
            <w:rFonts w:hint="eastAsia"/>
          </w:rPr>
          <w:instrText xml:space="preserve"> </w:instrText>
        </w:r>
      </w:ins>
      <w:r>
        <w:rPr>
          <w:rFonts w:hint="eastAsia"/>
        </w:rPr>
      </w:r>
      <w:r>
        <w:rPr>
          <w:rFonts w:hint="eastAsia"/>
        </w:rPr>
        <w:fldChar w:fldCharType="separate"/>
      </w:r>
      <w:ins w:id="48" w:author="玖龙 刘" w:date="2024-12-19T18:02:00Z">
        <w:r>
          <w:t>9</w:t>
        </w:r>
        <w:r>
          <w:rPr>
            <w:rFonts w:hint="eastAsia"/>
          </w:rPr>
          <w:fldChar w:fldCharType="end"/>
        </w:r>
        <w:r>
          <w:rPr>
            <w:rStyle w:val="Hyperlink"/>
            <w:rFonts w:hint="eastAsia"/>
          </w:rPr>
          <w:fldChar w:fldCharType="end"/>
        </w:r>
      </w:ins>
    </w:p>
    <w:p w14:paraId="4EF1B97F" w14:textId="77777777" w:rsidR="00C1414D" w:rsidRDefault="00000000">
      <w:pPr>
        <w:pStyle w:val="TOC2"/>
        <w:rPr>
          <w:ins w:id="49" w:author="玖龙 刘" w:date="2024-12-19T18:02:00Z"/>
          <w:rFonts w:eastAsiaTheme="minorEastAsia" w:cstheme="minorBidi"/>
          <w:b w:val="0"/>
          <w:bCs w:val="0"/>
          <w:kern w:val="2"/>
          <w:sz w:val="21"/>
          <w14:ligatures w14:val="standardContextual"/>
        </w:rPr>
      </w:pPr>
      <w:ins w:id="50"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"_Toc185523817"</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1.3 </w:t>
        </w:r>
        <w:r>
          <w:rPr>
            <w:rStyle w:val="Hyperlink"/>
            <w:rFonts w:hint="eastAsia"/>
          </w:rPr>
          <w:t>用户界面和参数</w:t>
        </w:r>
        <w:r>
          <w:rPr>
            <w:rFonts w:hint="eastAsia"/>
          </w:rPr>
          <w:tab/>
        </w:r>
        <w:r>
          <w:rPr>
            <w:rFonts w:hint="eastAsia"/>
          </w:rPr>
          <w:fldChar w:fldCharType="begin"/>
        </w:r>
        <w:r>
          <w:rPr>
            <w:rFonts w:hint="eastAsia"/>
          </w:rPr>
          <w:instrText xml:space="preserve"> </w:instrText>
        </w:r>
        <w:r>
          <w:instrText>PAGEREF _Toc185523817 \h</w:instrText>
        </w:r>
        <w:r>
          <w:rPr>
            <w:rFonts w:hint="eastAsia"/>
          </w:rPr>
          <w:instrText xml:space="preserve"> </w:instrText>
        </w:r>
      </w:ins>
      <w:r>
        <w:rPr>
          <w:rFonts w:hint="eastAsia"/>
        </w:rPr>
      </w:r>
      <w:r>
        <w:rPr>
          <w:rFonts w:hint="eastAsia"/>
        </w:rPr>
        <w:fldChar w:fldCharType="separate"/>
      </w:r>
      <w:ins w:id="51" w:author="玖龙 刘" w:date="2024-12-19T18:02:00Z">
        <w:r>
          <w:t>10</w:t>
        </w:r>
        <w:r>
          <w:rPr>
            <w:rFonts w:hint="eastAsia"/>
          </w:rPr>
          <w:fldChar w:fldCharType="end"/>
        </w:r>
        <w:r>
          <w:rPr>
            <w:rStyle w:val="Hyperlink"/>
            <w:rFonts w:hint="eastAsia"/>
          </w:rPr>
          <w:fldChar w:fldCharType="end"/>
        </w:r>
      </w:ins>
    </w:p>
    <w:p w14:paraId="2A662045" w14:textId="77777777" w:rsidR="00C1414D" w:rsidRDefault="00000000">
      <w:pPr>
        <w:pStyle w:val="TOC2"/>
        <w:rPr>
          <w:ins w:id="52" w:author="玖龙 刘" w:date="2024-12-19T18:02:00Z"/>
          <w:rFonts w:eastAsiaTheme="minorEastAsia" w:cstheme="minorBidi"/>
          <w:b w:val="0"/>
          <w:bCs w:val="0"/>
          <w:kern w:val="2"/>
          <w:sz w:val="21"/>
          <w14:ligatures w14:val="standardContextual"/>
        </w:rPr>
      </w:pPr>
      <w:ins w:id="53"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"_Toc185523818"</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1.4 </w:t>
        </w:r>
        <w:r>
          <w:rPr>
            <w:rStyle w:val="Hyperlink"/>
            <w:rFonts w:hint="eastAsia"/>
          </w:rPr>
          <w:t>出厂默认设置</w:t>
        </w:r>
        <w:r>
          <w:rPr>
            <w:rFonts w:hint="eastAsia"/>
          </w:rPr>
          <w:tab/>
        </w:r>
        <w:r>
          <w:rPr>
            <w:rFonts w:hint="eastAsia"/>
          </w:rPr>
          <w:fldChar w:fldCharType="begin"/>
        </w:r>
        <w:r>
          <w:rPr>
            <w:rFonts w:hint="eastAsia"/>
          </w:rPr>
          <w:instrText xml:space="preserve"> </w:instrText>
        </w:r>
        <w:r>
          <w:instrText>PAGEREF _Toc185523818 \h</w:instrText>
        </w:r>
        <w:r>
          <w:rPr>
            <w:rFonts w:hint="eastAsia"/>
          </w:rPr>
          <w:instrText xml:space="preserve"> </w:instrText>
        </w:r>
      </w:ins>
      <w:r>
        <w:rPr>
          <w:rFonts w:hint="eastAsia"/>
        </w:rPr>
      </w:r>
      <w:r>
        <w:rPr>
          <w:rFonts w:hint="eastAsia"/>
        </w:rPr>
        <w:fldChar w:fldCharType="separate"/>
      </w:r>
      <w:ins w:id="54" w:author="玖龙 刘" w:date="2024-12-19T18:02:00Z">
        <w:r>
          <w:t>12</w:t>
        </w:r>
        <w:r>
          <w:rPr>
            <w:rFonts w:hint="eastAsia"/>
          </w:rPr>
          <w:fldChar w:fldCharType="end"/>
        </w:r>
        <w:r>
          <w:rPr>
            <w:rStyle w:val="Hyperlink"/>
            <w:rFonts w:hint="eastAsia"/>
          </w:rPr>
          <w:fldChar w:fldCharType="end"/>
        </w:r>
      </w:ins>
    </w:p>
    <w:p w14:paraId="2AF0B675" w14:textId="77777777" w:rsidR="00C1414D" w:rsidRDefault="00000000">
      <w:pPr>
        <w:pStyle w:val="TOC1"/>
        <w:tabs>
          <w:tab w:val="right" w:leader="dot" w:pos="10450"/>
        </w:tabs>
        <w:rPr>
          <w:ins w:id="55" w:author="玖龙 刘" w:date="2024-12-19T18:02:00Z"/>
          <w:rFonts w:eastAsiaTheme="minorEastAsia" w:cstheme="minorBidi"/>
          <w:b w:val="0"/>
          <w:bCs w:val="0"/>
          <w:kern w:val="2"/>
          <w:sz w:val="21"/>
          <w:szCs w:val="22"/>
          <w14:ligatures w14:val="standardContextual"/>
        </w:rPr>
      </w:pPr>
      <w:ins w:id="56"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"_Toc185523819"</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2. </w:t>
        </w:r>
        <w:r>
          <w:rPr>
            <w:rStyle w:val="Hyperlink"/>
            <w:rFonts w:hint="eastAsia"/>
          </w:rPr>
          <w:t>快速指南</w:t>
        </w:r>
        <w:r>
          <w:rPr>
            <w:rFonts w:hint="eastAsia"/>
          </w:rPr>
          <w:tab/>
        </w:r>
        <w:r>
          <w:rPr>
            <w:rFonts w:hint="eastAsia"/>
          </w:rPr>
          <w:fldChar w:fldCharType="begin"/>
        </w:r>
        <w:r>
          <w:rPr>
            <w:rFonts w:hint="eastAsia"/>
          </w:rPr>
          <w:instrText xml:space="preserve"> </w:instrText>
        </w:r>
        <w:r>
          <w:instrText>PAGEREF _Toc185523819 \h</w:instrText>
        </w:r>
        <w:r>
          <w:rPr>
            <w:rFonts w:hint="eastAsia"/>
          </w:rPr>
          <w:instrText xml:space="preserve"> </w:instrText>
        </w:r>
      </w:ins>
      <w:r>
        <w:rPr>
          <w:rFonts w:hint="eastAsia"/>
        </w:rPr>
      </w:r>
      <w:r>
        <w:rPr>
          <w:rFonts w:hint="eastAsia"/>
        </w:rPr>
        <w:fldChar w:fldCharType="separate"/>
      </w:r>
      <w:ins w:id="57" w:author="玖龙 刘" w:date="2024-12-19T18:02:00Z">
        <w:r>
          <w:t>13</w:t>
        </w:r>
        <w:r>
          <w:rPr>
            <w:rFonts w:hint="eastAsia"/>
          </w:rPr>
          <w:fldChar w:fldCharType="end"/>
        </w:r>
        <w:r>
          <w:rPr>
            <w:rStyle w:val="Hyperlink"/>
            <w:rFonts w:hint="eastAsia"/>
          </w:rPr>
          <w:fldChar w:fldCharType="end"/>
        </w:r>
      </w:ins>
    </w:p>
    <w:p w14:paraId="6F94739A" w14:textId="77777777" w:rsidR="00C1414D" w:rsidRDefault="00000000">
      <w:pPr>
        <w:pStyle w:val="TOC2"/>
        <w:rPr>
          <w:ins w:id="58" w:author="玖龙 刘" w:date="2024-12-19T18:02:00Z"/>
          <w:rFonts w:eastAsiaTheme="minorEastAsia" w:cstheme="minorBidi"/>
          <w:b w:val="0"/>
          <w:bCs w:val="0"/>
          <w:kern w:val="2"/>
          <w:sz w:val="21"/>
          <w14:ligatures w14:val="standardContextual"/>
        </w:rPr>
      </w:pPr>
      <w:ins w:id="59"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"_Toc185523820"</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2.1 </w:t>
        </w:r>
        <w:r>
          <w:rPr>
            <w:rStyle w:val="Hyperlink"/>
            <w:rFonts w:hint="eastAsia"/>
          </w:rPr>
          <w:t>供电</w:t>
        </w:r>
        <w:r>
          <w:rPr>
            <w:rFonts w:hint="eastAsia"/>
          </w:rPr>
          <w:tab/>
        </w:r>
        <w:r>
          <w:rPr>
            <w:rFonts w:hint="eastAsia"/>
          </w:rPr>
          <w:fldChar w:fldCharType="begin"/>
        </w:r>
        <w:r>
          <w:rPr>
            <w:rFonts w:hint="eastAsia"/>
          </w:rPr>
          <w:instrText xml:space="preserve"> </w:instrText>
        </w:r>
        <w:r>
          <w:instrText>PAGEREF _Toc185523820 \h</w:instrText>
        </w:r>
        <w:r>
          <w:rPr>
            <w:rFonts w:hint="eastAsia"/>
          </w:rPr>
          <w:instrText xml:space="preserve"> </w:instrText>
        </w:r>
      </w:ins>
      <w:r>
        <w:rPr>
          <w:rFonts w:hint="eastAsia"/>
        </w:rPr>
      </w:r>
      <w:r>
        <w:rPr>
          <w:rFonts w:hint="eastAsia"/>
        </w:rPr>
        <w:fldChar w:fldCharType="separate"/>
      </w:r>
      <w:ins w:id="60" w:author="玖龙 刘" w:date="2024-12-19T18:02:00Z">
        <w:r>
          <w:t>13</w:t>
        </w:r>
        <w:r>
          <w:rPr>
            <w:rFonts w:hint="eastAsia"/>
          </w:rPr>
          <w:fldChar w:fldCharType="end"/>
        </w:r>
        <w:r>
          <w:rPr>
            <w:rStyle w:val="Hyperlink"/>
            <w:rFonts w:hint="eastAsia"/>
          </w:rPr>
          <w:fldChar w:fldCharType="end"/>
        </w:r>
      </w:ins>
    </w:p>
    <w:p w14:paraId="2D23D7A1" w14:textId="77777777" w:rsidR="00C1414D" w:rsidRDefault="00000000">
      <w:pPr>
        <w:pStyle w:val="TOC2"/>
        <w:rPr>
          <w:ins w:id="61" w:author="玖龙 刘" w:date="2024-12-19T18:02:00Z"/>
          <w:rFonts w:eastAsiaTheme="minorEastAsia" w:cstheme="minorBidi"/>
          <w:b w:val="0"/>
          <w:bCs w:val="0"/>
          <w:kern w:val="2"/>
          <w:sz w:val="21"/>
          <w14:ligatures w14:val="standardContextual"/>
        </w:rPr>
      </w:pPr>
      <w:ins w:id="62"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"_Toc185523821"</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2.2 </w:t>
        </w:r>
        <w:r>
          <w:rPr>
            <w:rStyle w:val="Hyperlink"/>
            <w:rFonts w:hint="eastAsia"/>
          </w:rPr>
          <w:t>卡口</w:t>
        </w:r>
        <w:r>
          <w:rPr>
            <w:rFonts w:hint="eastAsia"/>
          </w:rPr>
          <w:tab/>
        </w:r>
        <w:r>
          <w:rPr>
            <w:rFonts w:hint="eastAsia"/>
          </w:rPr>
          <w:fldChar w:fldCharType="begin"/>
        </w:r>
        <w:r>
          <w:rPr>
            <w:rFonts w:hint="eastAsia"/>
          </w:rPr>
          <w:instrText xml:space="preserve"> </w:instrText>
        </w:r>
        <w:r>
          <w:instrText>PAGEREF _Toc185523821 \h</w:instrText>
        </w:r>
        <w:r>
          <w:rPr>
            <w:rFonts w:hint="eastAsia"/>
          </w:rPr>
          <w:instrText xml:space="preserve"> </w:instrText>
        </w:r>
      </w:ins>
      <w:r>
        <w:rPr>
          <w:rFonts w:hint="eastAsia"/>
        </w:rPr>
      </w:r>
      <w:r>
        <w:rPr>
          <w:rFonts w:hint="eastAsia"/>
        </w:rPr>
        <w:fldChar w:fldCharType="separate"/>
      </w:r>
      <w:ins w:id="63" w:author="玖龙 刘" w:date="2024-12-19T18:02:00Z">
        <w:r>
          <w:t>15</w:t>
        </w:r>
        <w:r>
          <w:rPr>
            <w:rFonts w:hint="eastAsia"/>
          </w:rPr>
          <w:fldChar w:fldCharType="end"/>
        </w:r>
        <w:r>
          <w:rPr>
            <w:rStyle w:val="Hyperlink"/>
            <w:rFonts w:hint="eastAsia"/>
          </w:rPr>
          <w:fldChar w:fldCharType="end"/>
        </w:r>
      </w:ins>
    </w:p>
    <w:p w14:paraId="5313F88E" w14:textId="77777777" w:rsidR="00C1414D" w:rsidRDefault="00000000">
      <w:pPr>
        <w:pStyle w:val="TOC2"/>
        <w:rPr>
          <w:ins w:id="64" w:author="玖龙 刘" w:date="2024-12-19T18:02:00Z"/>
          <w:rFonts w:eastAsiaTheme="minorEastAsia" w:cstheme="minorBidi"/>
          <w:b w:val="0"/>
          <w:bCs w:val="0"/>
          <w:kern w:val="2"/>
          <w:sz w:val="21"/>
          <w14:ligatures w14:val="standardContextual"/>
        </w:rPr>
      </w:pPr>
      <w:ins w:id="65"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"_Toc185523822"</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2.3 </w:t>
        </w:r>
        <w:r>
          <w:rPr>
            <w:rStyle w:val="Hyperlink"/>
            <w:rFonts w:hint="eastAsia"/>
          </w:rPr>
          <w:t>镜头</w:t>
        </w:r>
        <w:r>
          <w:rPr>
            <w:rFonts w:hint="eastAsia"/>
          </w:rPr>
          <w:tab/>
        </w:r>
        <w:r>
          <w:rPr>
            <w:rFonts w:hint="eastAsia"/>
          </w:rPr>
          <w:fldChar w:fldCharType="begin"/>
        </w:r>
        <w:r>
          <w:rPr>
            <w:rFonts w:hint="eastAsia"/>
          </w:rPr>
          <w:instrText xml:space="preserve"> </w:instrText>
        </w:r>
        <w:r>
          <w:instrText>PAGEREF _Toc185523822 \h</w:instrText>
        </w:r>
        <w:r>
          <w:rPr>
            <w:rFonts w:hint="eastAsia"/>
          </w:rPr>
          <w:instrText xml:space="preserve"> </w:instrText>
        </w:r>
      </w:ins>
      <w:r>
        <w:rPr>
          <w:rFonts w:hint="eastAsia"/>
        </w:rPr>
      </w:r>
      <w:r>
        <w:rPr>
          <w:rFonts w:hint="eastAsia"/>
        </w:rPr>
        <w:fldChar w:fldCharType="separate"/>
      </w:r>
      <w:ins w:id="66" w:author="玖龙 刘" w:date="2024-12-19T18:02:00Z">
        <w:r>
          <w:t>16</w:t>
        </w:r>
        <w:r>
          <w:rPr>
            <w:rFonts w:hint="eastAsia"/>
          </w:rPr>
          <w:fldChar w:fldCharType="end"/>
        </w:r>
        <w:r>
          <w:rPr>
            <w:rStyle w:val="Hyperlink"/>
            <w:rFonts w:hint="eastAsia"/>
          </w:rPr>
          <w:fldChar w:fldCharType="end"/>
        </w:r>
      </w:ins>
    </w:p>
    <w:p w14:paraId="40333AD9" w14:textId="77777777" w:rsidR="00C1414D" w:rsidRDefault="00000000">
      <w:pPr>
        <w:pStyle w:val="TOC2"/>
        <w:rPr>
          <w:ins w:id="67" w:author="玖龙 刘" w:date="2024-12-19T18:02:00Z"/>
          <w:rFonts w:eastAsiaTheme="minorEastAsia" w:cstheme="minorBidi"/>
          <w:b w:val="0"/>
          <w:bCs w:val="0"/>
          <w:kern w:val="2"/>
          <w:sz w:val="21"/>
          <w14:ligatures w14:val="standardContextual"/>
        </w:rPr>
      </w:pPr>
      <w:ins w:id="68"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"_Toc185523823"</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2.4 </w:t>
        </w:r>
        <w:r>
          <w:rPr>
            <w:rStyle w:val="Hyperlink"/>
            <w:rFonts w:hint="eastAsia"/>
          </w:rPr>
          <w:t>监看</w:t>
        </w:r>
        <w:r>
          <w:rPr>
            <w:rFonts w:hint="eastAsia"/>
          </w:rPr>
          <w:tab/>
        </w:r>
        <w:r>
          <w:rPr>
            <w:rFonts w:hint="eastAsia"/>
          </w:rPr>
          <w:fldChar w:fldCharType="begin"/>
        </w:r>
        <w:r>
          <w:rPr>
            <w:rFonts w:hint="eastAsia"/>
          </w:rPr>
          <w:instrText xml:space="preserve"> </w:instrText>
        </w:r>
        <w:r>
          <w:instrText>PAGEREF _Toc185523823 \h</w:instrText>
        </w:r>
        <w:r>
          <w:rPr>
            <w:rFonts w:hint="eastAsia"/>
          </w:rPr>
          <w:instrText xml:space="preserve"> </w:instrText>
        </w:r>
      </w:ins>
      <w:r>
        <w:rPr>
          <w:rFonts w:hint="eastAsia"/>
        </w:rPr>
      </w:r>
      <w:r>
        <w:rPr>
          <w:rFonts w:hint="eastAsia"/>
        </w:rPr>
        <w:fldChar w:fldCharType="separate"/>
      </w:r>
      <w:ins w:id="69" w:author="玖龙 刘" w:date="2024-12-19T18:02:00Z">
        <w:r>
          <w:t>17</w:t>
        </w:r>
        <w:r>
          <w:rPr>
            <w:rFonts w:hint="eastAsia"/>
          </w:rPr>
          <w:fldChar w:fldCharType="end"/>
        </w:r>
        <w:r>
          <w:rPr>
            <w:rStyle w:val="Hyperlink"/>
            <w:rFonts w:hint="eastAsia"/>
          </w:rPr>
          <w:fldChar w:fldCharType="end"/>
        </w:r>
      </w:ins>
    </w:p>
    <w:p w14:paraId="086579D1" w14:textId="77777777" w:rsidR="00C1414D" w:rsidRDefault="00000000">
      <w:pPr>
        <w:pStyle w:val="TOC2"/>
        <w:rPr>
          <w:ins w:id="70" w:author="玖龙 刘" w:date="2024-12-19T18:02:00Z"/>
          <w:rFonts w:eastAsiaTheme="minorEastAsia" w:cstheme="minorBidi"/>
          <w:b w:val="0"/>
          <w:bCs w:val="0"/>
          <w:kern w:val="2"/>
          <w:sz w:val="21"/>
          <w14:ligatures w14:val="standardContextual"/>
        </w:rPr>
      </w:pPr>
      <w:ins w:id="71"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"_Toc185523824"</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2.5 KineMAG Nano</w:t>
        </w:r>
        <w:r>
          <w:rPr>
            <w:rStyle w:val="Hyperlink"/>
            <w:rFonts w:hint="eastAsia"/>
          </w:rPr>
          <w:t>存储卡</w:t>
        </w:r>
        <w:r>
          <w:rPr>
            <w:rFonts w:hint="eastAsia"/>
          </w:rPr>
          <w:tab/>
        </w:r>
        <w:r>
          <w:rPr>
            <w:rFonts w:hint="eastAsia"/>
          </w:rPr>
          <w:fldChar w:fldCharType="begin"/>
        </w:r>
        <w:r>
          <w:rPr>
            <w:rFonts w:hint="eastAsia"/>
          </w:rPr>
          <w:instrText xml:space="preserve"> </w:instrText>
        </w:r>
        <w:r>
          <w:instrText>PAGEREF _Toc185523824 \h</w:instrText>
        </w:r>
        <w:r>
          <w:rPr>
            <w:rFonts w:hint="eastAsia"/>
          </w:rPr>
          <w:instrText xml:space="preserve"> </w:instrText>
        </w:r>
      </w:ins>
      <w:r>
        <w:rPr>
          <w:rFonts w:hint="eastAsia"/>
        </w:rPr>
      </w:r>
      <w:r>
        <w:rPr>
          <w:rFonts w:hint="eastAsia"/>
        </w:rPr>
        <w:fldChar w:fldCharType="separate"/>
      </w:r>
      <w:ins w:id="72" w:author="玖龙 刘" w:date="2024-12-19T18:02:00Z">
        <w:r>
          <w:t>21</w:t>
        </w:r>
        <w:r>
          <w:rPr>
            <w:rFonts w:hint="eastAsia"/>
          </w:rPr>
          <w:fldChar w:fldCharType="end"/>
        </w:r>
        <w:r>
          <w:rPr>
            <w:rStyle w:val="Hyperlink"/>
            <w:rFonts w:hint="eastAsia"/>
          </w:rPr>
          <w:fldChar w:fldCharType="end"/>
        </w:r>
      </w:ins>
    </w:p>
    <w:p w14:paraId="37FEF861" w14:textId="77777777" w:rsidR="00C1414D" w:rsidRDefault="00000000">
      <w:pPr>
        <w:pStyle w:val="TOC3"/>
        <w:tabs>
          <w:tab w:val="right" w:leader="dot" w:pos="10450"/>
        </w:tabs>
        <w:rPr>
          <w:ins w:id="73" w:author="玖龙 刘" w:date="2024-12-19T18:02:00Z"/>
          <w:rFonts w:eastAsiaTheme="minorEastAsia" w:cstheme="minorBidi"/>
          <w:kern w:val="2"/>
          <w:sz w:val="21"/>
          <w14:ligatures w14:val="standardContextual"/>
        </w:rPr>
      </w:pPr>
      <w:ins w:id="74"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"_Toc185523825"</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2.5.1 KineMAG Nano</w:t>
        </w:r>
        <w:r>
          <w:rPr>
            <w:rStyle w:val="Hyperlink"/>
            <w:rFonts w:hint="eastAsia"/>
          </w:rPr>
          <w:t>基本说明</w:t>
        </w:r>
        <w:r>
          <w:rPr>
            <w:rFonts w:hint="eastAsia"/>
          </w:rPr>
          <w:tab/>
        </w:r>
        <w:r>
          <w:rPr>
            <w:rFonts w:hint="eastAsia"/>
          </w:rPr>
          <w:fldChar w:fldCharType="begin"/>
        </w:r>
        <w:r>
          <w:rPr>
            <w:rFonts w:hint="eastAsia"/>
          </w:rPr>
          <w:instrText xml:space="preserve"> </w:instrText>
        </w:r>
        <w:r>
          <w:instrText>PAGEREF _Toc185523825 \h</w:instrText>
        </w:r>
        <w:r>
          <w:rPr>
            <w:rFonts w:hint="eastAsia"/>
          </w:rPr>
          <w:instrText xml:space="preserve"> </w:instrText>
        </w:r>
      </w:ins>
      <w:r>
        <w:rPr>
          <w:rFonts w:hint="eastAsia"/>
        </w:rPr>
      </w:r>
      <w:r>
        <w:rPr>
          <w:rFonts w:hint="eastAsia"/>
        </w:rPr>
        <w:fldChar w:fldCharType="separate"/>
      </w:r>
      <w:ins w:id="75" w:author="玖龙 刘" w:date="2024-12-19T18:02:00Z">
        <w:r>
          <w:t>21</w:t>
        </w:r>
        <w:r>
          <w:rPr>
            <w:rFonts w:hint="eastAsia"/>
          </w:rPr>
          <w:fldChar w:fldCharType="end"/>
        </w:r>
        <w:r>
          <w:rPr>
            <w:rStyle w:val="Hyperlink"/>
            <w:rFonts w:hint="eastAsia"/>
          </w:rPr>
          <w:fldChar w:fldCharType="end"/>
        </w:r>
      </w:ins>
    </w:p>
    <w:p w14:paraId="4B8B7695" w14:textId="77777777" w:rsidR="00C1414D" w:rsidRDefault="00000000">
      <w:pPr>
        <w:pStyle w:val="TOC3"/>
        <w:tabs>
          <w:tab w:val="right" w:leader="dot" w:pos="10450"/>
        </w:tabs>
        <w:rPr>
          <w:ins w:id="76" w:author="玖龙 刘" w:date="2024-12-19T18:02:00Z"/>
          <w:rFonts w:eastAsiaTheme="minorEastAsia" w:cstheme="minorBidi"/>
          <w:kern w:val="2"/>
          <w:sz w:val="21"/>
          <w14:ligatures w14:val="standardContextual"/>
        </w:rPr>
      </w:pPr>
      <w:ins w:id="77"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"_Toc185523826"</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2.5.2 KineMAG Nano</w:t>
        </w:r>
        <w:r>
          <w:rPr>
            <w:rStyle w:val="Hyperlink"/>
            <w:rFonts w:hint="eastAsia"/>
          </w:rPr>
          <w:t>操作说明</w:t>
        </w:r>
        <w:r>
          <w:rPr>
            <w:rFonts w:hint="eastAsia"/>
          </w:rPr>
          <w:tab/>
        </w:r>
        <w:r>
          <w:rPr>
            <w:rFonts w:hint="eastAsia"/>
          </w:rPr>
          <w:fldChar w:fldCharType="begin"/>
        </w:r>
        <w:r>
          <w:rPr>
            <w:rFonts w:hint="eastAsia"/>
          </w:rPr>
          <w:instrText xml:space="preserve"> </w:instrText>
        </w:r>
        <w:r>
          <w:instrText>PAGEREF _Toc185523826 \h</w:instrText>
        </w:r>
        <w:r>
          <w:rPr>
            <w:rFonts w:hint="eastAsia"/>
          </w:rPr>
          <w:instrText xml:space="preserve"> </w:instrText>
        </w:r>
      </w:ins>
      <w:r>
        <w:rPr>
          <w:rFonts w:hint="eastAsia"/>
        </w:rPr>
      </w:r>
      <w:r>
        <w:rPr>
          <w:rFonts w:hint="eastAsia"/>
        </w:rPr>
        <w:fldChar w:fldCharType="separate"/>
      </w:r>
      <w:ins w:id="78" w:author="玖龙 刘" w:date="2024-12-19T18:02:00Z">
        <w:r>
          <w:t>22</w:t>
        </w:r>
        <w:r>
          <w:rPr>
            <w:rFonts w:hint="eastAsia"/>
          </w:rPr>
          <w:fldChar w:fldCharType="end"/>
        </w:r>
        <w:r>
          <w:rPr>
            <w:rStyle w:val="Hyperlink"/>
            <w:rFonts w:hint="eastAsia"/>
          </w:rPr>
          <w:fldChar w:fldCharType="end"/>
        </w:r>
      </w:ins>
    </w:p>
    <w:p w14:paraId="405107B3" w14:textId="77777777" w:rsidR="00C1414D" w:rsidRDefault="00000000">
      <w:pPr>
        <w:pStyle w:val="TOC3"/>
        <w:tabs>
          <w:tab w:val="right" w:leader="dot" w:pos="10450"/>
        </w:tabs>
        <w:rPr>
          <w:ins w:id="79" w:author="玖龙 刘" w:date="2024-12-19T18:02:00Z"/>
          <w:rFonts w:eastAsiaTheme="minorEastAsia" w:cstheme="minorBidi"/>
          <w:kern w:val="2"/>
          <w:sz w:val="21"/>
          <w14:ligatures w14:val="standardContextual"/>
        </w:rPr>
      </w:pPr>
      <w:ins w:id="80"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"_Toc185523827"</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2.5.3</w:t>
        </w:r>
        <w:r>
          <w:rPr>
            <w:rStyle w:val="Hyperlink"/>
            <w:rFonts w:hint="eastAsia"/>
          </w:rPr>
          <w:t>删除最后一条素材</w:t>
        </w:r>
        <w:r>
          <w:rPr>
            <w:rFonts w:hint="eastAsia"/>
          </w:rPr>
          <w:tab/>
        </w:r>
        <w:r>
          <w:rPr>
            <w:rFonts w:hint="eastAsia"/>
          </w:rPr>
          <w:fldChar w:fldCharType="begin"/>
        </w:r>
        <w:r>
          <w:rPr>
            <w:rFonts w:hint="eastAsia"/>
          </w:rPr>
          <w:instrText xml:space="preserve"> </w:instrText>
        </w:r>
        <w:r>
          <w:instrText>PAGEREF _Toc185523827 \h</w:instrText>
        </w:r>
        <w:r>
          <w:rPr>
            <w:rFonts w:hint="eastAsia"/>
          </w:rPr>
          <w:instrText xml:space="preserve"> </w:instrText>
        </w:r>
      </w:ins>
      <w:r>
        <w:rPr>
          <w:rFonts w:hint="eastAsia"/>
        </w:rPr>
      </w:r>
      <w:r>
        <w:rPr>
          <w:rFonts w:hint="eastAsia"/>
        </w:rPr>
        <w:fldChar w:fldCharType="separate"/>
      </w:r>
      <w:ins w:id="81" w:author="玖龙 刘" w:date="2024-12-19T18:02:00Z">
        <w:r>
          <w:t>23</w:t>
        </w:r>
        <w:r>
          <w:rPr>
            <w:rFonts w:hint="eastAsia"/>
          </w:rPr>
          <w:fldChar w:fldCharType="end"/>
        </w:r>
        <w:r>
          <w:rPr>
            <w:rStyle w:val="Hyperlink"/>
            <w:rFonts w:hint="eastAsia"/>
          </w:rPr>
          <w:fldChar w:fldCharType="end"/>
        </w:r>
      </w:ins>
    </w:p>
    <w:p w14:paraId="7FA12222" w14:textId="77777777" w:rsidR="00C1414D" w:rsidRDefault="00000000">
      <w:pPr>
        <w:pStyle w:val="TOC2"/>
        <w:rPr>
          <w:ins w:id="82" w:author="玖龙 刘" w:date="2024-12-19T18:02:00Z"/>
          <w:rFonts w:eastAsiaTheme="minorEastAsia" w:cstheme="minorBidi"/>
          <w:b w:val="0"/>
          <w:bCs w:val="0"/>
          <w:kern w:val="2"/>
          <w:sz w:val="21"/>
          <w14:ligatures w14:val="standardContextual"/>
        </w:rPr>
      </w:pPr>
      <w:ins w:id="83"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"_Toc185523828"</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cs="Microsoft YaHei" w:hint="eastAsia"/>
          </w:rPr>
          <w:t xml:space="preserve">2.6 </w:t>
        </w:r>
        <w:r>
          <w:rPr>
            <w:rStyle w:val="Hyperlink"/>
            <w:rFonts w:cs="Microsoft YaHei" w:hint="eastAsia"/>
          </w:rPr>
          <w:t>预录制</w:t>
        </w:r>
        <w:r>
          <w:rPr>
            <w:rFonts w:hint="eastAsia"/>
          </w:rPr>
          <w:tab/>
        </w:r>
        <w:r>
          <w:rPr>
            <w:rFonts w:hint="eastAsia"/>
          </w:rPr>
          <w:fldChar w:fldCharType="begin"/>
        </w:r>
        <w:r>
          <w:rPr>
            <w:rFonts w:hint="eastAsia"/>
          </w:rPr>
          <w:instrText xml:space="preserve"> </w:instrText>
        </w:r>
        <w:r>
          <w:instrText>PAGEREF _Toc185523828 \h</w:instrText>
        </w:r>
        <w:r>
          <w:rPr>
            <w:rFonts w:hint="eastAsia"/>
          </w:rPr>
          <w:instrText xml:space="preserve"> </w:instrText>
        </w:r>
      </w:ins>
      <w:r>
        <w:rPr>
          <w:rFonts w:hint="eastAsia"/>
        </w:rPr>
      </w:r>
      <w:r>
        <w:rPr>
          <w:rFonts w:hint="eastAsia"/>
        </w:rPr>
        <w:fldChar w:fldCharType="separate"/>
      </w:r>
      <w:ins w:id="84" w:author="玖龙 刘" w:date="2024-12-19T18:02:00Z">
        <w:r>
          <w:t>24</w:t>
        </w:r>
        <w:r>
          <w:rPr>
            <w:rFonts w:hint="eastAsia"/>
          </w:rPr>
          <w:fldChar w:fldCharType="end"/>
        </w:r>
        <w:r>
          <w:rPr>
            <w:rStyle w:val="Hyperlink"/>
            <w:rFonts w:hint="eastAsia"/>
          </w:rPr>
          <w:fldChar w:fldCharType="end"/>
        </w:r>
      </w:ins>
    </w:p>
    <w:p w14:paraId="63A776D3" w14:textId="77777777" w:rsidR="00C1414D" w:rsidRDefault="00000000">
      <w:pPr>
        <w:pStyle w:val="TOC2"/>
        <w:rPr>
          <w:ins w:id="85" w:author="玖龙 刘" w:date="2024-12-19T18:02:00Z"/>
          <w:rFonts w:eastAsiaTheme="minorEastAsia" w:cstheme="minorBidi"/>
          <w:b w:val="0"/>
          <w:bCs w:val="0"/>
          <w:kern w:val="2"/>
          <w:sz w:val="21"/>
          <w14:ligatures w14:val="standardContextual"/>
        </w:rPr>
      </w:pPr>
      <w:ins w:id="86"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"_Toc185523829"</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2.7 </w:t>
        </w:r>
        <w:r>
          <w:rPr>
            <w:rStyle w:val="Hyperlink"/>
            <w:rFonts w:hint="eastAsia"/>
          </w:rPr>
          <w:t>音频录制</w:t>
        </w:r>
        <w:r>
          <w:rPr>
            <w:rFonts w:hint="eastAsia"/>
          </w:rPr>
          <w:tab/>
        </w:r>
        <w:r>
          <w:rPr>
            <w:rFonts w:hint="eastAsia"/>
          </w:rPr>
          <w:fldChar w:fldCharType="begin"/>
        </w:r>
        <w:r>
          <w:rPr>
            <w:rFonts w:hint="eastAsia"/>
          </w:rPr>
          <w:instrText xml:space="preserve"> </w:instrText>
        </w:r>
        <w:r>
          <w:instrText>PAGEREF _Toc185523829 \h</w:instrText>
        </w:r>
        <w:r>
          <w:rPr>
            <w:rFonts w:hint="eastAsia"/>
          </w:rPr>
          <w:instrText xml:space="preserve"> </w:instrText>
        </w:r>
      </w:ins>
      <w:r>
        <w:rPr>
          <w:rFonts w:hint="eastAsia"/>
        </w:rPr>
      </w:r>
      <w:r>
        <w:rPr>
          <w:rFonts w:hint="eastAsia"/>
        </w:rPr>
        <w:fldChar w:fldCharType="separate"/>
      </w:r>
      <w:ins w:id="87" w:author="玖龙 刘" w:date="2024-12-19T18:02:00Z">
        <w:r>
          <w:t>25</w:t>
        </w:r>
        <w:r>
          <w:rPr>
            <w:rFonts w:hint="eastAsia"/>
          </w:rPr>
          <w:fldChar w:fldCharType="end"/>
        </w:r>
        <w:r>
          <w:rPr>
            <w:rStyle w:val="Hyperlink"/>
            <w:rFonts w:hint="eastAsia"/>
          </w:rPr>
          <w:fldChar w:fldCharType="end"/>
        </w:r>
      </w:ins>
    </w:p>
    <w:p w14:paraId="2A865BE3" w14:textId="77777777" w:rsidR="00C1414D" w:rsidRDefault="00000000">
      <w:pPr>
        <w:pStyle w:val="TOC2"/>
        <w:rPr>
          <w:ins w:id="88" w:author="玖龙 刘" w:date="2024-12-19T18:02:00Z"/>
          <w:rFonts w:eastAsiaTheme="minorEastAsia" w:cstheme="minorBidi"/>
          <w:b w:val="0"/>
          <w:bCs w:val="0"/>
          <w:kern w:val="2"/>
          <w:sz w:val="21"/>
          <w14:ligatures w14:val="standardContextual"/>
        </w:rPr>
      </w:pPr>
      <w:ins w:id="89"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"_Toc185523830"</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2.8 e-ND</w:t>
        </w:r>
        <w:r>
          <w:rPr>
            <w:rStyle w:val="Hyperlink"/>
            <w:rFonts w:hint="eastAsia"/>
          </w:rPr>
          <w:t>调节</w:t>
        </w:r>
        <w:r>
          <w:rPr>
            <w:rFonts w:hint="eastAsia"/>
          </w:rPr>
          <w:tab/>
        </w:r>
        <w:r>
          <w:rPr>
            <w:rFonts w:hint="eastAsia"/>
          </w:rPr>
          <w:fldChar w:fldCharType="begin"/>
        </w:r>
        <w:r>
          <w:rPr>
            <w:rFonts w:hint="eastAsia"/>
          </w:rPr>
          <w:instrText xml:space="preserve"> </w:instrText>
        </w:r>
        <w:r>
          <w:instrText>PAGEREF _Toc185523830 \h</w:instrText>
        </w:r>
        <w:r>
          <w:rPr>
            <w:rFonts w:hint="eastAsia"/>
          </w:rPr>
          <w:instrText xml:space="preserve"> </w:instrText>
        </w:r>
      </w:ins>
      <w:r>
        <w:rPr>
          <w:rFonts w:hint="eastAsia"/>
        </w:rPr>
      </w:r>
      <w:r>
        <w:rPr>
          <w:rFonts w:hint="eastAsia"/>
        </w:rPr>
        <w:fldChar w:fldCharType="separate"/>
      </w:r>
      <w:ins w:id="90" w:author="玖龙 刘" w:date="2024-12-19T18:02:00Z">
        <w:r>
          <w:t>27</w:t>
        </w:r>
        <w:r>
          <w:rPr>
            <w:rFonts w:hint="eastAsia"/>
          </w:rPr>
          <w:fldChar w:fldCharType="end"/>
        </w:r>
        <w:r>
          <w:rPr>
            <w:rStyle w:val="Hyperlink"/>
            <w:rFonts w:hint="eastAsia"/>
          </w:rPr>
          <w:fldChar w:fldCharType="end"/>
        </w:r>
      </w:ins>
    </w:p>
    <w:p w14:paraId="7F7FE821" w14:textId="77777777" w:rsidR="00C1414D" w:rsidRDefault="00000000">
      <w:pPr>
        <w:pStyle w:val="TOC2"/>
        <w:rPr>
          <w:ins w:id="91" w:author="玖龙 刘" w:date="2024-12-19T18:02:00Z"/>
          <w:rFonts w:eastAsiaTheme="minorEastAsia" w:cstheme="minorBidi"/>
          <w:b w:val="0"/>
          <w:bCs w:val="0"/>
          <w:kern w:val="2"/>
          <w:sz w:val="21"/>
          <w14:ligatures w14:val="standardContextual"/>
        </w:rPr>
      </w:pPr>
      <w:ins w:id="92"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"_Toc185523831"</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2.9 </w:t>
        </w:r>
        <w:r>
          <w:rPr>
            <w:rStyle w:val="Hyperlink"/>
            <w:rFonts w:hint="eastAsia"/>
          </w:rPr>
          <w:t>回放</w:t>
        </w:r>
        <w:r>
          <w:rPr>
            <w:rFonts w:hint="eastAsia"/>
          </w:rPr>
          <w:tab/>
        </w:r>
        <w:r>
          <w:rPr>
            <w:rFonts w:hint="eastAsia"/>
          </w:rPr>
          <w:fldChar w:fldCharType="begin"/>
        </w:r>
        <w:r>
          <w:rPr>
            <w:rFonts w:hint="eastAsia"/>
          </w:rPr>
          <w:instrText xml:space="preserve"> </w:instrText>
        </w:r>
        <w:r>
          <w:instrText>PAGEREF _Toc185523831 \h</w:instrText>
        </w:r>
        <w:r>
          <w:rPr>
            <w:rFonts w:hint="eastAsia"/>
          </w:rPr>
          <w:instrText xml:space="preserve"> </w:instrText>
        </w:r>
      </w:ins>
      <w:r>
        <w:rPr>
          <w:rFonts w:hint="eastAsia"/>
        </w:rPr>
      </w:r>
      <w:r>
        <w:rPr>
          <w:rFonts w:hint="eastAsia"/>
        </w:rPr>
        <w:fldChar w:fldCharType="separate"/>
      </w:r>
      <w:ins w:id="93" w:author="玖龙 刘" w:date="2024-12-19T18:02:00Z">
        <w:r>
          <w:t>28</w:t>
        </w:r>
        <w:r>
          <w:rPr>
            <w:rFonts w:hint="eastAsia"/>
          </w:rPr>
          <w:fldChar w:fldCharType="end"/>
        </w:r>
        <w:r>
          <w:rPr>
            <w:rStyle w:val="Hyperlink"/>
            <w:rFonts w:hint="eastAsia"/>
          </w:rPr>
          <w:fldChar w:fldCharType="end"/>
        </w:r>
      </w:ins>
    </w:p>
    <w:p w14:paraId="68F943EE" w14:textId="77777777" w:rsidR="00C1414D" w:rsidRDefault="00000000">
      <w:pPr>
        <w:pStyle w:val="TOC2"/>
        <w:rPr>
          <w:ins w:id="94" w:author="玖龙 刘" w:date="2024-12-19T18:02:00Z"/>
          <w:rFonts w:eastAsiaTheme="minorEastAsia" w:cstheme="minorBidi"/>
          <w:b w:val="0"/>
          <w:bCs w:val="0"/>
          <w:kern w:val="2"/>
          <w:sz w:val="21"/>
          <w14:ligatures w14:val="standardContextual"/>
        </w:rPr>
      </w:pPr>
      <w:ins w:id="95"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"_Toc185523832"</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2.10 </w:t>
        </w:r>
        <w:r>
          <w:rPr>
            <w:rStyle w:val="Hyperlink"/>
            <w:rFonts w:hint="eastAsia"/>
          </w:rPr>
          <w:t>编码格式</w:t>
        </w:r>
        <w:r>
          <w:rPr>
            <w:rFonts w:hint="eastAsia"/>
          </w:rPr>
          <w:tab/>
        </w:r>
        <w:r>
          <w:rPr>
            <w:rFonts w:hint="eastAsia"/>
          </w:rPr>
          <w:fldChar w:fldCharType="begin"/>
        </w:r>
        <w:r>
          <w:rPr>
            <w:rFonts w:hint="eastAsia"/>
          </w:rPr>
          <w:instrText xml:space="preserve"> </w:instrText>
        </w:r>
        <w:r>
          <w:instrText>PAGEREF _Toc185523832 \h</w:instrText>
        </w:r>
        <w:r>
          <w:rPr>
            <w:rFonts w:hint="eastAsia"/>
          </w:rPr>
          <w:instrText xml:space="preserve"> </w:instrText>
        </w:r>
      </w:ins>
      <w:r>
        <w:rPr>
          <w:rFonts w:hint="eastAsia"/>
        </w:rPr>
      </w:r>
      <w:r>
        <w:rPr>
          <w:rFonts w:hint="eastAsia"/>
        </w:rPr>
        <w:fldChar w:fldCharType="separate"/>
      </w:r>
      <w:ins w:id="96" w:author="玖龙 刘" w:date="2024-12-19T18:02:00Z">
        <w:r>
          <w:t>29</w:t>
        </w:r>
        <w:r>
          <w:rPr>
            <w:rFonts w:hint="eastAsia"/>
          </w:rPr>
          <w:fldChar w:fldCharType="end"/>
        </w:r>
        <w:r>
          <w:rPr>
            <w:rStyle w:val="Hyperlink"/>
            <w:rFonts w:hint="eastAsia"/>
          </w:rPr>
          <w:fldChar w:fldCharType="end"/>
        </w:r>
      </w:ins>
    </w:p>
    <w:p w14:paraId="3DAFEABC" w14:textId="77777777" w:rsidR="00C1414D" w:rsidRDefault="00000000">
      <w:pPr>
        <w:pStyle w:val="TOC2"/>
        <w:rPr>
          <w:ins w:id="97" w:author="玖龙 刘" w:date="2024-12-19T18:02:00Z"/>
          <w:rFonts w:eastAsiaTheme="minorEastAsia" w:cstheme="minorBidi"/>
          <w:b w:val="0"/>
          <w:bCs w:val="0"/>
          <w:kern w:val="2"/>
          <w:sz w:val="21"/>
          <w14:ligatures w14:val="standardContextual"/>
        </w:rPr>
      </w:pPr>
      <w:ins w:id="98"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"_Toc185523833"</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2.11 </w:t>
        </w:r>
        <w:r>
          <w:rPr>
            <w:rStyle w:val="Hyperlink"/>
            <w:rFonts w:hint="eastAsia"/>
          </w:rPr>
          <w:t>超采样和剪裁模式</w:t>
        </w:r>
        <w:r>
          <w:rPr>
            <w:rFonts w:hint="eastAsia"/>
          </w:rPr>
          <w:tab/>
        </w:r>
        <w:r>
          <w:rPr>
            <w:rFonts w:hint="eastAsia"/>
          </w:rPr>
          <w:fldChar w:fldCharType="begin"/>
        </w:r>
        <w:r>
          <w:rPr>
            <w:rFonts w:hint="eastAsia"/>
          </w:rPr>
          <w:instrText xml:space="preserve"> </w:instrText>
        </w:r>
        <w:r>
          <w:instrText>PAGEREF _Toc185523833 \h</w:instrText>
        </w:r>
        <w:r>
          <w:rPr>
            <w:rFonts w:hint="eastAsia"/>
          </w:rPr>
          <w:instrText xml:space="preserve"> </w:instrText>
        </w:r>
      </w:ins>
      <w:r>
        <w:rPr>
          <w:rFonts w:hint="eastAsia"/>
        </w:rPr>
      </w:r>
      <w:r>
        <w:rPr>
          <w:rFonts w:hint="eastAsia"/>
        </w:rPr>
        <w:fldChar w:fldCharType="separate"/>
      </w:r>
      <w:ins w:id="99" w:author="玖龙 刘" w:date="2024-12-19T18:02:00Z">
        <w:r>
          <w:t>30</w:t>
        </w:r>
        <w:r>
          <w:rPr>
            <w:rFonts w:hint="eastAsia"/>
          </w:rPr>
          <w:fldChar w:fldCharType="end"/>
        </w:r>
        <w:r>
          <w:rPr>
            <w:rStyle w:val="Hyperlink"/>
            <w:rFonts w:hint="eastAsia"/>
          </w:rPr>
          <w:fldChar w:fldCharType="end"/>
        </w:r>
      </w:ins>
    </w:p>
    <w:p w14:paraId="20CD1001" w14:textId="77777777" w:rsidR="00C1414D" w:rsidRDefault="00000000">
      <w:pPr>
        <w:pStyle w:val="TOC2"/>
        <w:rPr>
          <w:ins w:id="100" w:author="玖龙 刘" w:date="2024-12-19T18:02:00Z"/>
          <w:rFonts w:eastAsiaTheme="minorEastAsia" w:cstheme="minorBidi"/>
          <w:b w:val="0"/>
          <w:bCs w:val="0"/>
          <w:kern w:val="2"/>
          <w:sz w:val="21"/>
          <w14:ligatures w14:val="standardContextual"/>
        </w:rPr>
      </w:pPr>
      <w:ins w:id="101"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"_Toc185523834"</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2.12 </w:t>
        </w:r>
        <w:r>
          <w:rPr>
            <w:rStyle w:val="Hyperlink"/>
            <w:rFonts w:hint="eastAsia"/>
          </w:rPr>
          <w:t>电脑端查看素材</w:t>
        </w:r>
        <w:r>
          <w:rPr>
            <w:rFonts w:hint="eastAsia"/>
          </w:rPr>
          <w:tab/>
        </w:r>
        <w:r>
          <w:rPr>
            <w:rFonts w:hint="eastAsia"/>
          </w:rPr>
          <w:fldChar w:fldCharType="begin"/>
        </w:r>
        <w:r>
          <w:rPr>
            <w:rFonts w:hint="eastAsia"/>
          </w:rPr>
          <w:instrText xml:space="preserve"> </w:instrText>
        </w:r>
        <w:r>
          <w:instrText>PAGEREF _Toc185523834 \h</w:instrText>
        </w:r>
        <w:r>
          <w:rPr>
            <w:rFonts w:hint="eastAsia"/>
          </w:rPr>
          <w:instrText xml:space="preserve"> </w:instrText>
        </w:r>
      </w:ins>
      <w:r>
        <w:rPr>
          <w:rFonts w:hint="eastAsia"/>
        </w:rPr>
      </w:r>
      <w:r>
        <w:rPr>
          <w:rFonts w:hint="eastAsia"/>
        </w:rPr>
        <w:fldChar w:fldCharType="separate"/>
      </w:r>
      <w:ins w:id="102" w:author="玖龙 刘" w:date="2024-12-19T18:02:00Z">
        <w:r>
          <w:t>31</w:t>
        </w:r>
        <w:r>
          <w:rPr>
            <w:rFonts w:hint="eastAsia"/>
          </w:rPr>
          <w:fldChar w:fldCharType="end"/>
        </w:r>
        <w:r>
          <w:rPr>
            <w:rStyle w:val="Hyperlink"/>
            <w:rFonts w:hint="eastAsia"/>
          </w:rPr>
          <w:fldChar w:fldCharType="end"/>
        </w:r>
      </w:ins>
    </w:p>
    <w:p w14:paraId="75EBCACE" w14:textId="77777777" w:rsidR="00C1414D" w:rsidRDefault="00000000">
      <w:pPr>
        <w:pStyle w:val="TOC1"/>
        <w:tabs>
          <w:tab w:val="right" w:leader="dot" w:pos="10450"/>
        </w:tabs>
        <w:rPr>
          <w:ins w:id="103" w:author="玖龙 刘" w:date="2024-12-19T18:02:00Z"/>
          <w:rFonts w:eastAsiaTheme="minorEastAsia" w:cstheme="minorBidi"/>
          <w:b w:val="0"/>
          <w:bCs w:val="0"/>
          <w:kern w:val="2"/>
          <w:sz w:val="21"/>
          <w:szCs w:val="22"/>
          <w14:ligatures w14:val="standardContextual"/>
        </w:rPr>
      </w:pPr>
      <w:ins w:id="104"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"_Toc185523835"</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 </w:t>
        </w:r>
        <w:r>
          <w:rPr>
            <w:rStyle w:val="Hyperlink"/>
            <w:rFonts w:hint="eastAsia"/>
          </w:rPr>
          <w:t>高级操作和设置</w:t>
        </w:r>
        <w:r>
          <w:rPr>
            <w:rFonts w:hint="eastAsia"/>
          </w:rPr>
          <w:tab/>
        </w:r>
        <w:r>
          <w:rPr>
            <w:rFonts w:hint="eastAsia"/>
          </w:rPr>
          <w:fldChar w:fldCharType="begin"/>
        </w:r>
        <w:r>
          <w:rPr>
            <w:rFonts w:hint="eastAsia"/>
          </w:rPr>
          <w:instrText xml:space="preserve"> </w:instrText>
        </w:r>
        <w:r>
          <w:instrText>PAGEREF _Toc185523835 \h</w:instrText>
        </w:r>
        <w:r>
          <w:rPr>
            <w:rFonts w:hint="eastAsia"/>
          </w:rPr>
          <w:instrText xml:space="preserve"> </w:instrText>
        </w:r>
      </w:ins>
      <w:r>
        <w:rPr>
          <w:rFonts w:hint="eastAsia"/>
        </w:rPr>
      </w:r>
      <w:r>
        <w:rPr>
          <w:rFonts w:hint="eastAsia"/>
        </w:rPr>
        <w:fldChar w:fldCharType="separate"/>
      </w:r>
      <w:ins w:id="105" w:author="玖龙 刘" w:date="2024-12-19T18:02:00Z">
        <w:r>
          <w:t>33</w:t>
        </w:r>
        <w:r>
          <w:rPr>
            <w:rFonts w:hint="eastAsia"/>
          </w:rPr>
          <w:fldChar w:fldCharType="end"/>
        </w:r>
        <w:r>
          <w:rPr>
            <w:rStyle w:val="Hyperlink"/>
            <w:rFonts w:hint="eastAsia"/>
          </w:rPr>
          <w:fldChar w:fldCharType="end"/>
        </w:r>
      </w:ins>
    </w:p>
    <w:p w14:paraId="71D035DF" w14:textId="77777777" w:rsidR="00C1414D" w:rsidRDefault="00000000">
      <w:pPr>
        <w:pStyle w:val="TOC2"/>
        <w:rPr>
          <w:ins w:id="106" w:author="玖龙 刘" w:date="2024-12-19T18:02:00Z"/>
          <w:rFonts w:eastAsiaTheme="minorEastAsia" w:cstheme="minorBidi"/>
          <w:b w:val="0"/>
          <w:bCs w:val="0"/>
          <w:kern w:val="2"/>
          <w:sz w:val="21"/>
          <w14:ligatures w14:val="standardContextual"/>
        </w:rPr>
      </w:pPr>
      <w:ins w:id="107"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"_Toc185523836"</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3.1 </w:t>
        </w:r>
        <w:r>
          <w:rPr>
            <w:rStyle w:val="Hyperlink"/>
            <w:rFonts w:hint="eastAsia"/>
          </w:rPr>
          <w:t>项目和素材信息</w:t>
        </w:r>
        <w:r>
          <w:rPr>
            <w:rFonts w:hint="eastAsia"/>
          </w:rPr>
          <w:tab/>
        </w:r>
        <w:r>
          <w:rPr>
            <w:rFonts w:hint="eastAsia"/>
          </w:rPr>
          <w:fldChar w:fldCharType="begin"/>
        </w:r>
        <w:r>
          <w:rPr>
            <w:rFonts w:hint="eastAsia"/>
          </w:rPr>
          <w:instrText xml:space="preserve"> </w:instrText>
        </w:r>
        <w:r>
          <w:instrText>PAGEREF _Toc185523836 \h</w:instrText>
        </w:r>
        <w:r>
          <w:rPr>
            <w:rFonts w:hint="eastAsia"/>
          </w:rPr>
          <w:instrText xml:space="preserve"> </w:instrText>
        </w:r>
      </w:ins>
      <w:r>
        <w:rPr>
          <w:rFonts w:hint="eastAsia"/>
        </w:rPr>
      </w:r>
      <w:r>
        <w:rPr>
          <w:rFonts w:hint="eastAsia"/>
        </w:rPr>
        <w:fldChar w:fldCharType="separate"/>
      </w:r>
      <w:ins w:id="108" w:author="玖龙 刘" w:date="2024-12-19T18:02:00Z">
        <w:r>
          <w:t>33</w:t>
        </w:r>
        <w:r>
          <w:rPr>
            <w:rFonts w:hint="eastAsia"/>
          </w:rPr>
          <w:fldChar w:fldCharType="end"/>
        </w:r>
        <w:r>
          <w:rPr>
            <w:rStyle w:val="Hyperlink"/>
            <w:rFonts w:hint="eastAsia"/>
          </w:rPr>
          <w:fldChar w:fldCharType="end"/>
        </w:r>
      </w:ins>
    </w:p>
    <w:p w14:paraId="5BAFA193" w14:textId="77777777" w:rsidR="00C1414D" w:rsidRDefault="00000000">
      <w:pPr>
        <w:pStyle w:val="TOC2"/>
        <w:rPr>
          <w:ins w:id="109" w:author="玖龙 刘" w:date="2024-12-19T18:02:00Z"/>
          <w:rFonts w:eastAsiaTheme="minorEastAsia" w:cstheme="minorBidi"/>
          <w:b w:val="0"/>
          <w:bCs w:val="0"/>
          <w:kern w:val="2"/>
          <w:sz w:val="21"/>
          <w14:ligatures w14:val="standardContextual"/>
        </w:rPr>
      </w:pPr>
      <w:ins w:id="110"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"_Toc185523837"</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3.2 </w:t>
        </w:r>
        <w:r>
          <w:rPr>
            <w:rStyle w:val="Hyperlink"/>
            <w:rFonts w:hint="eastAsia"/>
          </w:rPr>
          <w:t>色域</w:t>
        </w:r>
        <w:r>
          <w:rPr>
            <w:rStyle w:val="Hyperlink"/>
            <w:rFonts w:hint="eastAsia"/>
          </w:rPr>
          <w:t>BT.2020</w:t>
        </w:r>
        <w:r>
          <w:rPr>
            <w:rFonts w:hint="eastAsia"/>
          </w:rPr>
          <w:tab/>
        </w:r>
        <w:r>
          <w:rPr>
            <w:rFonts w:hint="eastAsia"/>
          </w:rPr>
          <w:fldChar w:fldCharType="begin"/>
        </w:r>
        <w:r>
          <w:rPr>
            <w:rFonts w:hint="eastAsia"/>
          </w:rPr>
          <w:instrText xml:space="preserve"> </w:instrText>
        </w:r>
        <w:r>
          <w:instrText>PAGEREF _Toc185523837 \h</w:instrText>
        </w:r>
        <w:r>
          <w:rPr>
            <w:rFonts w:hint="eastAsia"/>
          </w:rPr>
          <w:instrText xml:space="preserve"> </w:instrText>
        </w:r>
      </w:ins>
      <w:r>
        <w:rPr>
          <w:rFonts w:hint="eastAsia"/>
        </w:rPr>
      </w:r>
      <w:r>
        <w:rPr>
          <w:rFonts w:hint="eastAsia"/>
        </w:rPr>
        <w:fldChar w:fldCharType="separate"/>
      </w:r>
      <w:ins w:id="111" w:author="玖龙 刘" w:date="2024-12-19T18:02:00Z">
        <w:r>
          <w:t>34</w:t>
        </w:r>
        <w:r>
          <w:rPr>
            <w:rFonts w:hint="eastAsia"/>
          </w:rPr>
          <w:fldChar w:fldCharType="end"/>
        </w:r>
        <w:r>
          <w:rPr>
            <w:rStyle w:val="Hyperlink"/>
            <w:rFonts w:hint="eastAsia"/>
          </w:rPr>
          <w:fldChar w:fldCharType="end"/>
        </w:r>
      </w:ins>
    </w:p>
    <w:p w14:paraId="7BD65E17" w14:textId="77777777" w:rsidR="00C1414D" w:rsidRDefault="00000000">
      <w:pPr>
        <w:pStyle w:val="TOC2"/>
        <w:rPr>
          <w:ins w:id="112" w:author="玖龙 刘" w:date="2024-12-19T18:02:00Z"/>
          <w:rFonts w:eastAsiaTheme="minorEastAsia" w:cstheme="minorBidi"/>
          <w:b w:val="0"/>
          <w:bCs w:val="0"/>
          <w:kern w:val="2"/>
          <w:sz w:val="21"/>
          <w14:ligatures w14:val="standardContextual"/>
        </w:rPr>
      </w:pPr>
      <w:ins w:id="113"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"_Toc185523838"</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3.3 SDI</w:t>
        </w:r>
        <w:r>
          <w:rPr>
            <w:rStyle w:val="Hyperlink"/>
            <w:rFonts w:hint="eastAsia"/>
          </w:rPr>
          <w:t>监看</w:t>
        </w:r>
        <w:r>
          <w:rPr>
            <w:rFonts w:hint="eastAsia"/>
          </w:rPr>
          <w:tab/>
        </w:r>
        <w:r>
          <w:rPr>
            <w:rFonts w:hint="eastAsia"/>
          </w:rPr>
          <w:fldChar w:fldCharType="begin"/>
        </w:r>
        <w:r>
          <w:rPr>
            <w:rFonts w:hint="eastAsia"/>
          </w:rPr>
          <w:instrText xml:space="preserve"> </w:instrText>
        </w:r>
        <w:r>
          <w:instrText>PAGEREF _Toc185523838 \h</w:instrText>
        </w:r>
        <w:r>
          <w:rPr>
            <w:rFonts w:hint="eastAsia"/>
          </w:rPr>
          <w:instrText xml:space="preserve"> </w:instrText>
        </w:r>
      </w:ins>
      <w:r>
        <w:rPr>
          <w:rFonts w:hint="eastAsia"/>
        </w:rPr>
      </w:r>
      <w:r>
        <w:rPr>
          <w:rFonts w:hint="eastAsia"/>
        </w:rPr>
        <w:fldChar w:fldCharType="separate"/>
      </w:r>
      <w:ins w:id="114" w:author="玖龙 刘" w:date="2024-12-19T18:02:00Z">
        <w:r>
          <w:t>34</w:t>
        </w:r>
        <w:r>
          <w:rPr>
            <w:rFonts w:hint="eastAsia"/>
          </w:rPr>
          <w:fldChar w:fldCharType="end"/>
        </w:r>
        <w:r>
          <w:rPr>
            <w:rStyle w:val="Hyperlink"/>
            <w:rFonts w:hint="eastAsia"/>
          </w:rPr>
          <w:fldChar w:fldCharType="end"/>
        </w:r>
      </w:ins>
    </w:p>
    <w:p w14:paraId="69E48274" w14:textId="77777777" w:rsidR="00C1414D" w:rsidRDefault="00000000">
      <w:pPr>
        <w:pStyle w:val="TOC3"/>
        <w:tabs>
          <w:tab w:val="right" w:leader="dot" w:pos="10450"/>
        </w:tabs>
        <w:rPr>
          <w:ins w:id="115" w:author="玖龙 刘" w:date="2024-12-19T18:02:00Z"/>
          <w:rFonts w:eastAsiaTheme="minorEastAsia" w:cstheme="minorBidi"/>
          <w:kern w:val="2"/>
          <w:sz w:val="21"/>
          <w14:ligatures w14:val="standardContextual"/>
        </w:rPr>
      </w:pPr>
      <w:ins w:id="116"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"_Toc185523839"</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3.3.1 SDI</w:t>
        </w:r>
        <w:r>
          <w:rPr>
            <w:rStyle w:val="Hyperlink"/>
            <w:rFonts w:hint="eastAsia"/>
          </w:rPr>
          <w:t>叠加信息</w:t>
        </w:r>
        <w:r>
          <w:rPr>
            <w:rFonts w:hint="eastAsia"/>
          </w:rPr>
          <w:tab/>
        </w:r>
        <w:r>
          <w:rPr>
            <w:rFonts w:hint="eastAsia"/>
          </w:rPr>
          <w:fldChar w:fldCharType="begin"/>
        </w:r>
        <w:r>
          <w:rPr>
            <w:rFonts w:hint="eastAsia"/>
          </w:rPr>
          <w:instrText xml:space="preserve"> </w:instrText>
        </w:r>
        <w:r>
          <w:instrText>PAGEREF _Toc185523839 \h</w:instrText>
        </w:r>
        <w:r>
          <w:rPr>
            <w:rFonts w:hint="eastAsia"/>
          </w:rPr>
          <w:instrText xml:space="preserve"> </w:instrText>
        </w:r>
      </w:ins>
      <w:r>
        <w:rPr>
          <w:rFonts w:hint="eastAsia"/>
        </w:rPr>
      </w:r>
      <w:r>
        <w:rPr>
          <w:rFonts w:hint="eastAsia"/>
        </w:rPr>
        <w:fldChar w:fldCharType="separate"/>
      </w:r>
      <w:ins w:id="117" w:author="玖龙 刘" w:date="2024-12-19T18:02:00Z">
        <w:r>
          <w:t>34</w:t>
        </w:r>
        <w:r>
          <w:rPr>
            <w:rFonts w:hint="eastAsia"/>
          </w:rPr>
          <w:fldChar w:fldCharType="end"/>
        </w:r>
        <w:r>
          <w:rPr>
            <w:rStyle w:val="Hyperlink"/>
            <w:rFonts w:hint="eastAsia"/>
          </w:rPr>
          <w:fldChar w:fldCharType="end"/>
        </w:r>
      </w:ins>
    </w:p>
    <w:p w14:paraId="7E6D7DC5" w14:textId="77777777" w:rsidR="00C1414D" w:rsidRDefault="00000000">
      <w:pPr>
        <w:pStyle w:val="TOC3"/>
        <w:tabs>
          <w:tab w:val="right" w:leader="dot" w:pos="10450"/>
        </w:tabs>
        <w:rPr>
          <w:ins w:id="118" w:author="玖龙 刘" w:date="2024-12-19T18:02:00Z"/>
          <w:rFonts w:eastAsiaTheme="minorEastAsia" w:cstheme="minorBidi"/>
          <w:kern w:val="2"/>
          <w:sz w:val="21"/>
          <w14:ligatures w14:val="standardContextual"/>
        </w:rPr>
      </w:pPr>
      <w:ins w:id="119"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"_Toc185523840"</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3.3.2 SDI LUT</w:t>
        </w:r>
        <w:r>
          <w:rPr>
            <w:rFonts w:hint="eastAsia"/>
          </w:rPr>
          <w:tab/>
        </w:r>
        <w:r>
          <w:rPr>
            <w:rFonts w:hint="eastAsia"/>
          </w:rPr>
          <w:fldChar w:fldCharType="begin"/>
        </w:r>
        <w:r>
          <w:rPr>
            <w:rFonts w:hint="eastAsia"/>
          </w:rPr>
          <w:instrText xml:space="preserve"> </w:instrText>
        </w:r>
        <w:r>
          <w:instrText>PAGEREF _Toc185523840 \h</w:instrText>
        </w:r>
        <w:r>
          <w:rPr>
            <w:rFonts w:hint="eastAsia"/>
          </w:rPr>
          <w:instrText xml:space="preserve"> </w:instrText>
        </w:r>
      </w:ins>
      <w:r>
        <w:rPr>
          <w:rFonts w:hint="eastAsia"/>
        </w:rPr>
      </w:r>
      <w:r>
        <w:rPr>
          <w:rFonts w:hint="eastAsia"/>
        </w:rPr>
        <w:fldChar w:fldCharType="separate"/>
      </w:r>
      <w:ins w:id="120" w:author="玖龙 刘" w:date="2024-12-19T18:02:00Z">
        <w:r>
          <w:t>34</w:t>
        </w:r>
        <w:r>
          <w:rPr>
            <w:rFonts w:hint="eastAsia"/>
          </w:rPr>
          <w:fldChar w:fldCharType="end"/>
        </w:r>
        <w:r>
          <w:rPr>
            <w:rStyle w:val="Hyperlink"/>
            <w:rFonts w:hint="eastAsia"/>
          </w:rPr>
          <w:fldChar w:fldCharType="end"/>
        </w:r>
      </w:ins>
    </w:p>
    <w:p w14:paraId="497EE268" w14:textId="77777777" w:rsidR="00C1414D" w:rsidRDefault="00000000">
      <w:pPr>
        <w:pStyle w:val="TOC3"/>
        <w:tabs>
          <w:tab w:val="right" w:leader="dot" w:pos="10450"/>
        </w:tabs>
        <w:rPr>
          <w:ins w:id="121" w:author="玖龙 刘" w:date="2024-12-19T18:02:00Z"/>
          <w:rFonts w:eastAsiaTheme="minorEastAsia" w:cstheme="minorBidi"/>
          <w:kern w:val="2"/>
          <w:sz w:val="21"/>
          <w14:ligatures w14:val="standardContextual"/>
        </w:rPr>
      </w:pPr>
      <w:ins w:id="122"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"_Toc185523841"</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3.3.3 SDI</w:t>
        </w:r>
        <w:r>
          <w:rPr>
            <w:rStyle w:val="Hyperlink"/>
            <w:rFonts w:hint="eastAsia"/>
          </w:rPr>
          <w:t>帧率</w:t>
        </w:r>
        <w:r>
          <w:rPr>
            <w:rFonts w:hint="eastAsia"/>
          </w:rPr>
          <w:tab/>
        </w:r>
        <w:r>
          <w:rPr>
            <w:rFonts w:hint="eastAsia"/>
          </w:rPr>
          <w:fldChar w:fldCharType="begin"/>
        </w:r>
        <w:r>
          <w:rPr>
            <w:rFonts w:hint="eastAsia"/>
          </w:rPr>
          <w:instrText xml:space="preserve"> </w:instrText>
        </w:r>
        <w:r>
          <w:instrText>PAGEREF _Toc185523841 \h</w:instrText>
        </w:r>
        <w:r>
          <w:rPr>
            <w:rFonts w:hint="eastAsia"/>
          </w:rPr>
          <w:instrText xml:space="preserve"> </w:instrText>
        </w:r>
      </w:ins>
      <w:r>
        <w:rPr>
          <w:rFonts w:hint="eastAsia"/>
        </w:rPr>
      </w:r>
      <w:r>
        <w:rPr>
          <w:rFonts w:hint="eastAsia"/>
        </w:rPr>
        <w:fldChar w:fldCharType="separate"/>
      </w:r>
      <w:ins w:id="123" w:author="玖龙 刘" w:date="2024-12-19T18:02:00Z">
        <w:r>
          <w:t>34</w:t>
        </w:r>
        <w:r>
          <w:rPr>
            <w:rFonts w:hint="eastAsia"/>
          </w:rPr>
          <w:fldChar w:fldCharType="end"/>
        </w:r>
        <w:r>
          <w:rPr>
            <w:rStyle w:val="Hyperlink"/>
            <w:rFonts w:hint="eastAsia"/>
          </w:rPr>
          <w:fldChar w:fldCharType="end"/>
        </w:r>
      </w:ins>
    </w:p>
    <w:p w14:paraId="23C08294" w14:textId="77777777" w:rsidR="00C1414D" w:rsidRDefault="00000000">
      <w:pPr>
        <w:pStyle w:val="TOC3"/>
        <w:tabs>
          <w:tab w:val="right" w:leader="dot" w:pos="10450"/>
        </w:tabs>
        <w:rPr>
          <w:ins w:id="124" w:author="玖龙 刘" w:date="2024-12-19T18:02:00Z"/>
          <w:rFonts w:eastAsiaTheme="minorEastAsia" w:cstheme="minorBidi"/>
          <w:kern w:val="2"/>
          <w:sz w:val="21"/>
          <w14:ligatures w14:val="standardContextual"/>
        </w:rPr>
      </w:pPr>
      <w:ins w:id="125" w:author="玖龙 刘" w:date="2024-12-19T18:02:00Z">
        <w:r>
          <w:rPr>
            <w:rStyle w:val="Hyperlink"/>
            <w:rFonts w:hint="eastAsia"/>
          </w:rPr>
          <w:lastRenderedPageBreak/>
          <w:fldChar w:fldCharType="begin"/>
        </w:r>
        <w:r>
          <w:rPr>
            <w:rStyle w:val="Hyperlink"/>
            <w:rFonts w:hint="eastAsia"/>
          </w:rPr>
          <w:instrText xml:space="preserve"> </w:instrText>
        </w:r>
        <w:r>
          <w:rPr>
            <w:rFonts w:hint="eastAsia"/>
          </w:rPr>
          <w:instrText>HYPERLINK \l "_Toc185523842"</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3.3.4 SDI </w:t>
        </w:r>
        <w:r>
          <w:rPr>
            <w:rStyle w:val="Hyperlink"/>
            <w:rFonts w:hint="eastAsia"/>
          </w:rPr>
          <w:t>触发录制启停</w:t>
        </w:r>
        <w:r>
          <w:rPr>
            <w:rFonts w:hint="eastAsia"/>
          </w:rPr>
          <w:tab/>
        </w:r>
        <w:r>
          <w:rPr>
            <w:rFonts w:hint="eastAsia"/>
          </w:rPr>
          <w:fldChar w:fldCharType="begin"/>
        </w:r>
        <w:r>
          <w:rPr>
            <w:rFonts w:hint="eastAsia"/>
          </w:rPr>
          <w:instrText xml:space="preserve"> </w:instrText>
        </w:r>
        <w:r>
          <w:instrText>PAGEREF _Toc185523842 \h</w:instrText>
        </w:r>
        <w:r>
          <w:rPr>
            <w:rFonts w:hint="eastAsia"/>
          </w:rPr>
          <w:instrText xml:space="preserve"> </w:instrText>
        </w:r>
      </w:ins>
      <w:r>
        <w:rPr>
          <w:rFonts w:hint="eastAsia"/>
        </w:rPr>
      </w:r>
      <w:r>
        <w:rPr>
          <w:rFonts w:hint="eastAsia"/>
        </w:rPr>
        <w:fldChar w:fldCharType="separate"/>
      </w:r>
      <w:ins w:id="126" w:author="玖龙 刘" w:date="2024-12-19T18:02:00Z">
        <w:r>
          <w:t>35</w:t>
        </w:r>
        <w:r>
          <w:rPr>
            <w:rFonts w:hint="eastAsia"/>
          </w:rPr>
          <w:fldChar w:fldCharType="end"/>
        </w:r>
        <w:r>
          <w:rPr>
            <w:rStyle w:val="Hyperlink"/>
            <w:rFonts w:hint="eastAsia"/>
          </w:rPr>
          <w:fldChar w:fldCharType="end"/>
        </w:r>
      </w:ins>
    </w:p>
    <w:p w14:paraId="2B5E3697" w14:textId="77777777" w:rsidR="00C1414D" w:rsidRDefault="00000000">
      <w:pPr>
        <w:pStyle w:val="TOC2"/>
        <w:rPr>
          <w:ins w:id="127" w:author="玖龙 刘" w:date="2024-12-19T18:02:00Z"/>
          <w:rFonts w:eastAsiaTheme="minorEastAsia" w:cstheme="minorBidi"/>
          <w:b w:val="0"/>
          <w:bCs w:val="0"/>
          <w:kern w:val="2"/>
          <w:sz w:val="21"/>
          <w14:ligatures w14:val="standardContextual"/>
        </w:rPr>
      </w:pPr>
      <w:ins w:id="128"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"_Toc185523843"</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3.4 </w:t>
        </w:r>
        <w:r>
          <w:rPr>
            <w:rStyle w:val="Hyperlink"/>
            <w:rFonts w:hint="eastAsia"/>
          </w:rPr>
          <w:t>曝光和白平衡</w:t>
        </w:r>
        <w:r>
          <w:rPr>
            <w:rFonts w:hint="eastAsia"/>
          </w:rPr>
          <w:tab/>
        </w:r>
        <w:r>
          <w:rPr>
            <w:rFonts w:hint="eastAsia"/>
          </w:rPr>
          <w:fldChar w:fldCharType="begin"/>
        </w:r>
        <w:r>
          <w:rPr>
            <w:rFonts w:hint="eastAsia"/>
          </w:rPr>
          <w:instrText xml:space="preserve"> </w:instrText>
        </w:r>
        <w:r>
          <w:instrText>PAGEREF _Toc185523843 \h</w:instrText>
        </w:r>
        <w:r>
          <w:rPr>
            <w:rFonts w:hint="eastAsia"/>
          </w:rPr>
          <w:instrText xml:space="preserve"> </w:instrText>
        </w:r>
      </w:ins>
      <w:r>
        <w:rPr>
          <w:rFonts w:hint="eastAsia"/>
        </w:rPr>
      </w:r>
      <w:r>
        <w:rPr>
          <w:rFonts w:hint="eastAsia"/>
        </w:rPr>
        <w:fldChar w:fldCharType="separate"/>
      </w:r>
      <w:ins w:id="129" w:author="玖龙 刘" w:date="2024-12-19T18:02:00Z">
        <w:r>
          <w:t>36</w:t>
        </w:r>
        <w:r>
          <w:rPr>
            <w:rFonts w:hint="eastAsia"/>
          </w:rPr>
          <w:fldChar w:fldCharType="end"/>
        </w:r>
        <w:r>
          <w:rPr>
            <w:rStyle w:val="Hyperlink"/>
            <w:rFonts w:hint="eastAsia"/>
          </w:rPr>
          <w:fldChar w:fldCharType="end"/>
        </w:r>
      </w:ins>
    </w:p>
    <w:p w14:paraId="58611BFD" w14:textId="77777777" w:rsidR="00C1414D" w:rsidRDefault="00000000">
      <w:pPr>
        <w:pStyle w:val="TOC3"/>
        <w:tabs>
          <w:tab w:val="right" w:leader="dot" w:pos="10450"/>
        </w:tabs>
        <w:rPr>
          <w:ins w:id="130" w:author="玖龙 刘" w:date="2024-12-19T18:02:00Z"/>
          <w:rFonts w:eastAsiaTheme="minorEastAsia" w:cstheme="minorBidi"/>
          <w:kern w:val="2"/>
          <w:sz w:val="21"/>
          <w14:ligatures w14:val="standardContextual"/>
        </w:rPr>
      </w:pPr>
      <w:ins w:id="131"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"_Toc185523844"</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3.4.1 </w:t>
        </w:r>
        <w:r>
          <w:rPr>
            <w:rStyle w:val="Hyperlink"/>
            <w:rFonts w:hint="eastAsia"/>
          </w:rPr>
          <w:t>色温列表</w:t>
        </w:r>
        <w:r>
          <w:rPr>
            <w:rFonts w:hint="eastAsia"/>
          </w:rPr>
          <w:tab/>
        </w:r>
        <w:r>
          <w:rPr>
            <w:rFonts w:hint="eastAsia"/>
          </w:rPr>
          <w:fldChar w:fldCharType="begin"/>
        </w:r>
        <w:r>
          <w:rPr>
            <w:rFonts w:hint="eastAsia"/>
          </w:rPr>
          <w:instrText xml:space="preserve"> </w:instrText>
        </w:r>
        <w:r>
          <w:instrText>PAGEREF _Toc185523844 \h</w:instrText>
        </w:r>
        <w:r>
          <w:rPr>
            <w:rFonts w:hint="eastAsia"/>
          </w:rPr>
          <w:instrText xml:space="preserve"> </w:instrText>
        </w:r>
      </w:ins>
      <w:r>
        <w:rPr>
          <w:rFonts w:hint="eastAsia"/>
        </w:rPr>
      </w:r>
      <w:r>
        <w:rPr>
          <w:rFonts w:hint="eastAsia"/>
        </w:rPr>
        <w:fldChar w:fldCharType="separate"/>
      </w:r>
      <w:ins w:id="132" w:author="玖龙 刘" w:date="2024-12-19T18:02:00Z">
        <w:r>
          <w:t>36</w:t>
        </w:r>
        <w:r>
          <w:rPr>
            <w:rFonts w:hint="eastAsia"/>
          </w:rPr>
          <w:fldChar w:fldCharType="end"/>
        </w:r>
        <w:r>
          <w:rPr>
            <w:rStyle w:val="Hyperlink"/>
            <w:rFonts w:hint="eastAsia"/>
          </w:rPr>
          <w:fldChar w:fldCharType="end"/>
        </w:r>
      </w:ins>
    </w:p>
    <w:p w14:paraId="207BB0A6" w14:textId="77777777" w:rsidR="00C1414D" w:rsidRDefault="00000000">
      <w:pPr>
        <w:pStyle w:val="TOC3"/>
        <w:tabs>
          <w:tab w:val="right" w:leader="dot" w:pos="10450"/>
        </w:tabs>
        <w:rPr>
          <w:ins w:id="133" w:author="玖龙 刘" w:date="2024-12-19T18:02:00Z"/>
          <w:rFonts w:eastAsiaTheme="minorEastAsia" w:cstheme="minorBidi"/>
          <w:kern w:val="2"/>
          <w:sz w:val="21"/>
          <w14:ligatures w14:val="standardContextual"/>
        </w:rPr>
      </w:pPr>
      <w:ins w:id="134"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"_Toc185523845"</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3.4.2 </w:t>
        </w:r>
        <w:r>
          <w:rPr>
            <w:rStyle w:val="Hyperlink"/>
            <w:rFonts w:hint="eastAsia"/>
          </w:rPr>
          <w:t>自动白平衡</w:t>
        </w:r>
        <w:r>
          <w:rPr>
            <w:rFonts w:hint="eastAsia"/>
          </w:rPr>
          <w:tab/>
        </w:r>
        <w:r>
          <w:rPr>
            <w:rFonts w:hint="eastAsia"/>
          </w:rPr>
          <w:fldChar w:fldCharType="begin"/>
        </w:r>
        <w:r>
          <w:rPr>
            <w:rFonts w:hint="eastAsia"/>
          </w:rPr>
          <w:instrText xml:space="preserve"> </w:instrText>
        </w:r>
        <w:r>
          <w:instrText>PAGEREF _Toc185523845 \h</w:instrText>
        </w:r>
        <w:r>
          <w:rPr>
            <w:rFonts w:hint="eastAsia"/>
          </w:rPr>
          <w:instrText xml:space="preserve"> </w:instrText>
        </w:r>
      </w:ins>
      <w:r>
        <w:rPr>
          <w:rFonts w:hint="eastAsia"/>
        </w:rPr>
      </w:r>
      <w:r>
        <w:rPr>
          <w:rFonts w:hint="eastAsia"/>
        </w:rPr>
        <w:fldChar w:fldCharType="separate"/>
      </w:r>
      <w:ins w:id="135" w:author="玖龙 刘" w:date="2024-12-19T18:02:00Z">
        <w:r>
          <w:t>36</w:t>
        </w:r>
        <w:r>
          <w:rPr>
            <w:rFonts w:hint="eastAsia"/>
          </w:rPr>
          <w:fldChar w:fldCharType="end"/>
        </w:r>
        <w:r>
          <w:rPr>
            <w:rStyle w:val="Hyperlink"/>
            <w:rFonts w:hint="eastAsia"/>
          </w:rPr>
          <w:fldChar w:fldCharType="end"/>
        </w:r>
      </w:ins>
    </w:p>
    <w:p w14:paraId="44348DD2" w14:textId="77777777" w:rsidR="00C1414D" w:rsidRDefault="00000000">
      <w:pPr>
        <w:pStyle w:val="TOC3"/>
        <w:tabs>
          <w:tab w:val="right" w:leader="dot" w:pos="10450"/>
        </w:tabs>
        <w:rPr>
          <w:ins w:id="136" w:author="玖龙 刘" w:date="2024-12-19T18:02:00Z"/>
          <w:rFonts w:eastAsiaTheme="minorEastAsia" w:cstheme="minorBidi"/>
          <w:kern w:val="2"/>
          <w:sz w:val="21"/>
          <w14:ligatures w14:val="standardContextual"/>
        </w:rPr>
      </w:pPr>
      <w:ins w:id="137"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"_Toc185523846"</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3.4.3 </w:t>
        </w:r>
        <w:r>
          <w:rPr>
            <w:rStyle w:val="Hyperlink"/>
            <w:rFonts w:hint="eastAsia"/>
          </w:rPr>
          <w:t>波形图</w:t>
        </w:r>
        <w:r>
          <w:rPr>
            <w:rFonts w:hint="eastAsia"/>
          </w:rPr>
          <w:tab/>
        </w:r>
        <w:r>
          <w:rPr>
            <w:rFonts w:hint="eastAsia"/>
          </w:rPr>
          <w:fldChar w:fldCharType="begin"/>
        </w:r>
        <w:r>
          <w:rPr>
            <w:rFonts w:hint="eastAsia"/>
          </w:rPr>
          <w:instrText xml:space="preserve"> </w:instrText>
        </w:r>
        <w:r>
          <w:instrText>PAGEREF _Toc185523846 \h</w:instrText>
        </w:r>
        <w:r>
          <w:rPr>
            <w:rFonts w:hint="eastAsia"/>
          </w:rPr>
          <w:instrText xml:space="preserve"> </w:instrText>
        </w:r>
      </w:ins>
      <w:r>
        <w:rPr>
          <w:rFonts w:hint="eastAsia"/>
        </w:rPr>
      </w:r>
      <w:r>
        <w:rPr>
          <w:rFonts w:hint="eastAsia"/>
        </w:rPr>
        <w:fldChar w:fldCharType="separate"/>
      </w:r>
      <w:ins w:id="138" w:author="玖龙 刘" w:date="2024-12-19T18:02:00Z">
        <w:r>
          <w:t>37</w:t>
        </w:r>
        <w:r>
          <w:rPr>
            <w:rFonts w:hint="eastAsia"/>
          </w:rPr>
          <w:fldChar w:fldCharType="end"/>
        </w:r>
        <w:r>
          <w:rPr>
            <w:rStyle w:val="Hyperlink"/>
            <w:rFonts w:hint="eastAsia"/>
          </w:rPr>
          <w:fldChar w:fldCharType="end"/>
        </w:r>
      </w:ins>
    </w:p>
    <w:p w14:paraId="2F319000" w14:textId="77777777" w:rsidR="00C1414D" w:rsidRDefault="00000000">
      <w:pPr>
        <w:pStyle w:val="TOC3"/>
        <w:tabs>
          <w:tab w:val="right" w:leader="dot" w:pos="10450"/>
        </w:tabs>
        <w:rPr>
          <w:ins w:id="139" w:author="玖龙 刘" w:date="2024-12-19T18:02:00Z"/>
          <w:rFonts w:eastAsiaTheme="minorEastAsia" w:cstheme="minorBidi"/>
          <w:kern w:val="2"/>
          <w:sz w:val="21"/>
          <w14:ligatures w14:val="standardContextual"/>
        </w:rPr>
      </w:pPr>
      <w:ins w:id="140"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"_Toc185523847"</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3.4.4 </w:t>
        </w:r>
        <w:r>
          <w:rPr>
            <w:rStyle w:val="Hyperlink"/>
            <w:rFonts w:hint="eastAsia"/>
          </w:rPr>
          <w:t>斑马条</w:t>
        </w:r>
        <w:r>
          <w:rPr>
            <w:rFonts w:hint="eastAsia"/>
          </w:rPr>
          <w:tab/>
        </w:r>
        <w:r>
          <w:rPr>
            <w:rFonts w:hint="eastAsia"/>
          </w:rPr>
          <w:fldChar w:fldCharType="begin"/>
        </w:r>
        <w:r>
          <w:rPr>
            <w:rFonts w:hint="eastAsia"/>
          </w:rPr>
          <w:instrText xml:space="preserve"> </w:instrText>
        </w:r>
        <w:r>
          <w:instrText>PAGEREF _Toc185523847 \h</w:instrText>
        </w:r>
        <w:r>
          <w:rPr>
            <w:rFonts w:hint="eastAsia"/>
          </w:rPr>
          <w:instrText xml:space="preserve"> </w:instrText>
        </w:r>
      </w:ins>
      <w:r>
        <w:rPr>
          <w:rFonts w:hint="eastAsia"/>
        </w:rPr>
      </w:r>
      <w:r>
        <w:rPr>
          <w:rFonts w:hint="eastAsia"/>
        </w:rPr>
        <w:fldChar w:fldCharType="separate"/>
      </w:r>
      <w:ins w:id="141" w:author="玖龙 刘" w:date="2024-12-19T18:02:00Z">
        <w:r>
          <w:t>37</w:t>
        </w:r>
        <w:r>
          <w:rPr>
            <w:rFonts w:hint="eastAsia"/>
          </w:rPr>
          <w:fldChar w:fldCharType="end"/>
        </w:r>
        <w:r>
          <w:rPr>
            <w:rStyle w:val="Hyperlink"/>
            <w:rFonts w:hint="eastAsia"/>
          </w:rPr>
          <w:fldChar w:fldCharType="end"/>
        </w:r>
      </w:ins>
    </w:p>
    <w:p w14:paraId="1B6E1A42" w14:textId="77777777" w:rsidR="00C1414D" w:rsidRDefault="00000000">
      <w:pPr>
        <w:pStyle w:val="TOC3"/>
        <w:tabs>
          <w:tab w:val="right" w:leader="dot" w:pos="10450"/>
        </w:tabs>
        <w:rPr>
          <w:ins w:id="142" w:author="玖龙 刘" w:date="2024-12-19T18:02:00Z"/>
          <w:rFonts w:eastAsiaTheme="minorEastAsia" w:cstheme="minorBidi"/>
          <w:kern w:val="2"/>
          <w:sz w:val="21"/>
          <w14:ligatures w14:val="standardContextual"/>
        </w:rPr>
      </w:pPr>
      <w:ins w:id="143"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"_Toc185523848"</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3.4.5 </w:t>
        </w:r>
        <w:r>
          <w:rPr>
            <w:rStyle w:val="Hyperlink"/>
            <w:rFonts w:hint="eastAsia"/>
          </w:rPr>
          <w:t>电子水平仪</w:t>
        </w:r>
        <w:r>
          <w:rPr>
            <w:rFonts w:hint="eastAsia"/>
          </w:rPr>
          <w:tab/>
        </w:r>
        <w:r>
          <w:rPr>
            <w:rFonts w:hint="eastAsia"/>
          </w:rPr>
          <w:fldChar w:fldCharType="begin"/>
        </w:r>
        <w:r>
          <w:rPr>
            <w:rFonts w:hint="eastAsia"/>
          </w:rPr>
          <w:instrText xml:space="preserve"> </w:instrText>
        </w:r>
        <w:r>
          <w:instrText>PAGEREF _Toc185523848 \h</w:instrText>
        </w:r>
        <w:r>
          <w:rPr>
            <w:rFonts w:hint="eastAsia"/>
          </w:rPr>
          <w:instrText xml:space="preserve"> </w:instrText>
        </w:r>
      </w:ins>
      <w:r>
        <w:rPr>
          <w:rFonts w:hint="eastAsia"/>
        </w:rPr>
      </w:r>
      <w:r>
        <w:rPr>
          <w:rFonts w:hint="eastAsia"/>
        </w:rPr>
        <w:fldChar w:fldCharType="separate"/>
      </w:r>
      <w:ins w:id="144" w:author="玖龙 刘" w:date="2024-12-19T18:02:00Z">
        <w:r>
          <w:t>38</w:t>
        </w:r>
        <w:r>
          <w:rPr>
            <w:rFonts w:hint="eastAsia"/>
          </w:rPr>
          <w:fldChar w:fldCharType="end"/>
        </w:r>
        <w:r>
          <w:rPr>
            <w:rStyle w:val="Hyperlink"/>
            <w:rFonts w:hint="eastAsia"/>
          </w:rPr>
          <w:fldChar w:fldCharType="end"/>
        </w:r>
      </w:ins>
    </w:p>
    <w:p w14:paraId="69F209AD" w14:textId="77777777" w:rsidR="00C1414D" w:rsidRDefault="00000000">
      <w:pPr>
        <w:pStyle w:val="TOC3"/>
        <w:tabs>
          <w:tab w:val="right" w:leader="dot" w:pos="10450"/>
        </w:tabs>
        <w:rPr>
          <w:ins w:id="145" w:author="玖龙 刘" w:date="2024-12-19T18:02:00Z"/>
          <w:rFonts w:eastAsiaTheme="minorEastAsia" w:cstheme="minorBidi"/>
          <w:kern w:val="2"/>
          <w:sz w:val="21"/>
          <w14:ligatures w14:val="standardContextual"/>
        </w:rPr>
      </w:pPr>
      <w:ins w:id="146"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"_Toc185523849"</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3.4.6 </w:t>
        </w:r>
        <w:r>
          <w:rPr>
            <w:rStyle w:val="Hyperlink"/>
            <w:rFonts w:hint="eastAsia"/>
          </w:rPr>
          <w:t>指示框</w:t>
        </w:r>
        <w:r>
          <w:rPr>
            <w:rFonts w:hint="eastAsia"/>
          </w:rPr>
          <w:tab/>
        </w:r>
        <w:r>
          <w:rPr>
            <w:rFonts w:hint="eastAsia"/>
          </w:rPr>
          <w:fldChar w:fldCharType="begin"/>
        </w:r>
        <w:r>
          <w:rPr>
            <w:rFonts w:hint="eastAsia"/>
          </w:rPr>
          <w:instrText xml:space="preserve"> </w:instrText>
        </w:r>
        <w:r>
          <w:instrText>PAGEREF _Toc185523849 \h</w:instrText>
        </w:r>
        <w:r>
          <w:rPr>
            <w:rFonts w:hint="eastAsia"/>
          </w:rPr>
          <w:instrText xml:space="preserve"> </w:instrText>
        </w:r>
      </w:ins>
      <w:r>
        <w:rPr>
          <w:rFonts w:hint="eastAsia"/>
        </w:rPr>
      </w:r>
      <w:r>
        <w:rPr>
          <w:rFonts w:hint="eastAsia"/>
        </w:rPr>
        <w:fldChar w:fldCharType="separate"/>
      </w:r>
      <w:ins w:id="147" w:author="玖龙 刘" w:date="2024-12-19T18:02:00Z">
        <w:r>
          <w:t>38</w:t>
        </w:r>
        <w:r>
          <w:rPr>
            <w:rFonts w:hint="eastAsia"/>
          </w:rPr>
          <w:fldChar w:fldCharType="end"/>
        </w:r>
        <w:r>
          <w:rPr>
            <w:rStyle w:val="Hyperlink"/>
            <w:rFonts w:hint="eastAsia"/>
          </w:rPr>
          <w:fldChar w:fldCharType="end"/>
        </w:r>
      </w:ins>
    </w:p>
    <w:p w14:paraId="056A186E" w14:textId="77777777" w:rsidR="00C1414D" w:rsidRDefault="00000000">
      <w:pPr>
        <w:pStyle w:val="TOC2"/>
        <w:rPr>
          <w:ins w:id="148" w:author="玖龙 刘" w:date="2024-12-19T18:02:00Z"/>
          <w:rFonts w:eastAsiaTheme="minorEastAsia" w:cstheme="minorBidi"/>
          <w:b w:val="0"/>
          <w:bCs w:val="0"/>
          <w:kern w:val="2"/>
          <w:sz w:val="21"/>
          <w14:ligatures w14:val="standardContextual"/>
        </w:rPr>
      </w:pPr>
      <w:ins w:id="149"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"_Toc185523850"</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3.5 </w:t>
        </w:r>
        <w:r>
          <w:rPr>
            <w:rStyle w:val="Hyperlink"/>
            <w:rFonts w:hint="eastAsia"/>
          </w:rPr>
          <w:t>升格和降格</w:t>
        </w:r>
        <w:r>
          <w:rPr>
            <w:rFonts w:hint="eastAsia"/>
          </w:rPr>
          <w:tab/>
        </w:r>
        <w:r>
          <w:rPr>
            <w:rFonts w:hint="eastAsia"/>
          </w:rPr>
          <w:fldChar w:fldCharType="begin"/>
        </w:r>
        <w:r>
          <w:rPr>
            <w:rFonts w:hint="eastAsia"/>
          </w:rPr>
          <w:instrText xml:space="preserve"> </w:instrText>
        </w:r>
        <w:r>
          <w:instrText>PAGEREF _Toc185523850 \h</w:instrText>
        </w:r>
        <w:r>
          <w:rPr>
            <w:rFonts w:hint="eastAsia"/>
          </w:rPr>
          <w:instrText xml:space="preserve"> </w:instrText>
        </w:r>
      </w:ins>
      <w:r>
        <w:rPr>
          <w:rFonts w:hint="eastAsia"/>
        </w:rPr>
      </w:r>
      <w:r>
        <w:rPr>
          <w:rFonts w:hint="eastAsia"/>
        </w:rPr>
        <w:fldChar w:fldCharType="separate"/>
      </w:r>
      <w:ins w:id="150" w:author="玖龙 刘" w:date="2024-12-19T18:02:00Z">
        <w:r>
          <w:t>39</w:t>
        </w:r>
        <w:r>
          <w:rPr>
            <w:rFonts w:hint="eastAsia"/>
          </w:rPr>
          <w:fldChar w:fldCharType="end"/>
        </w:r>
        <w:r>
          <w:rPr>
            <w:rStyle w:val="Hyperlink"/>
            <w:rFonts w:hint="eastAsia"/>
          </w:rPr>
          <w:fldChar w:fldCharType="end"/>
        </w:r>
      </w:ins>
    </w:p>
    <w:p w14:paraId="5237DAA0" w14:textId="77777777" w:rsidR="00C1414D" w:rsidRDefault="00000000">
      <w:pPr>
        <w:pStyle w:val="TOC3"/>
        <w:tabs>
          <w:tab w:val="right" w:leader="dot" w:pos="10450"/>
        </w:tabs>
        <w:rPr>
          <w:ins w:id="151" w:author="玖龙 刘" w:date="2024-12-19T18:02:00Z"/>
          <w:rFonts w:eastAsiaTheme="minorEastAsia" w:cstheme="minorBidi"/>
          <w:kern w:val="2"/>
          <w:sz w:val="21"/>
          <w14:ligatures w14:val="standardContextual"/>
        </w:rPr>
      </w:pPr>
      <w:ins w:id="152"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"_Toc185523851"</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3.5.1 </w:t>
        </w:r>
        <w:r>
          <w:rPr>
            <w:rStyle w:val="Hyperlink"/>
            <w:rFonts w:hint="eastAsia"/>
          </w:rPr>
          <w:t>两种帧率</w:t>
        </w:r>
        <w:r>
          <w:rPr>
            <w:rFonts w:hint="eastAsia"/>
          </w:rPr>
          <w:tab/>
        </w:r>
        <w:r>
          <w:rPr>
            <w:rFonts w:hint="eastAsia"/>
          </w:rPr>
          <w:fldChar w:fldCharType="begin"/>
        </w:r>
        <w:r>
          <w:rPr>
            <w:rFonts w:hint="eastAsia"/>
          </w:rPr>
          <w:instrText xml:space="preserve"> </w:instrText>
        </w:r>
        <w:r>
          <w:instrText>PAGEREF _Toc185523851 \h</w:instrText>
        </w:r>
        <w:r>
          <w:rPr>
            <w:rFonts w:hint="eastAsia"/>
          </w:rPr>
          <w:instrText xml:space="preserve"> </w:instrText>
        </w:r>
      </w:ins>
      <w:r>
        <w:rPr>
          <w:rFonts w:hint="eastAsia"/>
        </w:rPr>
      </w:r>
      <w:r>
        <w:rPr>
          <w:rFonts w:hint="eastAsia"/>
        </w:rPr>
        <w:fldChar w:fldCharType="separate"/>
      </w:r>
      <w:ins w:id="153" w:author="玖龙 刘" w:date="2024-12-19T18:02:00Z">
        <w:r>
          <w:t>39</w:t>
        </w:r>
        <w:r>
          <w:rPr>
            <w:rFonts w:hint="eastAsia"/>
          </w:rPr>
          <w:fldChar w:fldCharType="end"/>
        </w:r>
        <w:r>
          <w:rPr>
            <w:rStyle w:val="Hyperlink"/>
            <w:rFonts w:hint="eastAsia"/>
          </w:rPr>
          <w:fldChar w:fldCharType="end"/>
        </w:r>
      </w:ins>
    </w:p>
    <w:p w14:paraId="43CAFB79" w14:textId="77777777" w:rsidR="00C1414D" w:rsidRDefault="00000000">
      <w:pPr>
        <w:pStyle w:val="TOC3"/>
        <w:tabs>
          <w:tab w:val="right" w:leader="dot" w:pos="10450"/>
        </w:tabs>
        <w:rPr>
          <w:ins w:id="154" w:author="玖龙 刘" w:date="2024-12-19T18:02:00Z"/>
          <w:rFonts w:eastAsiaTheme="minorEastAsia" w:cstheme="minorBidi"/>
          <w:kern w:val="2"/>
          <w:sz w:val="21"/>
          <w14:ligatures w14:val="standardContextual"/>
        </w:rPr>
      </w:pPr>
      <w:ins w:id="155"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"_Toc185523852"</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3.5.2 </w:t>
        </w:r>
        <w:r>
          <w:rPr>
            <w:rStyle w:val="Hyperlink"/>
            <w:rFonts w:hint="eastAsia"/>
          </w:rPr>
          <w:t>自定义拍摄帧率</w:t>
        </w:r>
        <w:r>
          <w:rPr>
            <w:rFonts w:hint="eastAsia"/>
          </w:rPr>
          <w:tab/>
        </w:r>
        <w:r>
          <w:rPr>
            <w:rFonts w:hint="eastAsia"/>
          </w:rPr>
          <w:fldChar w:fldCharType="begin"/>
        </w:r>
        <w:r>
          <w:rPr>
            <w:rFonts w:hint="eastAsia"/>
          </w:rPr>
          <w:instrText xml:space="preserve"> </w:instrText>
        </w:r>
        <w:r>
          <w:instrText>PAGEREF _Toc185523852 \h</w:instrText>
        </w:r>
        <w:r>
          <w:rPr>
            <w:rFonts w:hint="eastAsia"/>
          </w:rPr>
          <w:instrText xml:space="preserve"> </w:instrText>
        </w:r>
      </w:ins>
      <w:r>
        <w:rPr>
          <w:rFonts w:hint="eastAsia"/>
        </w:rPr>
      </w:r>
      <w:r>
        <w:rPr>
          <w:rFonts w:hint="eastAsia"/>
        </w:rPr>
        <w:fldChar w:fldCharType="separate"/>
      </w:r>
      <w:ins w:id="156" w:author="玖龙 刘" w:date="2024-12-19T18:02:00Z">
        <w:r>
          <w:t>39</w:t>
        </w:r>
        <w:r>
          <w:rPr>
            <w:rFonts w:hint="eastAsia"/>
          </w:rPr>
          <w:fldChar w:fldCharType="end"/>
        </w:r>
        <w:r>
          <w:rPr>
            <w:rStyle w:val="Hyperlink"/>
            <w:rFonts w:hint="eastAsia"/>
          </w:rPr>
          <w:fldChar w:fldCharType="end"/>
        </w:r>
      </w:ins>
    </w:p>
    <w:p w14:paraId="5D1E3882" w14:textId="77777777" w:rsidR="00C1414D" w:rsidRDefault="00000000">
      <w:pPr>
        <w:pStyle w:val="TOC2"/>
        <w:rPr>
          <w:ins w:id="157" w:author="玖龙 刘" w:date="2024-12-19T18:02:00Z"/>
          <w:rFonts w:eastAsiaTheme="minorEastAsia" w:cstheme="minorBidi"/>
          <w:b w:val="0"/>
          <w:bCs w:val="0"/>
          <w:kern w:val="2"/>
          <w:sz w:val="21"/>
          <w14:ligatures w14:val="standardContextual"/>
        </w:rPr>
      </w:pPr>
      <w:ins w:id="158"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"_Toc185523853"</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3.6 </w:t>
        </w:r>
        <w:r>
          <w:rPr>
            <w:rStyle w:val="Hyperlink"/>
            <w:rFonts w:hint="eastAsia"/>
          </w:rPr>
          <w:t>第三方</w:t>
        </w:r>
        <w:r>
          <w:rPr>
            <w:rStyle w:val="Hyperlink"/>
            <w:rFonts w:hint="eastAsia"/>
          </w:rPr>
          <w:t>LUT</w:t>
        </w:r>
        <w:r>
          <w:rPr>
            <w:rFonts w:hint="eastAsia"/>
          </w:rPr>
          <w:tab/>
        </w:r>
        <w:r>
          <w:rPr>
            <w:rFonts w:hint="eastAsia"/>
          </w:rPr>
          <w:fldChar w:fldCharType="begin"/>
        </w:r>
        <w:r>
          <w:rPr>
            <w:rFonts w:hint="eastAsia"/>
          </w:rPr>
          <w:instrText xml:space="preserve"> </w:instrText>
        </w:r>
        <w:r>
          <w:instrText>PAGEREF _Toc185523853 \h</w:instrText>
        </w:r>
        <w:r>
          <w:rPr>
            <w:rFonts w:hint="eastAsia"/>
          </w:rPr>
          <w:instrText xml:space="preserve"> </w:instrText>
        </w:r>
      </w:ins>
      <w:r>
        <w:rPr>
          <w:rFonts w:hint="eastAsia"/>
        </w:rPr>
      </w:r>
      <w:r>
        <w:rPr>
          <w:rFonts w:hint="eastAsia"/>
        </w:rPr>
        <w:fldChar w:fldCharType="separate"/>
      </w:r>
      <w:ins w:id="159" w:author="玖龙 刘" w:date="2024-12-19T18:02:00Z">
        <w:r>
          <w:t>40</w:t>
        </w:r>
        <w:r>
          <w:rPr>
            <w:rFonts w:hint="eastAsia"/>
          </w:rPr>
          <w:fldChar w:fldCharType="end"/>
        </w:r>
        <w:r>
          <w:rPr>
            <w:rStyle w:val="Hyperlink"/>
            <w:rFonts w:hint="eastAsia"/>
          </w:rPr>
          <w:fldChar w:fldCharType="end"/>
        </w:r>
      </w:ins>
    </w:p>
    <w:p w14:paraId="6B6AAE1D" w14:textId="77777777" w:rsidR="00C1414D" w:rsidRDefault="00000000">
      <w:pPr>
        <w:pStyle w:val="TOC3"/>
        <w:tabs>
          <w:tab w:val="right" w:leader="dot" w:pos="10450"/>
        </w:tabs>
        <w:rPr>
          <w:ins w:id="160" w:author="玖龙 刘" w:date="2024-12-19T18:02:00Z"/>
          <w:rFonts w:eastAsiaTheme="minorEastAsia" w:cstheme="minorBidi"/>
          <w:kern w:val="2"/>
          <w:sz w:val="21"/>
          <w14:ligatures w14:val="standardContextual"/>
        </w:rPr>
      </w:pPr>
      <w:ins w:id="161"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"_Toc185523854"</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3.6.1 </w:t>
        </w:r>
        <w:r>
          <w:rPr>
            <w:rStyle w:val="Hyperlink"/>
            <w:rFonts w:hint="eastAsia"/>
          </w:rPr>
          <w:t>加载第三方</w:t>
        </w:r>
        <w:r>
          <w:rPr>
            <w:rStyle w:val="Hyperlink"/>
            <w:rFonts w:hint="eastAsia"/>
          </w:rPr>
          <w:t>LUT</w:t>
        </w:r>
        <w:r>
          <w:rPr>
            <w:rFonts w:hint="eastAsia"/>
          </w:rPr>
          <w:tab/>
        </w:r>
        <w:r>
          <w:rPr>
            <w:rFonts w:hint="eastAsia"/>
          </w:rPr>
          <w:fldChar w:fldCharType="begin"/>
        </w:r>
        <w:r>
          <w:rPr>
            <w:rFonts w:hint="eastAsia"/>
          </w:rPr>
          <w:instrText xml:space="preserve"> </w:instrText>
        </w:r>
        <w:r>
          <w:instrText>PAGEREF _Toc185523854 \h</w:instrText>
        </w:r>
        <w:r>
          <w:rPr>
            <w:rFonts w:hint="eastAsia"/>
          </w:rPr>
          <w:instrText xml:space="preserve"> </w:instrText>
        </w:r>
      </w:ins>
      <w:r>
        <w:rPr>
          <w:rFonts w:hint="eastAsia"/>
        </w:rPr>
      </w:r>
      <w:r>
        <w:rPr>
          <w:rFonts w:hint="eastAsia"/>
        </w:rPr>
        <w:fldChar w:fldCharType="separate"/>
      </w:r>
      <w:ins w:id="162" w:author="玖龙 刘" w:date="2024-12-19T18:02:00Z">
        <w:r>
          <w:t>40</w:t>
        </w:r>
        <w:r>
          <w:rPr>
            <w:rFonts w:hint="eastAsia"/>
          </w:rPr>
          <w:fldChar w:fldCharType="end"/>
        </w:r>
        <w:r>
          <w:rPr>
            <w:rStyle w:val="Hyperlink"/>
            <w:rFonts w:hint="eastAsia"/>
          </w:rPr>
          <w:fldChar w:fldCharType="end"/>
        </w:r>
      </w:ins>
    </w:p>
    <w:p w14:paraId="76A67509" w14:textId="77777777" w:rsidR="00C1414D" w:rsidRDefault="00000000">
      <w:pPr>
        <w:pStyle w:val="TOC3"/>
        <w:tabs>
          <w:tab w:val="right" w:leader="dot" w:pos="10450"/>
        </w:tabs>
        <w:rPr>
          <w:ins w:id="163" w:author="玖龙 刘" w:date="2024-12-19T18:02:00Z"/>
          <w:rFonts w:eastAsiaTheme="minorEastAsia" w:cstheme="minorBidi"/>
          <w:kern w:val="2"/>
          <w:sz w:val="21"/>
          <w14:ligatures w14:val="standardContextual"/>
        </w:rPr>
      </w:pPr>
      <w:ins w:id="164"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"_Toc185523855"</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3.6.2 </w:t>
        </w:r>
        <w:r>
          <w:rPr>
            <w:rStyle w:val="Hyperlink"/>
            <w:rFonts w:hint="eastAsia"/>
          </w:rPr>
          <w:t>清除第三方</w:t>
        </w:r>
        <w:r>
          <w:rPr>
            <w:rStyle w:val="Hyperlink"/>
            <w:rFonts w:hint="eastAsia"/>
          </w:rPr>
          <w:t>LUT</w:t>
        </w:r>
        <w:r>
          <w:rPr>
            <w:rFonts w:hint="eastAsia"/>
          </w:rPr>
          <w:tab/>
        </w:r>
        <w:r>
          <w:rPr>
            <w:rFonts w:hint="eastAsia"/>
          </w:rPr>
          <w:fldChar w:fldCharType="begin"/>
        </w:r>
        <w:r>
          <w:rPr>
            <w:rFonts w:hint="eastAsia"/>
          </w:rPr>
          <w:instrText xml:space="preserve"> </w:instrText>
        </w:r>
        <w:r>
          <w:instrText>PAGEREF _Toc185523855 \h</w:instrText>
        </w:r>
        <w:r>
          <w:rPr>
            <w:rFonts w:hint="eastAsia"/>
          </w:rPr>
          <w:instrText xml:space="preserve"> </w:instrText>
        </w:r>
      </w:ins>
      <w:r>
        <w:rPr>
          <w:rFonts w:hint="eastAsia"/>
        </w:rPr>
      </w:r>
      <w:r>
        <w:rPr>
          <w:rFonts w:hint="eastAsia"/>
        </w:rPr>
        <w:fldChar w:fldCharType="separate"/>
      </w:r>
      <w:ins w:id="165" w:author="玖龙 刘" w:date="2024-12-19T18:02:00Z">
        <w:r>
          <w:t>41</w:t>
        </w:r>
        <w:r>
          <w:rPr>
            <w:rFonts w:hint="eastAsia"/>
          </w:rPr>
          <w:fldChar w:fldCharType="end"/>
        </w:r>
        <w:r>
          <w:rPr>
            <w:rStyle w:val="Hyperlink"/>
            <w:rFonts w:hint="eastAsia"/>
          </w:rPr>
          <w:fldChar w:fldCharType="end"/>
        </w:r>
      </w:ins>
    </w:p>
    <w:p w14:paraId="6AE4C6B0" w14:textId="77777777" w:rsidR="00C1414D" w:rsidRDefault="00000000">
      <w:pPr>
        <w:pStyle w:val="TOC2"/>
        <w:rPr>
          <w:ins w:id="166" w:author="玖龙 刘" w:date="2024-12-19T18:02:00Z"/>
          <w:rFonts w:eastAsiaTheme="minorEastAsia" w:cstheme="minorBidi"/>
          <w:b w:val="0"/>
          <w:bCs w:val="0"/>
          <w:kern w:val="2"/>
          <w:sz w:val="21"/>
          <w14:ligatures w14:val="standardContextual"/>
        </w:rPr>
      </w:pPr>
      <w:ins w:id="167"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"_Toc185523856"</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3.7 </w:t>
        </w:r>
        <w:r>
          <w:rPr>
            <w:rStyle w:val="Hyperlink"/>
            <w:rFonts w:hint="eastAsia"/>
          </w:rPr>
          <w:t>校正模式</w:t>
        </w:r>
        <w:r>
          <w:rPr>
            <w:rFonts w:hint="eastAsia"/>
          </w:rPr>
          <w:tab/>
        </w:r>
        <w:r>
          <w:rPr>
            <w:rFonts w:hint="eastAsia"/>
          </w:rPr>
          <w:fldChar w:fldCharType="begin"/>
        </w:r>
        <w:r>
          <w:rPr>
            <w:rFonts w:hint="eastAsia"/>
          </w:rPr>
          <w:instrText xml:space="preserve"> </w:instrText>
        </w:r>
        <w:r>
          <w:instrText>PAGEREF _Toc185523856 \h</w:instrText>
        </w:r>
        <w:r>
          <w:rPr>
            <w:rFonts w:hint="eastAsia"/>
          </w:rPr>
          <w:instrText xml:space="preserve"> </w:instrText>
        </w:r>
      </w:ins>
      <w:r>
        <w:rPr>
          <w:rFonts w:hint="eastAsia"/>
        </w:rPr>
      </w:r>
      <w:r>
        <w:rPr>
          <w:rFonts w:hint="eastAsia"/>
        </w:rPr>
        <w:fldChar w:fldCharType="separate"/>
      </w:r>
      <w:ins w:id="168" w:author="玖龙 刘" w:date="2024-12-19T18:02:00Z">
        <w:r>
          <w:t>42</w:t>
        </w:r>
        <w:r>
          <w:rPr>
            <w:rFonts w:hint="eastAsia"/>
          </w:rPr>
          <w:fldChar w:fldCharType="end"/>
        </w:r>
        <w:r>
          <w:rPr>
            <w:rStyle w:val="Hyperlink"/>
            <w:rFonts w:hint="eastAsia"/>
          </w:rPr>
          <w:fldChar w:fldCharType="end"/>
        </w:r>
      </w:ins>
    </w:p>
    <w:p w14:paraId="65A747D8" w14:textId="77777777" w:rsidR="00C1414D" w:rsidRDefault="00000000">
      <w:pPr>
        <w:pStyle w:val="TOC3"/>
        <w:tabs>
          <w:tab w:val="right" w:leader="dot" w:pos="10450"/>
        </w:tabs>
        <w:rPr>
          <w:ins w:id="169" w:author="玖龙 刘" w:date="2024-12-19T18:02:00Z"/>
          <w:rFonts w:eastAsiaTheme="minorEastAsia" w:cstheme="minorBidi"/>
          <w:kern w:val="2"/>
          <w:sz w:val="21"/>
          <w14:ligatures w14:val="standardContextual"/>
        </w:rPr>
      </w:pPr>
      <w:ins w:id="170"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"_Toc185523857"</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3.7.1 </w:t>
        </w:r>
        <w:r>
          <w:rPr>
            <w:rStyle w:val="Hyperlink"/>
            <w:rFonts w:hint="eastAsia"/>
          </w:rPr>
          <w:t>暗场校正</w:t>
        </w:r>
        <w:r>
          <w:rPr>
            <w:rFonts w:hint="eastAsia"/>
          </w:rPr>
          <w:tab/>
        </w:r>
        <w:r>
          <w:rPr>
            <w:rFonts w:hint="eastAsia"/>
          </w:rPr>
          <w:fldChar w:fldCharType="begin"/>
        </w:r>
        <w:r>
          <w:rPr>
            <w:rFonts w:hint="eastAsia"/>
          </w:rPr>
          <w:instrText xml:space="preserve"> </w:instrText>
        </w:r>
        <w:r>
          <w:instrText>PAGEREF _Toc185523857 \h</w:instrText>
        </w:r>
        <w:r>
          <w:rPr>
            <w:rFonts w:hint="eastAsia"/>
          </w:rPr>
          <w:instrText xml:space="preserve"> </w:instrText>
        </w:r>
      </w:ins>
      <w:r>
        <w:rPr>
          <w:rFonts w:hint="eastAsia"/>
        </w:rPr>
      </w:r>
      <w:r>
        <w:rPr>
          <w:rFonts w:hint="eastAsia"/>
        </w:rPr>
        <w:fldChar w:fldCharType="separate"/>
      </w:r>
      <w:ins w:id="171" w:author="玖龙 刘" w:date="2024-12-19T18:02:00Z">
        <w:r>
          <w:t>42</w:t>
        </w:r>
        <w:r>
          <w:rPr>
            <w:rFonts w:hint="eastAsia"/>
          </w:rPr>
          <w:fldChar w:fldCharType="end"/>
        </w:r>
        <w:r>
          <w:rPr>
            <w:rStyle w:val="Hyperlink"/>
            <w:rFonts w:hint="eastAsia"/>
          </w:rPr>
          <w:fldChar w:fldCharType="end"/>
        </w:r>
      </w:ins>
    </w:p>
    <w:p w14:paraId="5D7C17B0" w14:textId="77777777" w:rsidR="00C1414D" w:rsidRDefault="00000000">
      <w:pPr>
        <w:pStyle w:val="TOC3"/>
        <w:tabs>
          <w:tab w:val="right" w:leader="dot" w:pos="10450"/>
        </w:tabs>
        <w:rPr>
          <w:ins w:id="172" w:author="玖龙 刘" w:date="2024-12-19T18:02:00Z"/>
          <w:rFonts w:eastAsiaTheme="minorEastAsia" w:cstheme="minorBidi"/>
          <w:kern w:val="2"/>
          <w:sz w:val="21"/>
          <w14:ligatures w14:val="standardContextual"/>
        </w:rPr>
      </w:pPr>
      <w:ins w:id="173"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"_Toc185523858"</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3.7.2 </w:t>
        </w:r>
        <w:r>
          <w:rPr>
            <w:rStyle w:val="Hyperlink"/>
            <w:rFonts w:hint="eastAsia"/>
          </w:rPr>
          <w:t>校正模式升级</w:t>
        </w:r>
        <w:r>
          <w:rPr>
            <w:rStyle w:val="Hyperlink"/>
            <w:rFonts w:hint="eastAsia"/>
          </w:rPr>
          <w:t>/</w:t>
        </w:r>
        <w:r>
          <w:rPr>
            <w:rStyle w:val="Hyperlink"/>
            <w:rFonts w:hint="eastAsia"/>
          </w:rPr>
          <w:t>降级固件</w:t>
        </w:r>
        <w:r>
          <w:rPr>
            <w:rFonts w:hint="eastAsia"/>
          </w:rPr>
          <w:tab/>
        </w:r>
        <w:r>
          <w:rPr>
            <w:rFonts w:hint="eastAsia"/>
          </w:rPr>
          <w:fldChar w:fldCharType="begin"/>
        </w:r>
        <w:r>
          <w:rPr>
            <w:rFonts w:hint="eastAsia"/>
          </w:rPr>
          <w:instrText xml:space="preserve"> </w:instrText>
        </w:r>
        <w:r>
          <w:instrText>PAGEREF _Toc185523858 \h</w:instrText>
        </w:r>
        <w:r>
          <w:rPr>
            <w:rFonts w:hint="eastAsia"/>
          </w:rPr>
          <w:instrText xml:space="preserve"> </w:instrText>
        </w:r>
      </w:ins>
      <w:r>
        <w:rPr>
          <w:rFonts w:hint="eastAsia"/>
        </w:rPr>
      </w:r>
      <w:r>
        <w:rPr>
          <w:rFonts w:hint="eastAsia"/>
        </w:rPr>
        <w:fldChar w:fldCharType="separate"/>
      </w:r>
      <w:ins w:id="174" w:author="玖龙 刘" w:date="2024-12-19T18:02:00Z">
        <w:r>
          <w:t>42</w:t>
        </w:r>
        <w:r>
          <w:rPr>
            <w:rFonts w:hint="eastAsia"/>
          </w:rPr>
          <w:fldChar w:fldCharType="end"/>
        </w:r>
        <w:r>
          <w:rPr>
            <w:rStyle w:val="Hyperlink"/>
            <w:rFonts w:hint="eastAsia"/>
          </w:rPr>
          <w:fldChar w:fldCharType="end"/>
        </w:r>
      </w:ins>
    </w:p>
    <w:p w14:paraId="7CA59C31" w14:textId="77777777" w:rsidR="00C1414D" w:rsidRDefault="00000000">
      <w:pPr>
        <w:pStyle w:val="TOC3"/>
        <w:tabs>
          <w:tab w:val="right" w:leader="dot" w:pos="10450"/>
        </w:tabs>
        <w:rPr>
          <w:ins w:id="175" w:author="玖龙 刘" w:date="2024-12-19T18:02:00Z"/>
          <w:rFonts w:eastAsiaTheme="minorEastAsia" w:cstheme="minorBidi"/>
          <w:kern w:val="2"/>
          <w:sz w:val="21"/>
          <w14:ligatures w14:val="standardContextual"/>
        </w:rPr>
      </w:pPr>
      <w:ins w:id="176"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"_Toc185523859"</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3.7.3 </w:t>
        </w:r>
        <w:r>
          <w:rPr>
            <w:rStyle w:val="Hyperlink"/>
            <w:rFonts w:hint="eastAsia"/>
          </w:rPr>
          <w:t>校正水平仪</w:t>
        </w:r>
        <w:r>
          <w:rPr>
            <w:rFonts w:hint="eastAsia"/>
          </w:rPr>
          <w:tab/>
        </w:r>
        <w:r>
          <w:rPr>
            <w:rFonts w:hint="eastAsia"/>
          </w:rPr>
          <w:fldChar w:fldCharType="begin"/>
        </w:r>
        <w:r>
          <w:rPr>
            <w:rFonts w:hint="eastAsia"/>
          </w:rPr>
          <w:instrText xml:space="preserve"> </w:instrText>
        </w:r>
        <w:r>
          <w:instrText>PAGEREF _Toc185523859 \h</w:instrText>
        </w:r>
        <w:r>
          <w:rPr>
            <w:rFonts w:hint="eastAsia"/>
          </w:rPr>
          <w:instrText xml:space="preserve"> </w:instrText>
        </w:r>
      </w:ins>
      <w:r>
        <w:rPr>
          <w:rFonts w:hint="eastAsia"/>
        </w:rPr>
      </w:r>
      <w:r>
        <w:rPr>
          <w:rFonts w:hint="eastAsia"/>
        </w:rPr>
        <w:fldChar w:fldCharType="separate"/>
      </w:r>
      <w:ins w:id="177" w:author="玖龙 刘" w:date="2024-12-19T18:02:00Z">
        <w:r>
          <w:t>43</w:t>
        </w:r>
        <w:r>
          <w:rPr>
            <w:rFonts w:hint="eastAsia"/>
          </w:rPr>
          <w:fldChar w:fldCharType="end"/>
        </w:r>
        <w:r>
          <w:rPr>
            <w:rStyle w:val="Hyperlink"/>
            <w:rFonts w:hint="eastAsia"/>
          </w:rPr>
          <w:fldChar w:fldCharType="end"/>
        </w:r>
      </w:ins>
    </w:p>
    <w:p w14:paraId="7865FB29" w14:textId="77777777" w:rsidR="00C1414D" w:rsidRDefault="00000000">
      <w:pPr>
        <w:pStyle w:val="TOC2"/>
        <w:rPr>
          <w:ins w:id="178" w:author="玖龙 刘" w:date="2024-12-19T18:02:00Z"/>
          <w:rFonts w:eastAsiaTheme="minorEastAsia" w:cstheme="minorBidi"/>
          <w:b w:val="0"/>
          <w:bCs w:val="0"/>
          <w:kern w:val="2"/>
          <w:sz w:val="21"/>
          <w14:ligatures w14:val="standardContextual"/>
        </w:rPr>
      </w:pPr>
      <w:ins w:id="179"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"_Toc185523860"</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3.8 </w:t>
        </w:r>
        <w:r>
          <w:rPr>
            <w:rStyle w:val="Hyperlink"/>
            <w:rFonts w:hint="eastAsia"/>
          </w:rPr>
          <w:t>时码和同步</w:t>
        </w:r>
        <w:r>
          <w:rPr>
            <w:rFonts w:hint="eastAsia"/>
          </w:rPr>
          <w:tab/>
        </w:r>
        <w:r>
          <w:rPr>
            <w:rFonts w:hint="eastAsia"/>
          </w:rPr>
          <w:fldChar w:fldCharType="begin"/>
        </w:r>
        <w:r>
          <w:rPr>
            <w:rFonts w:hint="eastAsia"/>
          </w:rPr>
          <w:instrText xml:space="preserve"> </w:instrText>
        </w:r>
        <w:r>
          <w:instrText>PAGEREF _Toc185523860 \h</w:instrText>
        </w:r>
        <w:r>
          <w:rPr>
            <w:rFonts w:hint="eastAsia"/>
          </w:rPr>
          <w:instrText xml:space="preserve"> </w:instrText>
        </w:r>
      </w:ins>
      <w:r>
        <w:rPr>
          <w:rFonts w:hint="eastAsia"/>
        </w:rPr>
      </w:r>
      <w:r>
        <w:rPr>
          <w:rFonts w:hint="eastAsia"/>
        </w:rPr>
        <w:fldChar w:fldCharType="separate"/>
      </w:r>
      <w:ins w:id="180" w:author="玖龙 刘" w:date="2024-12-19T18:02:00Z">
        <w:r>
          <w:t>44</w:t>
        </w:r>
        <w:r>
          <w:rPr>
            <w:rFonts w:hint="eastAsia"/>
          </w:rPr>
          <w:fldChar w:fldCharType="end"/>
        </w:r>
        <w:r>
          <w:rPr>
            <w:rStyle w:val="Hyperlink"/>
            <w:rFonts w:hint="eastAsia"/>
          </w:rPr>
          <w:fldChar w:fldCharType="end"/>
        </w:r>
      </w:ins>
    </w:p>
    <w:p w14:paraId="7B613B5E" w14:textId="77777777" w:rsidR="00C1414D" w:rsidRDefault="00000000">
      <w:pPr>
        <w:pStyle w:val="TOC3"/>
        <w:tabs>
          <w:tab w:val="right" w:leader="dot" w:pos="10450"/>
        </w:tabs>
        <w:rPr>
          <w:ins w:id="181" w:author="玖龙 刘" w:date="2024-12-19T18:02:00Z"/>
          <w:rFonts w:eastAsiaTheme="minorEastAsia" w:cstheme="minorBidi"/>
          <w:kern w:val="2"/>
          <w:sz w:val="21"/>
          <w14:ligatures w14:val="standardContextual"/>
        </w:rPr>
      </w:pPr>
      <w:ins w:id="182"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"_Toc185523861"</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3.8.1 </w:t>
        </w:r>
        <w:r>
          <w:rPr>
            <w:rStyle w:val="Hyperlink"/>
            <w:rFonts w:hint="eastAsia"/>
          </w:rPr>
          <w:t>时码端口和线缆</w:t>
        </w:r>
        <w:r>
          <w:rPr>
            <w:rFonts w:hint="eastAsia"/>
          </w:rPr>
          <w:tab/>
        </w:r>
        <w:r>
          <w:rPr>
            <w:rFonts w:hint="eastAsia"/>
          </w:rPr>
          <w:fldChar w:fldCharType="begin"/>
        </w:r>
        <w:r>
          <w:rPr>
            <w:rFonts w:hint="eastAsia"/>
          </w:rPr>
          <w:instrText xml:space="preserve"> </w:instrText>
        </w:r>
        <w:r>
          <w:instrText>PAGEREF _Toc185523861 \h</w:instrText>
        </w:r>
        <w:r>
          <w:rPr>
            <w:rFonts w:hint="eastAsia"/>
          </w:rPr>
          <w:instrText xml:space="preserve"> </w:instrText>
        </w:r>
      </w:ins>
      <w:r>
        <w:rPr>
          <w:rFonts w:hint="eastAsia"/>
        </w:rPr>
      </w:r>
      <w:r>
        <w:rPr>
          <w:rFonts w:hint="eastAsia"/>
        </w:rPr>
        <w:fldChar w:fldCharType="separate"/>
      </w:r>
      <w:ins w:id="183" w:author="玖龙 刘" w:date="2024-12-19T18:02:00Z">
        <w:r>
          <w:t>44</w:t>
        </w:r>
        <w:r>
          <w:rPr>
            <w:rFonts w:hint="eastAsia"/>
          </w:rPr>
          <w:fldChar w:fldCharType="end"/>
        </w:r>
        <w:r>
          <w:rPr>
            <w:rStyle w:val="Hyperlink"/>
            <w:rFonts w:hint="eastAsia"/>
          </w:rPr>
          <w:fldChar w:fldCharType="end"/>
        </w:r>
      </w:ins>
    </w:p>
    <w:p w14:paraId="5C2F7F81" w14:textId="77777777" w:rsidR="00C1414D" w:rsidRDefault="00000000">
      <w:pPr>
        <w:pStyle w:val="TOC3"/>
        <w:tabs>
          <w:tab w:val="right" w:leader="dot" w:pos="10450"/>
        </w:tabs>
        <w:rPr>
          <w:ins w:id="184" w:author="玖龙 刘" w:date="2024-12-19T18:02:00Z"/>
          <w:rFonts w:eastAsiaTheme="minorEastAsia" w:cstheme="minorBidi"/>
          <w:kern w:val="2"/>
          <w:sz w:val="21"/>
          <w14:ligatures w14:val="standardContextual"/>
        </w:rPr>
      </w:pPr>
      <w:ins w:id="185"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"_Toc185523862"</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3.8.2 </w:t>
        </w:r>
        <w:r>
          <w:rPr>
            <w:rStyle w:val="Hyperlink"/>
            <w:rFonts w:hint="eastAsia"/>
          </w:rPr>
          <w:t>外接时码</w:t>
        </w:r>
        <w:r>
          <w:rPr>
            <w:rFonts w:hint="eastAsia"/>
          </w:rPr>
          <w:tab/>
        </w:r>
        <w:r>
          <w:rPr>
            <w:rFonts w:hint="eastAsia"/>
          </w:rPr>
          <w:fldChar w:fldCharType="begin"/>
        </w:r>
        <w:r>
          <w:rPr>
            <w:rFonts w:hint="eastAsia"/>
          </w:rPr>
          <w:instrText xml:space="preserve"> </w:instrText>
        </w:r>
        <w:r>
          <w:instrText>PAGEREF _Toc185523862 \h</w:instrText>
        </w:r>
        <w:r>
          <w:rPr>
            <w:rFonts w:hint="eastAsia"/>
          </w:rPr>
          <w:instrText xml:space="preserve"> </w:instrText>
        </w:r>
      </w:ins>
      <w:r>
        <w:rPr>
          <w:rFonts w:hint="eastAsia"/>
        </w:rPr>
      </w:r>
      <w:r>
        <w:rPr>
          <w:rFonts w:hint="eastAsia"/>
        </w:rPr>
        <w:fldChar w:fldCharType="separate"/>
      </w:r>
      <w:ins w:id="186" w:author="玖龙 刘" w:date="2024-12-19T18:02:00Z">
        <w:r>
          <w:t>44</w:t>
        </w:r>
        <w:r>
          <w:rPr>
            <w:rFonts w:hint="eastAsia"/>
          </w:rPr>
          <w:fldChar w:fldCharType="end"/>
        </w:r>
        <w:r>
          <w:rPr>
            <w:rStyle w:val="Hyperlink"/>
            <w:rFonts w:hint="eastAsia"/>
          </w:rPr>
          <w:fldChar w:fldCharType="end"/>
        </w:r>
      </w:ins>
    </w:p>
    <w:p w14:paraId="253B6988" w14:textId="77777777" w:rsidR="00C1414D" w:rsidRDefault="00000000">
      <w:pPr>
        <w:pStyle w:val="TOC3"/>
        <w:tabs>
          <w:tab w:val="right" w:leader="dot" w:pos="10450"/>
        </w:tabs>
        <w:rPr>
          <w:ins w:id="187" w:author="玖龙 刘" w:date="2024-12-19T18:02:00Z"/>
          <w:rFonts w:eastAsiaTheme="minorEastAsia" w:cstheme="minorBidi"/>
          <w:kern w:val="2"/>
          <w:sz w:val="21"/>
          <w14:ligatures w14:val="standardContextual"/>
        </w:rPr>
      </w:pPr>
      <w:ins w:id="188"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"_Toc185523863"</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3.8.3 </w:t>
        </w:r>
        <w:r>
          <w:rPr>
            <w:rStyle w:val="Hyperlink"/>
            <w:rFonts w:hint="eastAsia"/>
          </w:rPr>
          <w:t>提示音和提示灯</w:t>
        </w:r>
        <w:r>
          <w:rPr>
            <w:rFonts w:hint="eastAsia"/>
          </w:rPr>
          <w:tab/>
        </w:r>
        <w:r>
          <w:rPr>
            <w:rFonts w:hint="eastAsia"/>
          </w:rPr>
          <w:fldChar w:fldCharType="begin"/>
        </w:r>
        <w:r>
          <w:rPr>
            <w:rFonts w:hint="eastAsia"/>
          </w:rPr>
          <w:instrText xml:space="preserve"> </w:instrText>
        </w:r>
        <w:r>
          <w:instrText>PAGEREF _Toc185523863 \h</w:instrText>
        </w:r>
        <w:r>
          <w:rPr>
            <w:rFonts w:hint="eastAsia"/>
          </w:rPr>
          <w:instrText xml:space="preserve"> </w:instrText>
        </w:r>
      </w:ins>
      <w:r>
        <w:rPr>
          <w:rFonts w:hint="eastAsia"/>
        </w:rPr>
      </w:r>
      <w:r>
        <w:rPr>
          <w:rFonts w:hint="eastAsia"/>
        </w:rPr>
        <w:fldChar w:fldCharType="separate"/>
      </w:r>
      <w:ins w:id="189" w:author="玖龙 刘" w:date="2024-12-19T18:02:00Z">
        <w:r>
          <w:t>45</w:t>
        </w:r>
        <w:r>
          <w:rPr>
            <w:rFonts w:hint="eastAsia"/>
          </w:rPr>
          <w:fldChar w:fldCharType="end"/>
        </w:r>
        <w:r>
          <w:rPr>
            <w:rStyle w:val="Hyperlink"/>
            <w:rFonts w:hint="eastAsia"/>
          </w:rPr>
          <w:fldChar w:fldCharType="end"/>
        </w:r>
      </w:ins>
    </w:p>
    <w:p w14:paraId="734C4EEF" w14:textId="77777777" w:rsidR="00C1414D" w:rsidRDefault="00000000">
      <w:pPr>
        <w:pStyle w:val="TOC2"/>
        <w:rPr>
          <w:ins w:id="190" w:author="玖龙 刘" w:date="2024-12-19T18:02:00Z"/>
          <w:rFonts w:eastAsiaTheme="minorEastAsia" w:cstheme="minorBidi"/>
          <w:b w:val="0"/>
          <w:bCs w:val="0"/>
          <w:kern w:val="2"/>
          <w:sz w:val="21"/>
          <w14:ligatures w14:val="standardContextual"/>
        </w:rPr>
      </w:pPr>
      <w:ins w:id="191"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"_Toc185523864"</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3.9 </w:t>
        </w:r>
        <w:r>
          <w:rPr>
            <w:rStyle w:val="Hyperlink"/>
            <w:rFonts w:hint="eastAsia"/>
          </w:rPr>
          <w:t>配置</w:t>
        </w:r>
        <w:r>
          <w:rPr>
            <w:rStyle w:val="Hyperlink"/>
            <w:rFonts w:hint="eastAsia"/>
          </w:rPr>
          <w:t>Kinefinity</w:t>
        </w:r>
        <w:r>
          <w:rPr>
            <w:rStyle w:val="Hyperlink"/>
            <w:rFonts w:hint="eastAsia"/>
          </w:rPr>
          <w:t>摄影机</w:t>
        </w:r>
        <w:r>
          <w:rPr>
            <w:rFonts w:hint="eastAsia"/>
          </w:rPr>
          <w:tab/>
        </w:r>
        <w:r>
          <w:rPr>
            <w:rFonts w:hint="eastAsia"/>
          </w:rPr>
          <w:fldChar w:fldCharType="begin"/>
        </w:r>
        <w:r>
          <w:rPr>
            <w:rFonts w:hint="eastAsia"/>
          </w:rPr>
          <w:instrText xml:space="preserve"> </w:instrText>
        </w:r>
        <w:r>
          <w:instrText>PAGEREF _Toc185523864 \h</w:instrText>
        </w:r>
        <w:r>
          <w:rPr>
            <w:rFonts w:hint="eastAsia"/>
          </w:rPr>
          <w:instrText xml:space="preserve"> </w:instrText>
        </w:r>
      </w:ins>
      <w:r>
        <w:rPr>
          <w:rFonts w:hint="eastAsia"/>
        </w:rPr>
      </w:r>
      <w:r>
        <w:rPr>
          <w:rFonts w:hint="eastAsia"/>
        </w:rPr>
        <w:fldChar w:fldCharType="separate"/>
      </w:r>
      <w:ins w:id="192" w:author="玖龙 刘" w:date="2024-12-19T18:02:00Z">
        <w:r>
          <w:t>46</w:t>
        </w:r>
        <w:r>
          <w:rPr>
            <w:rFonts w:hint="eastAsia"/>
          </w:rPr>
          <w:fldChar w:fldCharType="end"/>
        </w:r>
        <w:r>
          <w:rPr>
            <w:rStyle w:val="Hyperlink"/>
            <w:rFonts w:hint="eastAsia"/>
          </w:rPr>
          <w:fldChar w:fldCharType="end"/>
        </w:r>
      </w:ins>
    </w:p>
    <w:p w14:paraId="517D206F" w14:textId="77777777" w:rsidR="00C1414D" w:rsidRDefault="00000000">
      <w:pPr>
        <w:pStyle w:val="TOC3"/>
        <w:tabs>
          <w:tab w:val="right" w:leader="dot" w:pos="10450"/>
        </w:tabs>
        <w:rPr>
          <w:ins w:id="193" w:author="玖龙 刘" w:date="2024-12-19T18:02:00Z"/>
          <w:rFonts w:eastAsiaTheme="minorEastAsia" w:cstheme="minorBidi"/>
          <w:kern w:val="2"/>
          <w:sz w:val="21"/>
          <w14:ligatures w14:val="standardContextual"/>
        </w:rPr>
      </w:pPr>
      <w:ins w:id="194"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"_Toc185523865"</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3.9.1 </w:t>
        </w:r>
        <w:r>
          <w:rPr>
            <w:rStyle w:val="Hyperlink"/>
            <w:rFonts w:hint="eastAsia"/>
          </w:rPr>
          <w:t>预设</w:t>
        </w:r>
        <w:r>
          <w:rPr>
            <w:rFonts w:hint="eastAsia"/>
          </w:rPr>
          <w:tab/>
        </w:r>
        <w:r>
          <w:rPr>
            <w:rFonts w:hint="eastAsia"/>
          </w:rPr>
          <w:fldChar w:fldCharType="begin"/>
        </w:r>
        <w:r>
          <w:rPr>
            <w:rFonts w:hint="eastAsia"/>
          </w:rPr>
          <w:instrText xml:space="preserve"> </w:instrText>
        </w:r>
        <w:r>
          <w:instrText>PAGEREF _Toc185523865 \h</w:instrText>
        </w:r>
        <w:r>
          <w:rPr>
            <w:rFonts w:hint="eastAsia"/>
          </w:rPr>
          <w:instrText xml:space="preserve"> </w:instrText>
        </w:r>
      </w:ins>
      <w:r>
        <w:rPr>
          <w:rFonts w:hint="eastAsia"/>
        </w:rPr>
      </w:r>
      <w:r>
        <w:rPr>
          <w:rFonts w:hint="eastAsia"/>
        </w:rPr>
        <w:fldChar w:fldCharType="separate"/>
      </w:r>
      <w:ins w:id="195" w:author="玖龙 刘" w:date="2024-12-19T18:02:00Z">
        <w:r>
          <w:t>46</w:t>
        </w:r>
        <w:r>
          <w:rPr>
            <w:rFonts w:hint="eastAsia"/>
          </w:rPr>
          <w:fldChar w:fldCharType="end"/>
        </w:r>
        <w:r>
          <w:rPr>
            <w:rStyle w:val="Hyperlink"/>
            <w:rFonts w:hint="eastAsia"/>
          </w:rPr>
          <w:fldChar w:fldCharType="end"/>
        </w:r>
      </w:ins>
    </w:p>
    <w:p w14:paraId="485214AC" w14:textId="77777777" w:rsidR="00C1414D" w:rsidRDefault="00000000">
      <w:pPr>
        <w:pStyle w:val="TOC3"/>
        <w:tabs>
          <w:tab w:val="right" w:leader="dot" w:pos="10450"/>
        </w:tabs>
        <w:rPr>
          <w:ins w:id="196" w:author="玖龙 刘" w:date="2024-12-19T18:02:00Z"/>
          <w:rFonts w:eastAsiaTheme="minorEastAsia" w:cstheme="minorBidi"/>
          <w:kern w:val="2"/>
          <w:sz w:val="21"/>
          <w14:ligatures w14:val="standardContextual"/>
        </w:rPr>
      </w:pPr>
      <w:ins w:id="197"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"_Toc185523866"</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3.9.2 </w:t>
        </w:r>
        <w:r>
          <w:rPr>
            <w:rStyle w:val="Hyperlink"/>
            <w:rFonts w:hint="eastAsia"/>
          </w:rPr>
          <w:t>快门显示方式</w:t>
        </w:r>
        <w:r>
          <w:rPr>
            <w:rFonts w:hint="eastAsia"/>
          </w:rPr>
          <w:tab/>
        </w:r>
        <w:r>
          <w:rPr>
            <w:rFonts w:hint="eastAsia"/>
          </w:rPr>
          <w:fldChar w:fldCharType="begin"/>
        </w:r>
        <w:r>
          <w:rPr>
            <w:rFonts w:hint="eastAsia"/>
          </w:rPr>
          <w:instrText xml:space="preserve"> </w:instrText>
        </w:r>
        <w:r>
          <w:instrText>PAGEREF _Toc185523866 \h</w:instrText>
        </w:r>
        <w:r>
          <w:rPr>
            <w:rFonts w:hint="eastAsia"/>
          </w:rPr>
          <w:instrText xml:space="preserve"> </w:instrText>
        </w:r>
      </w:ins>
      <w:r>
        <w:rPr>
          <w:rFonts w:hint="eastAsia"/>
        </w:rPr>
      </w:r>
      <w:r>
        <w:rPr>
          <w:rFonts w:hint="eastAsia"/>
        </w:rPr>
        <w:fldChar w:fldCharType="separate"/>
      </w:r>
      <w:ins w:id="198" w:author="玖龙 刘" w:date="2024-12-19T18:02:00Z">
        <w:r>
          <w:t>46</w:t>
        </w:r>
        <w:r>
          <w:rPr>
            <w:rFonts w:hint="eastAsia"/>
          </w:rPr>
          <w:fldChar w:fldCharType="end"/>
        </w:r>
        <w:r>
          <w:rPr>
            <w:rStyle w:val="Hyperlink"/>
            <w:rFonts w:hint="eastAsia"/>
          </w:rPr>
          <w:fldChar w:fldCharType="end"/>
        </w:r>
      </w:ins>
    </w:p>
    <w:p w14:paraId="0FEFD5DE" w14:textId="77777777" w:rsidR="00C1414D" w:rsidRDefault="00000000">
      <w:pPr>
        <w:pStyle w:val="TOC3"/>
        <w:tabs>
          <w:tab w:val="right" w:leader="dot" w:pos="10450"/>
        </w:tabs>
        <w:rPr>
          <w:ins w:id="199" w:author="玖龙 刘" w:date="2024-12-19T18:02:00Z"/>
          <w:rFonts w:eastAsiaTheme="minorEastAsia" w:cstheme="minorBidi"/>
          <w:kern w:val="2"/>
          <w:sz w:val="21"/>
          <w14:ligatures w14:val="standardContextual"/>
        </w:rPr>
      </w:pPr>
      <w:ins w:id="200"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"_Toc185523867"</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cs="Microsoft YaHei" w:hint="eastAsia"/>
          </w:rPr>
          <w:t xml:space="preserve">3.9.3 </w:t>
        </w:r>
        <w:r>
          <w:rPr>
            <w:rStyle w:val="Hyperlink"/>
            <w:rFonts w:cs="Microsoft YaHei" w:hint="eastAsia"/>
          </w:rPr>
          <w:t>自定义快门</w:t>
        </w:r>
        <w:r>
          <w:rPr>
            <w:rFonts w:hint="eastAsia"/>
          </w:rPr>
          <w:tab/>
        </w:r>
        <w:r>
          <w:rPr>
            <w:rFonts w:hint="eastAsia"/>
          </w:rPr>
          <w:fldChar w:fldCharType="begin"/>
        </w:r>
        <w:r>
          <w:rPr>
            <w:rFonts w:hint="eastAsia"/>
          </w:rPr>
          <w:instrText xml:space="preserve"> </w:instrText>
        </w:r>
        <w:r>
          <w:instrText>PAGEREF _Toc185523867 \h</w:instrText>
        </w:r>
        <w:r>
          <w:rPr>
            <w:rFonts w:hint="eastAsia"/>
          </w:rPr>
          <w:instrText xml:space="preserve"> </w:instrText>
        </w:r>
      </w:ins>
      <w:r>
        <w:rPr>
          <w:rFonts w:hint="eastAsia"/>
        </w:rPr>
      </w:r>
      <w:r>
        <w:rPr>
          <w:rFonts w:hint="eastAsia"/>
        </w:rPr>
        <w:fldChar w:fldCharType="separate"/>
      </w:r>
      <w:ins w:id="201" w:author="玖龙 刘" w:date="2024-12-19T18:02:00Z">
        <w:r>
          <w:t>47</w:t>
        </w:r>
        <w:r>
          <w:rPr>
            <w:rFonts w:hint="eastAsia"/>
          </w:rPr>
          <w:fldChar w:fldCharType="end"/>
        </w:r>
        <w:r>
          <w:rPr>
            <w:rStyle w:val="Hyperlink"/>
            <w:rFonts w:hint="eastAsia"/>
          </w:rPr>
          <w:fldChar w:fldCharType="end"/>
        </w:r>
      </w:ins>
    </w:p>
    <w:p w14:paraId="7EEC4EC8" w14:textId="77777777" w:rsidR="00C1414D" w:rsidRDefault="00000000">
      <w:pPr>
        <w:pStyle w:val="TOC3"/>
        <w:tabs>
          <w:tab w:val="right" w:leader="dot" w:pos="10450"/>
        </w:tabs>
        <w:rPr>
          <w:ins w:id="202" w:author="玖龙 刘" w:date="2024-12-19T18:02:00Z"/>
          <w:rFonts w:eastAsiaTheme="minorEastAsia" w:cstheme="minorBidi"/>
          <w:kern w:val="2"/>
          <w:sz w:val="21"/>
          <w14:ligatures w14:val="standardContextual"/>
        </w:rPr>
      </w:pPr>
      <w:ins w:id="203"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"_Toc185523868"</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3.9.4 </w:t>
        </w:r>
        <w:r>
          <w:rPr>
            <w:rStyle w:val="Hyperlink"/>
            <w:rFonts w:hint="eastAsia"/>
          </w:rPr>
          <w:t>风扇和温度</w:t>
        </w:r>
        <w:r>
          <w:rPr>
            <w:rFonts w:hint="eastAsia"/>
          </w:rPr>
          <w:tab/>
        </w:r>
        <w:r>
          <w:rPr>
            <w:rFonts w:hint="eastAsia"/>
          </w:rPr>
          <w:fldChar w:fldCharType="begin"/>
        </w:r>
        <w:r>
          <w:rPr>
            <w:rFonts w:hint="eastAsia"/>
          </w:rPr>
          <w:instrText xml:space="preserve"> </w:instrText>
        </w:r>
        <w:r>
          <w:instrText>PAGEREF _Toc185523868 \h</w:instrText>
        </w:r>
        <w:r>
          <w:rPr>
            <w:rFonts w:hint="eastAsia"/>
          </w:rPr>
          <w:instrText xml:space="preserve"> </w:instrText>
        </w:r>
      </w:ins>
      <w:r>
        <w:rPr>
          <w:rFonts w:hint="eastAsia"/>
        </w:rPr>
      </w:r>
      <w:r>
        <w:rPr>
          <w:rFonts w:hint="eastAsia"/>
        </w:rPr>
        <w:fldChar w:fldCharType="separate"/>
      </w:r>
      <w:ins w:id="204" w:author="玖龙 刘" w:date="2024-12-19T18:02:00Z">
        <w:r>
          <w:t>47</w:t>
        </w:r>
        <w:r>
          <w:rPr>
            <w:rFonts w:hint="eastAsia"/>
          </w:rPr>
          <w:fldChar w:fldCharType="end"/>
        </w:r>
        <w:r>
          <w:rPr>
            <w:rStyle w:val="Hyperlink"/>
            <w:rFonts w:hint="eastAsia"/>
          </w:rPr>
          <w:fldChar w:fldCharType="end"/>
        </w:r>
      </w:ins>
    </w:p>
    <w:p w14:paraId="4A974425" w14:textId="77777777" w:rsidR="00C1414D" w:rsidRDefault="00000000">
      <w:pPr>
        <w:pStyle w:val="TOC3"/>
        <w:tabs>
          <w:tab w:val="right" w:leader="dot" w:pos="10450"/>
        </w:tabs>
        <w:rPr>
          <w:ins w:id="205" w:author="玖龙 刘" w:date="2024-12-19T18:02:00Z"/>
          <w:rFonts w:eastAsiaTheme="minorEastAsia" w:cstheme="minorBidi"/>
          <w:kern w:val="2"/>
          <w:sz w:val="21"/>
          <w14:ligatures w14:val="standardContextual"/>
        </w:rPr>
      </w:pPr>
      <w:ins w:id="206"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"_Toc185523869"</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3.9.5 ISO/EI</w:t>
        </w:r>
        <w:r>
          <w:rPr>
            <w:rStyle w:val="Hyperlink"/>
            <w:rFonts w:hint="eastAsia"/>
          </w:rPr>
          <w:t>模式设置</w:t>
        </w:r>
        <w:r>
          <w:rPr>
            <w:rFonts w:hint="eastAsia"/>
          </w:rPr>
          <w:tab/>
        </w:r>
        <w:r>
          <w:rPr>
            <w:rFonts w:hint="eastAsia"/>
          </w:rPr>
          <w:fldChar w:fldCharType="begin"/>
        </w:r>
        <w:r>
          <w:rPr>
            <w:rFonts w:hint="eastAsia"/>
          </w:rPr>
          <w:instrText xml:space="preserve"> </w:instrText>
        </w:r>
        <w:r>
          <w:instrText>PAGEREF _Toc185523869 \h</w:instrText>
        </w:r>
        <w:r>
          <w:rPr>
            <w:rFonts w:hint="eastAsia"/>
          </w:rPr>
          <w:instrText xml:space="preserve"> </w:instrText>
        </w:r>
      </w:ins>
      <w:r>
        <w:rPr>
          <w:rFonts w:hint="eastAsia"/>
        </w:rPr>
      </w:r>
      <w:r>
        <w:rPr>
          <w:rFonts w:hint="eastAsia"/>
        </w:rPr>
        <w:fldChar w:fldCharType="separate"/>
      </w:r>
      <w:ins w:id="207" w:author="玖龙 刘" w:date="2024-12-19T18:02:00Z">
        <w:r>
          <w:t>48</w:t>
        </w:r>
        <w:r>
          <w:rPr>
            <w:rFonts w:hint="eastAsia"/>
          </w:rPr>
          <w:fldChar w:fldCharType="end"/>
        </w:r>
        <w:r>
          <w:rPr>
            <w:rStyle w:val="Hyperlink"/>
            <w:rFonts w:hint="eastAsia"/>
          </w:rPr>
          <w:fldChar w:fldCharType="end"/>
        </w:r>
      </w:ins>
    </w:p>
    <w:p w14:paraId="281E1217" w14:textId="77777777" w:rsidR="00C1414D" w:rsidRDefault="00000000">
      <w:pPr>
        <w:pStyle w:val="TOC2"/>
        <w:rPr>
          <w:ins w:id="208" w:author="玖龙 刘" w:date="2024-12-19T18:02:00Z"/>
          <w:rFonts w:eastAsiaTheme="minorEastAsia" w:cstheme="minorBidi"/>
          <w:b w:val="0"/>
          <w:bCs w:val="0"/>
          <w:kern w:val="2"/>
          <w:sz w:val="21"/>
          <w14:ligatures w14:val="standardContextual"/>
        </w:rPr>
      </w:pPr>
      <w:ins w:id="209"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"_Toc185523870"</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3.10 </w:t>
        </w:r>
        <w:r>
          <w:rPr>
            <w:rStyle w:val="Hyperlink"/>
            <w:rFonts w:hint="eastAsia"/>
          </w:rPr>
          <w:t>变形镜头和变形宽银幕</w:t>
        </w:r>
        <w:r>
          <w:rPr>
            <w:rFonts w:hint="eastAsia"/>
          </w:rPr>
          <w:tab/>
        </w:r>
        <w:r>
          <w:rPr>
            <w:rFonts w:hint="eastAsia"/>
          </w:rPr>
          <w:fldChar w:fldCharType="begin"/>
        </w:r>
        <w:r>
          <w:rPr>
            <w:rFonts w:hint="eastAsia"/>
          </w:rPr>
          <w:instrText xml:space="preserve"> </w:instrText>
        </w:r>
        <w:r>
          <w:instrText>PAGEREF _Toc185523870 \h</w:instrText>
        </w:r>
        <w:r>
          <w:rPr>
            <w:rFonts w:hint="eastAsia"/>
          </w:rPr>
          <w:instrText xml:space="preserve"> </w:instrText>
        </w:r>
      </w:ins>
      <w:r>
        <w:rPr>
          <w:rFonts w:hint="eastAsia"/>
        </w:rPr>
      </w:r>
      <w:r>
        <w:rPr>
          <w:rFonts w:hint="eastAsia"/>
        </w:rPr>
        <w:fldChar w:fldCharType="separate"/>
      </w:r>
      <w:ins w:id="210" w:author="玖龙 刘" w:date="2024-12-19T18:02:00Z">
        <w:r>
          <w:t>49</w:t>
        </w:r>
        <w:r>
          <w:rPr>
            <w:rFonts w:hint="eastAsia"/>
          </w:rPr>
          <w:fldChar w:fldCharType="end"/>
        </w:r>
        <w:r>
          <w:rPr>
            <w:rStyle w:val="Hyperlink"/>
            <w:rFonts w:hint="eastAsia"/>
          </w:rPr>
          <w:fldChar w:fldCharType="end"/>
        </w:r>
      </w:ins>
    </w:p>
    <w:p w14:paraId="24A8BD3F" w14:textId="77777777" w:rsidR="00C1414D" w:rsidRDefault="00000000">
      <w:pPr>
        <w:pStyle w:val="TOC2"/>
        <w:rPr>
          <w:ins w:id="211" w:author="玖龙 刘" w:date="2024-12-19T18:02:00Z"/>
          <w:rFonts w:eastAsiaTheme="minorEastAsia" w:cstheme="minorBidi"/>
          <w:b w:val="0"/>
          <w:bCs w:val="0"/>
          <w:kern w:val="2"/>
          <w:sz w:val="21"/>
          <w14:ligatures w14:val="standardContextual"/>
        </w:rPr>
      </w:pPr>
      <w:ins w:id="212"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"_Toc185523871"</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3.11 Kinefinity App</w:t>
        </w:r>
        <w:r>
          <w:rPr>
            <w:rStyle w:val="Hyperlink"/>
            <w:rFonts w:hint="eastAsia"/>
          </w:rPr>
          <w:t>操作流程</w:t>
        </w:r>
        <w:r>
          <w:rPr>
            <w:rFonts w:hint="eastAsia"/>
          </w:rPr>
          <w:tab/>
        </w:r>
        <w:r>
          <w:rPr>
            <w:rFonts w:hint="eastAsia"/>
          </w:rPr>
          <w:fldChar w:fldCharType="begin"/>
        </w:r>
        <w:r>
          <w:rPr>
            <w:rFonts w:hint="eastAsia"/>
          </w:rPr>
          <w:instrText xml:space="preserve"> </w:instrText>
        </w:r>
        <w:r>
          <w:instrText>PAGEREF _Toc185523871 \h</w:instrText>
        </w:r>
        <w:r>
          <w:rPr>
            <w:rFonts w:hint="eastAsia"/>
          </w:rPr>
          <w:instrText xml:space="preserve"> </w:instrText>
        </w:r>
      </w:ins>
      <w:r>
        <w:rPr>
          <w:rFonts w:hint="eastAsia"/>
        </w:rPr>
      </w:r>
      <w:r>
        <w:rPr>
          <w:rFonts w:hint="eastAsia"/>
        </w:rPr>
        <w:fldChar w:fldCharType="separate"/>
      </w:r>
      <w:ins w:id="213" w:author="玖龙 刘" w:date="2024-12-19T18:02:00Z">
        <w:r>
          <w:t>50</w:t>
        </w:r>
        <w:r>
          <w:rPr>
            <w:rFonts w:hint="eastAsia"/>
          </w:rPr>
          <w:fldChar w:fldCharType="end"/>
        </w:r>
        <w:r>
          <w:rPr>
            <w:rStyle w:val="Hyperlink"/>
            <w:rFonts w:hint="eastAsia"/>
          </w:rPr>
          <w:fldChar w:fldCharType="end"/>
        </w:r>
      </w:ins>
    </w:p>
    <w:p w14:paraId="7870D8E6" w14:textId="77777777" w:rsidR="00C1414D" w:rsidRDefault="00000000">
      <w:pPr>
        <w:pStyle w:val="TOC1"/>
        <w:tabs>
          <w:tab w:val="right" w:leader="dot" w:pos="10450"/>
        </w:tabs>
        <w:rPr>
          <w:ins w:id="214" w:author="玖龙 刘" w:date="2024-12-19T18:02:00Z"/>
          <w:rFonts w:eastAsiaTheme="minorEastAsia" w:cstheme="minorBidi"/>
          <w:b w:val="0"/>
          <w:bCs w:val="0"/>
          <w:kern w:val="2"/>
          <w:sz w:val="21"/>
          <w:szCs w:val="22"/>
          <w14:ligatures w14:val="standardContextual"/>
        </w:rPr>
      </w:pPr>
      <w:ins w:id="215"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"_Toc185523872"</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4. </w:t>
        </w:r>
        <w:r>
          <w:rPr>
            <w:rStyle w:val="Hyperlink"/>
            <w:rFonts w:hint="eastAsia"/>
          </w:rPr>
          <w:t>参数、图纸和端口定义</w:t>
        </w:r>
        <w:r>
          <w:rPr>
            <w:rFonts w:hint="eastAsia"/>
          </w:rPr>
          <w:tab/>
        </w:r>
        <w:r>
          <w:rPr>
            <w:rFonts w:hint="eastAsia"/>
          </w:rPr>
          <w:fldChar w:fldCharType="begin"/>
        </w:r>
        <w:r>
          <w:rPr>
            <w:rFonts w:hint="eastAsia"/>
          </w:rPr>
          <w:instrText xml:space="preserve"> </w:instrText>
        </w:r>
        <w:r>
          <w:instrText>PAGEREF _Toc185523872 \h</w:instrText>
        </w:r>
        <w:r>
          <w:rPr>
            <w:rFonts w:hint="eastAsia"/>
          </w:rPr>
          <w:instrText xml:space="preserve"> </w:instrText>
        </w:r>
      </w:ins>
      <w:r>
        <w:rPr>
          <w:rFonts w:hint="eastAsia"/>
        </w:rPr>
      </w:r>
      <w:r>
        <w:rPr>
          <w:rFonts w:hint="eastAsia"/>
        </w:rPr>
        <w:fldChar w:fldCharType="separate"/>
      </w:r>
      <w:ins w:id="216" w:author="玖龙 刘" w:date="2024-12-19T18:02:00Z">
        <w:r>
          <w:t>52</w:t>
        </w:r>
        <w:r>
          <w:rPr>
            <w:rFonts w:hint="eastAsia"/>
          </w:rPr>
          <w:fldChar w:fldCharType="end"/>
        </w:r>
        <w:r>
          <w:rPr>
            <w:rStyle w:val="Hyperlink"/>
            <w:rFonts w:hint="eastAsia"/>
          </w:rPr>
          <w:fldChar w:fldCharType="end"/>
        </w:r>
      </w:ins>
    </w:p>
    <w:p w14:paraId="1C3DE68B" w14:textId="77777777" w:rsidR="00C1414D" w:rsidRDefault="00000000">
      <w:pPr>
        <w:pStyle w:val="TOC2"/>
        <w:rPr>
          <w:ins w:id="217" w:author="玖龙 刘" w:date="2024-12-19T18:02:00Z"/>
          <w:rFonts w:eastAsiaTheme="minorEastAsia" w:cstheme="minorBidi"/>
          <w:b w:val="0"/>
          <w:bCs w:val="0"/>
          <w:kern w:val="2"/>
          <w:sz w:val="21"/>
          <w14:ligatures w14:val="standardContextual"/>
        </w:rPr>
      </w:pPr>
      <w:ins w:id="218"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"_Toc185523873"</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4.1 </w:t>
        </w:r>
        <w:r>
          <w:rPr>
            <w:rStyle w:val="Hyperlink"/>
            <w:rFonts w:hint="eastAsia"/>
          </w:rPr>
          <w:t>技术参数</w:t>
        </w:r>
        <w:r>
          <w:rPr>
            <w:rFonts w:hint="eastAsia"/>
          </w:rPr>
          <w:tab/>
        </w:r>
        <w:r>
          <w:rPr>
            <w:rFonts w:hint="eastAsia"/>
          </w:rPr>
          <w:fldChar w:fldCharType="begin"/>
        </w:r>
        <w:r>
          <w:rPr>
            <w:rFonts w:hint="eastAsia"/>
          </w:rPr>
          <w:instrText xml:space="preserve"> </w:instrText>
        </w:r>
        <w:r>
          <w:instrText>PAGEREF _Toc185523873 \h</w:instrText>
        </w:r>
        <w:r>
          <w:rPr>
            <w:rFonts w:hint="eastAsia"/>
          </w:rPr>
          <w:instrText xml:space="preserve"> </w:instrText>
        </w:r>
      </w:ins>
      <w:r>
        <w:rPr>
          <w:rFonts w:hint="eastAsia"/>
        </w:rPr>
      </w:r>
      <w:r>
        <w:rPr>
          <w:rFonts w:hint="eastAsia"/>
        </w:rPr>
        <w:fldChar w:fldCharType="separate"/>
      </w:r>
      <w:ins w:id="219" w:author="玖龙 刘" w:date="2024-12-19T18:02:00Z">
        <w:r>
          <w:t>52</w:t>
        </w:r>
        <w:r>
          <w:rPr>
            <w:rFonts w:hint="eastAsia"/>
          </w:rPr>
          <w:fldChar w:fldCharType="end"/>
        </w:r>
        <w:r>
          <w:rPr>
            <w:rStyle w:val="Hyperlink"/>
            <w:rFonts w:hint="eastAsia"/>
          </w:rPr>
          <w:fldChar w:fldCharType="end"/>
        </w:r>
      </w:ins>
    </w:p>
    <w:p w14:paraId="0DC2270F" w14:textId="77777777" w:rsidR="00C1414D" w:rsidRDefault="00000000">
      <w:pPr>
        <w:pStyle w:val="TOC3"/>
        <w:tabs>
          <w:tab w:val="right" w:leader="dot" w:pos="10450"/>
        </w:tabs>
        <w:rPr>
          <w:ins w:id="220" w:author="玖龙 刘" w:date="2024-12-19T18:02:00Z"/>
          <w:rFonts w:eastAsiaTheme="minorEastAsia" w:cstheme="minorBidi"/>
          <w:kern w:val="2"/>
          <w:sz w:val="21"/>
          <w14:ligatures w14:val="standardContextual"/>
        </w:rPr>
      </w:pPr>
      <w:ins w:id="221"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"_Toc185523874"</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4.1.1 MAVO Edge 6K</w:t>
        </w:r>
        <w:r>
          <w:rPr>
            <w:rStyle w:val="Hyperlink"/>
            <w:rFonts w:hint="eastAsia"/>
          </w:rPr>
          <w:t>规格表</w:t>
        </w:r>
        <w:r>
          <w:rPr>
            <w:rFonts w:hint="eastAsia"/>
          </w:rPr>
          <w:tab/>
        </w:r>
        <w:r>
          <w:rPr>
            <w:rFonts w:hint="eastAsia"/>
          </w:rPr>
          <w:fldChar w:fldCharType="begin"/>
        </w:r>
        <w:r>
          <w:rPr>
            <w:rFonts w:hint="eastAsia"/>
          </w:rPr>
          <w:instrText xml:space="preserve"> </w:instrText>
        </w:r>
        <w:r>
          <w:instrText>PAGEREF _Toc185523874 \h</w:instrText>
        </w:r>
        <w:r>
          <w:rPr>
            <w:rFonts w:hint="eastAsia"/>
          </w:rPr>
          <w:instrText xml:space="preserve"> </w:instrText>
        </w:r>
      </w:ins>
      <w:r>
        <w:rPr>
          <w:rFonts w:hint="eastAsia"/>
        </w:rPr>
      </w:r>
      <w:r>
        <w:rPr>
          <w:rFonts w:hint="eastAsia"/>
        </w:rPr>
        <w:fldChar w:fldCharType="separate"/>
      </w:r>
      <w:ins w:id="222" w:author="玖龙 刘" w:date="2024-12-19T18:02:00Z">
        <w:r>
          <w:t>52</w:t>
        </w:r>
        <w:r>
          <w:rPr>
            <w:rFonts w:hint="eastAsia"/>
          </w:rPr>
          <w:fldChar w:fldCharType="end"/>
        </w:r>
        <w:r>
          <w:rPr>
            <w:rStyle w:val="Hyperlink"/>
            <w:rFonts w:hint="eastAsia"/>
          </w:rPr>
          <w:fldChar w:fldCharType="end"/>
        </w:r>
      </w:ins>
    </w:p>
    <w:p w14:paraId="6C6125A4" w14:textId="77777777" w:rsidR="00C1414D" w:rsidRDefault="00000000">
      <w:pPr>
        <w:pStyle w:val="TOC3"/>
        <w:tabs>
          <w:tab w:val="right" w:leader="dot" w:pos="10450"/>
        </w:tabs>
        <w:rPr>
          <w:ins w:id="223" w:author="玖龙 刘" w:date="2024-12-19T18:02:00Z"/>
          <w:rFonts w:eastAsiaTheme="minorEastAsia" w:cstheme="minorBidi"/>
          <w:kern w:val="2"/>
          <w:sz w:val="21"/>
          <w14:ligatures w14:val="standardContextual"/>
        </w:rPr>
      </w:pPr>
      <w:ins w:id="224"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"_Toc185523875"</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4.1.2 MAVO Edge 6K</w:t>
        </w:r>
        <w:r>
          <w:rPr>
            <w:rStyle w:val="Hyperlink"/>
            <w:rFonts w:hint="eastAsia"/>
          </w:rPr>
          <w:t>帧率和分辨率</w:t>
        </w:r>
        <w:r>
          <w:rPr>
            <w:rFonts w:hint="eastAsia"/>
          </w:rPr>
          <w:tab/>
        </w:r>
        <w:r>
          <w:rPr>
            <w:rFonts w:hint="eastAsia"/>
          </w:rPr>
          <w:fldChar w:fldCharType="begin"/>
        </w:r>
        <w:r>
          <w:rPr>
            <w:rFonts w:hint="eastAsia"/>
          </w:rPr>
          <w:instrText xml:space="preserve"> </w:instrText>
        </w:r>
        <w:r>
          <w:instrText>PAGEREF _Toc185523875 \h</w:instrText>
        </w:r>
        <w:r>
          <w:rPr>
            <w:rFonts w:hint="eastAsia"/>
          </w:rPr>
          <w:instrText xml:space="preserve"> </w:instrText>
        </w:r>
      </w:ins>
      <w:r>
        <w:rPr>
          <w:rFonts w:hint="eastAsia"/>
        </w:rPr>
      </w:r>
      <w:r>
        <w:rPr>
          <w:rFonts w:hint="eastAsia"/>
        </w:rPr>
        <w:fldChar w:fldCharType="separate"/>
      </w:r>
      <w:ins w:id="225" w:author="玖龙 刘" w:date="2024-12-19T18:02:00Z">
        <w:r>
          <w:t>54</w:t>
        </w:r>
        <w:r>
          <w:rPr>
            <w:rFonts w:hint="eastAsia"/>
          </w:rPr>
          <w:fldChar w:fldCharType="end"/>
        </w:r>
        <w:r>
          <w:rPr>
            <w:rStyle w:val="Hyperlink"/>
            <w:rFonts w:hint="eastAsia"/>
          </w:rPr>
          <w:fldChar w:fldCharType="end"/>
        </w:r>
      </w:ins>
    </w:p>
    <w:p w14:paraId="65EDF172" w14:textId="77777777" w:rsidR="00C1414D" w:rsidRDefault="00000000">
      <w:pPr>
        <w:pStyle w:val="TOC2"/>
        <w:rPr>
          <w:ins w:id="226" w:author="玖龙 刘" w:date="2024-12-19T18:02:00Z"/>
          <w:rFonts w:eastAsiaTheme="minorEastAsia" w:cstheme="minorBidi"/>
          <w:b w:val="0"/>
          <w:bCs w:val="0"/>
          <w:kern w:val="2"/>
          <w:sz w:val="21"/>
          <w14:ligatures w14:val="standardContextual"/>
        </w:rPr>
      </w:pPr>
      <w:ins w:id="227" w:author="玖龙 刘" w:date="2024-12-19T18:02:00Z">
        <w:r>
          <w:rPr>
            <w:rStyle w:val="Hyperlink"/>
            <w:rFonts w:hint="eastAsia"/>
          </w:rPr>
          <w:lastRenderedPageBreak/>
          <w:fldChar w:fldCharType="begin"/>
        </w:r>
        <w:r>
          <w:rPr>
            <w:rStyle w:val="Hyperlink"/>
            <w:rFonts w:hint="eastAsia"/>
          </w:rPr>
          <w:instrText xml:space="preserve"> </w:instrText>
        </w:r>
        <w:r>
          <w:rPr>
            <w:rFonts w:hint="eastAsia"/>
          </w:rPr>
          <w:instrText>HYPERLINK \l "_Toc185523876"</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4.2 </w:t>
        </w:r>
        <w:r>
          <w:rPr>
            <w:rStyle w:val="Hyperlink"/>
            <w:rFonts w:hint="eastAsia"/>
          </w:rPr>
          <w:t>端口定义</w:t>
        </w:r>
        <w:r>
          <w:rPr>
            <w:rFonts w:hint="eastAsia"/>
          </w:rPr>
          <w:tab/>
        </w:r>
        <w:r>
          <w:rPr>
            <w:rFonts w:hint="eastAsia"/>
          </w:rPr>
          <w:fldChar w:fldCharType="begin"/>
        </w:r>
        <w:r>
          <w:rPr>
            <w:rFonts w:hint="eastAsia"/>
          </w:rPr>
          <w:instrText xml:space="preserve"> </w:instrText>
        </w:r>
        <w:r>
          <w:instrText>PAGEREF _Toc185523876 \h</w:instrText>
        </w:r>
        <w:r>
          <w:rPr>
            <w:rFonts w:hint="eastAsia"/>
          </w:rPr>
          <w:instrText xml:space="preserve"> </w:instrText>
        </w:r>
      </w:ins>
      <w:r>
        <w:rPr>
          <w:rFonts w:hint="eastAsia"/>
        </w:rPr>
      </w:r>
      <w:r>
        <w:rPr>
          <w:rFonts w:hint="eastAsia"/>
        </w:rPr>
        <w:fldChar w:fldCharType="separate"/>
      </w:r>
      <w:ins w:id="228" w:author="玖龙 刘" w:date="2024-12-19T18:02:00Z">
        <w:r>
          <w:t>56</w:t>
        </w:r>
        <w:r>
          <w:rPr>
            <w:rFonts w:hint="eastAsia"/>
          </w:rPr>
          <w:fldChar w:fldCharType="end"/>
        </w:r>
        <w:r>
          <w:rPr>
            <w:rStyle w:val="Hyperlink"/>
            <w:rFonts w:hint="eastAsia"/>
          </w:rPr>
          <w:fldChar w:fldCharType="end"/>
        </w:r>
      </w:ins>
    </w:p>
    <w:p w14:paraId="74549FC4" w14:textId="77777777" w:rsidR="00C1414D" w:rsidRDefault="00000000">
      <w:pPr>
        <w:pStyle w:val="TOC3"/>
        <w:tabs>
          <w:tab w:val="right" w:leader="dot" w:pos="10450"/>
        </w:tabs>
        <w:rPr>
          <w:ins w:id="229" w:author="玖龙 刘" w:date="2024-12-19T18:02:00Z"/>
          <w:rFonts w:eastAsiaTheme="minorEastAsia" w:cstheme="minorBidi"/>
          <w:kern w:val="2"/>
          <w:sz w:val="21"/>
          <w14:ligatures w14:val="standardContextual"/>
        </w:rPr>
      </w:pPr>
      <w:ins w:id="230"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"_Toc185523877"</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4.2.1 DC IN </w:t>
        </w:r>
        <w:r>
          <w:rPr>
            <w:rStyle w:val="Hyperlink"/>
            <w:rFonts w:hint="eastAsia"/>
          </w:rPr>
          <w:t>电源输入端口</w:t>
        </w:r>
        <w:r>
          <w:rPr>
            <w:rFonts w:hint="eastAsia"/>
          </w:rPr>
          <w:tab/>
        </w:r>
        <w:r>
          <w:rPr>
            <w:rFonts w:hint="eastAsia"/>
          </w:rPr>
          <w:fldChar w:fldCharType="begin"/>
        </w:r>
        <w:r>
          <w:rPr>
            <w:rFonts w:hint="eastAsia"/>
          </w:rPr>
          <w:instrText xml:space="preserve"> </w:instrText>
        </w:r>
        <w:r>
          <w:instrText>PAGEREF _Toc185523877 \h</w:instrText>
        </w:r>
        <w:r>
          <w:rPr>
            <w:rFonts w:hint="eastAsia"/>
          </w:rPr>
          <w:instrText xml:space="preserve"> </w:instrText>
        </w:r>
      </w:ins>
      <w:r>
        <w:rPr>
          <w:rFonts w:hint="eastAsia"/>
        </w:rPr>
      </w:r>
      <w:r>
        <w:rPr>
          <w:rFonts w:hint="eastAsia"/>
        </w:rPr>
        <w:fldChar w:fldCharType="separate"/>
      </w:r>
      <w:ins w:id="231" w:author="玖龙 刘" w:date="2024-12-19T18:02:00Z">
        <w:r>
          <w:t>56</w:t>
        </w:r>
        <w:r>
          <w:rPr>
            <w:rFonts w:hint="eastAsia"/>
          </w:rPr>
          <w:fldChar w:fldCharType="end"/>
        </w:r>
        <w:r>
          <w:rPr>
            <w:rStyle w:val="Hyperlink"/>
            <w:rFonts w:hint="eastAsia"/>
          </w:rPr>
          <w:fldChar w:fldCharType="end"/>
        </w:r>
      </w:ins>
    </w:p>
    <w:p w14:paraId="6D821DFB" w14:textId="77777777" w:rsidR="00C1414D" w:rsidRDefault="00000000">
      <w:pPr>
        <w:pStyle w:val="TOC3"/>
        <w:tabs>
          <w:tab w:val="right" w:leader="dot" w:pos="10450"/>
        </w:tabs>
        <w:rPr>
          <w:ins w:id="232" w:author="玖龙 刘" w:date="2024-12-19T18:02:00Z"/>
          <w:rFonts w:eastAsiaTheme="minorEastAsia" w:cstheme="minorBidi"/>
          <w:kern w:val="2"/>
          <w:sz w:val="21"/>
          <w14:ligatures w14:val="standardContextual"/>
        </w:rPr>
      </w:pPr>
      <w:ins w:id="233"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"_Toc185523878"</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4.2.2 RS</w:t>
        </w:r>
        <w:r>
          <w:rPr>
            <w:rStyle w:val="Hyperlink"/>
            <w:rFonts w:hint="eastAsia"/>
          </w:rPr>
          <w:t>端口</w:t>
        </w:r>
        <w:r>
          <w:rPr>
            <w:rFonts w:hint="eastAsia"/>
          </w:rPr>
          <w:tab/>
        </w:r>
        <w:r>
          <w:rPr>
            <w:rFonts w:hint="eastAsia"/>
          </w:rPr>
          <w:fldChar w:fldCharType="begin"/>
        </w:r>
        <w:r>
          <w:rPr>
            <w:rFonts w:hint="eastAsia"/>
          </w:rPr>
          <w:instrText xml:space="preserve"> </w:instrText>
        </w:r>
        <w:r>
          <w:instrText>PAGEREF _Toc185523878 \h</w:instrText>
        </w:r>
        <w:r>
          <w:rPr>
            <w:rFonts w:hint="eastAsia"/>
          </w:rPr>
          <w:instrText xml:space="preserve"> </w:instrText>
        </w:r>
      </w:ins>
      <w:r>
        <w:rPr>
          <w:rFonts w:hint="eastAsia"/>
        </w:rPr>
      </w:r>
      <w:r>
        <w:rPr>
          <w:rFonts w:hint="eastAsia"/>
        </w:rPr>
        <w:fldChar w:fldCharType="separate"/>
      </w:r>
      <w:ins w:id="234" w:author="玖龙 刘" w:date="2024-12-19T18:02:00Z">
        <w:r>
          <w:t>56</w:t>
        </w:r>
        <w:r>
          <w:rPr>
            <w:rFonts w:hint="eastAsia"/>
          </w:rPr>
          <w:fldChar w:fldCharType="end"/>
        </w:r>
        <w:r>
          <w:rPr>
            <w:rStyle w:val="Hyperlink"/>
            <w:rFonts w:hint="eastAsia"/>
          </w:rPr>
          <w:fldChar w:fldCharType="end"/>
        </w:r>
      </w:ins>
    </w:p>
    <w:p w14:paraId="33C52916" w14:textId="77777777" w:rsidR="00C1414D" w:rsidRDefault="00000000">
      <w:pPr>
        <w:pStyle w:val="TOC3"/>
        <w:tabs>
          <w:tab w:val="right" w:leader="dot" w:pos="10450"/>
        </w:tabs>
        <w:rPr>
          <w:ins w:id="235" w:author="玖龙 刘" w:date="2024-12-19T18:02:00Z"/>
          <w:rFonts w:eastAsiaTheme="minorEastAsia" w:cstheme="minorBidi"/>
          <w:kern w:val="2"/>
          <w:sz w:val="21"/>
          <w14:ligatures w14:val="standardContextual"/>
        </w:rPr>
      </w:pPr>
      <w:ins w:id="236"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"_Toc185523879"</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4.2.3 LENS </w:t>
        </w:r>
        <w:r>
          <w:rPr>
            <w:rStyle w:val="Hyperlink"/>
            <w:rFonts w:hint="eastAsia"/>
          </w:rPr>
          <w:t>镜头控制端口</w:t>
        </w:r>
        <w:r>
          <w:rPr>
            <w:rFonts w:hint="eastAsia"/>
          </w:rPr>
          <w:tab/>
        </w:r>
        <w:r>
          <w:rPr>
            <w:rFonts w:hint="eastAsia"/>
          </w:rPr>
          <w:fldChar w:fldCharType="begin"/>
        </w:r>
        <w:r>
          <w:rPr>
            <w:rFonts w:hint="eastAsia"/>
          </w:rPr>
          <w:instrText xml:space="preserve"> </w:instrText>
        </w:r>
        <w:r>
          <w:instrText>PAGEREF _Toc185523879 \h</w:instrText>
        </w:r>
        <w:r>
          <w:rPr>
            <w:rFonts w:hint="eastAsia"/>
          </w:rPr>
          <w:instrText xml:space="preserve"> </w:instrText>
        </w:r>
      </w:ins>
      <w:r>
        <w:rPr>
          <w:rFonts w:hint="eastAsia"/>
        </w:rPr>
      </w:r>
      <w:r>
        <w:rPr>
          <w:rFonts w:hint="eastAsia"/>
        </w:rPr>
        <w:fldChar w:fldCharType="separate"/>
      </w:r>
      <w:ins w:id="237" w:author="玖龙 刘" w:date="2024-12-19T18:02:00Z">
        <w:r>
          <w:t>57</w:t>
        </w:r>
        <w:r>
          <w:rPr>
            <w:rFonts w:hint="eastAsia"/>
          </w:rPr>
          <w:fldChar w:fldCharType="end"/>
        </w:r>
        <w:r>
          <w:rPr>
            <w:rStyle w:val="Hyperlink"/>
            <w:rFonts w:hint="eastAsia"/>
          </w:rPr>
          <w:fldChar w:fldCharType="end"/>
        </w:r>
      </w:ins>
    </w:p>
    <w:p w14:paraId="2DC5F10F" w14:textId="77777777" w:rsidR="00C1414D" w:rsidRDefault="00000000">
      <w:pPr>
        <w:pStyle w:val="TOC3"/>
        <w:tabs>
          <w:tab w:val="right" w:leader="dot" w:pos="10450"/>
        </w:tabs>
        <w:rPr>
          <w:ins w:id="238" w:author="玖龙 刘" w:date="2024-12-19T18:02:00Z"/>
          <w:rFonts w:eastAsiaTheme="minorEastAsia" w:cstheme="minorBidi"/>
          <w:kern w:val="2"/>
          <w:sz w:val="21"/>
          <w14:ligatures w14:val="standardContextual"/>
        </w:rPr>
      </w:pPr>
      <w:ins w:id="239"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"_Toc185523880"</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4.2.4 SYNC</w:t>
        </w:r>
        <w:r>
          <w:rPr>
            <w:rStyle w:val="Hyperlink"/>
            <w:rFonts w:hint="eastAsia"/>
          </w:rPr>
          <w:t>同步端口</w:t>
        </w:r>
        <w:r>
          <w:rPr>
            <w:rFonts w:hint="eastAsia"/>
          </w:rPr>
          <w:tab/>
        </w:r>
        <w:r>
          <w:rPr>
            <w:rFonts w:hint="eastAsia"/>
          </w:rPr>
          <w:fldChar w:fldCharType="begin"/>
        </w:r>
        <w:r>
          <w:rPr>
            <w:rFonts w:hint="eastAsia"/>
          </w:rPr>
          <w:instrText xml:space="preserve"> </w:instrText>
        </w:r>
        <w:r>
          <w:instrText>PAGEREF _Toc185523880 \h</w:instrText>
        </w:r>
        <w:r>
          <w:rPr>
            <w:rFonts w:hint="eastAsia"/>
          </w:rPr>
          <w:instrText xml:space="preserve"> </w:instrText>
        </w:r>
      </w:ins>
      <w:r>
        <w:rPr>
          <w:rFonts w:hint="eastAsia"/>
        </w:rPr>
      </w:r>
      <w:r>
        <w:rPr>
          <w:rFonts w:hint="eastAsia"/>
        </w:rPr>
        <w:fldChar w:fldCharType="separate"/>
      </w:r>
      <w:ins w:id="240" w:author="玖龙 刘" w:date="2024-12-19T18:02:00Z">
        <w:r>
          <w:t>57</w:t>
        </w:r>
        <w:r>
          <w:rPr>
            <w:rFonts w:hint="eastAsia"/>
          </w:rPr>
          <w:fldChar w:fldCharType="end"/>
        </w:r>
        <w:r>
          <w:rPr>
            <w:rStyle w:val="Hyperlink"/>
            <w:rFonts w:hint="eastAsia"/>
          </w:rPr>
          <w:fldChar w:fldCharType="end"/>
        </w:r>
      </w:ins>
    </w:p>
    <w:p w14:paraId="1DBD8B8B" w14:textId="77777777" w:rsidR="00C1414D" w:rsidRDefault="00000000">
      <w:pPr>
        <w:pStyle w:val="TOC3"/>
        <w:tabs>
          <w:tab w:val="right" w:leader="dot" w:pos="10450"/>
        </w:tabs>
        <w:rPr>
          <w:ins w:id="241" w:author="玖龙 刘" w:date="2024-12-19T18:02:00Z"/>
          <w:rFonts w:eastAsiaTheme="minorEastAsia" w:cstheme="minorBidi"/>
          <w:kern w:val="2"/>
          <w:sz w:val="21"/>
          <w14:ligatures w14:val="standardContextual"/>
        </w:rPr>
      </w:pPr>
      <w:ins w:id="242"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"_Toc185523881"</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4.2.5 TC </w:t>
        </w:r>
        <w:r>
          <w:rPr>
            <w:rStyle w:val="Hyperlink"/>
            <w:rFonts w:hint="eastAsia"/>
          </w:rPr>
          <w:t>时码端口</w:t>
        </w:r>
        <w:r>
          <w:rPr>
            <w:rFonts w:hint="eastAsia"/>
          </w:rPr>
          <w:tab/>
        </w:r>
        <w:r>
          <w:rPr>
            <w:rFonts w:hint="eastAsia"/>
          </w:rPr>
          <w:fldChar w:fldCharType="begin"/>
        </w:r>
        <w:r>
          <w:rPr>
            <w:rFonts w:hint="eastAsia"/>
          </w:rPr>
          <w:instrText xml:space="preserve"> </w:instrText>
        </w:r>
        <w:r>
          <w:instrText>PAGEREF _Toc185523881 \h</w:instrText>
        </w:r>
        <w:r>
          <w:rPr>
            <w:rFonts w:hint="eastAsia"/>
          </w:rPr>
          <w:instrText xml:space="preserve"> </w:instrText>
        </w:r>
      </w:ins>
      <w:r>
        <w:rPr>
          <w:rFonts w:hint="eastAsia"/>
        </w:rPr>
      </w:r>
      <w:r>
        <w:rPr>
          <w:rFonts w:hint="eastAsia"/>
        </w:rPr>
        <w:fldChar w:fldCharType="separate"/>
      </w:r>
      <w:ins w:id="243" w:author="玖龙 刘" w:date="2024-12-19T18:02:00Z">
        <w:r>
          <w:t>58</w:t>
        </w:r>
        <w:r>
          <w:rPr>
            <w:rFonts w:hint="eastAsia"/>
          </w:rPr>
          <w:fldChar w:fldCharType="end"/>
        </w:r>
        <w:r>
          <w:rPr>
            <w:rStyle w:val="Hyperlink"/>
            <w:rFonts w:hint="eastAsia"/>
          </w:rPr>
          <w:fldChar w:fldCharType="end"/>
        </w:r>
      </w:ins>
    </w:p>
    <w:p w14:paraId="0B9F04BA" w14:textId="77777777" w:rsidR="00C1414D" w:rsidRDefault="00000000">
      <w:pPr>
        <w:pStyle w:val="TOC2"/>
        <w:rPr>
          <w:ins w:id="244" w:author="玖龙 刘" w:date="2024-12-19T18:02:00Z"/>
          <w:rFonts w:eastAsiaTheme="minorEastAsia" w:cstheme="minorBidi"/>
          <w:b w:val="0"/>
          <w:bCs w:val="0"/>
          <w:kern w:val="2"/>
          <w:sz w:val="21"/>
          <w14:ligatures w14:val="standardContextual"/>
        </w:rPr>
      </w:pPr>
      <w:ins w:id="245"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"_Toc185523882"</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 xml:space="preserve">4.3 </w:t>
        </w:r>
        <w:r>
          <w:rPr>
            <w:rStyle w:val="Hyperlink"/>
            <w:rFonts w:hint="eastAsia"/>
          </w:rPr>
          <w:t>物理尺寸参数</w:t>
        </w:r>
        <w:r>
          <w:rPr>
            <w:rFonts w:hint="eastAsia"/>
          </w:rPr>
          <w:tab/>
        </w:r>
        <w:r>
          <w:rPr>
            <w:rFonts w:hint="eastAsia"/>
          </w:rPr>
          <w:fldChar w:fldCharType="begin"/>
        </w:r>
        <w:r>
          <w:rPr>
            <w:rFonts w:hint="eastAsia"/>
          </w:rPr>
          <w:instrText xml:space="preserve"> </w:instrText>
        </w:r>
        <w:r>
          <w:instrText>PAGEREF _Toc185523882 \h</w:instrText>
        </w:r>
        <w:r>
          <w:rPr>
            <w:rFonts w:hint="eastAsia"/>
          </w:rPr>
          <w:instrText xml:space="preserve"> </w:instrText>
        </w:r>
      </w:ins>
      <w:r>
        <w:rPr>
          <w:rFonts w:hint="eastAsia"/>
        </w:rPr>
      </w:r>
      <w:r>
        <w:rPr>
          <w:rFonts w:hint="eastAsia"/>
        </w:rPr>
        <w:fldChar w:fldCharType="separate"/>
      </w:r>
      <w:ins w:id="246" w:author="玖龙 刘" w:date="2024-12-19T18:02:00Z">
        <w:r>
          <w:t>59</w:t>
        </w:r>
        <w:r>
          <w:rPr>
            <w:rFonts w:hint="eastAsia"/>
          </w:rPr>
          <w:fldChar w:fldCharType="end"/>
        </w:r>
        <w:r>
          <w:rPr>
            <w:rStyle w:val="Hyperlink"/>
            <w:rFonts w:hint="eastAsia"/>
          </w:rPr>
          <w:fldChar w:fldCharType="end"/>
        </w:r>
      </w:ins>
    </w:p>
    <w:p w14:paraId="6E851402" w14:textId="77777777" w:rsidR="00C1414D" w:rsidRDefault="00000000">
      <w:pPr>
        <w:pStyle w:val="TOC3"/>
        <w:tabs>
          <w:tab w:val="right" w:leader="dot" w:pos="10450"/>
        </w:tabs>
        <w:rPr>
          <w:ins w:id="247" w:author="玖龙 刘" w:date="2024-12-19T18:02:00Z"/>
          <w:rFonts w:eastAsiaTheme="minorEastAsia" w:cstheme="minorBidi"/>
          <w:kern w:val="2"/>
          <w:sz w:val="21"/>
          <w14:ligatures w14:val="standardContextual"/>
        </w:rPr>
      </w:pPr>
      <w:ins w:id="248"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"_Toc185523883"</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4.3.1 KineMOUNT</w:t>
        </w:r>
        <w:r>
          <w:rPr>
            <w:rStyle w:val="Hyperlink"/>
            <w:rFonts w:hint="eastAsia"/>
          </w:rPr>
          <w:t>机身物理尺寸图</w:t>
        </w:r>
        <w:r>
          <w:rPr>
            <w:rFonts w:hint="eastAsia"/>
          </w:rPr>
          <w:tab/>
        </w:r>
        <w:r>
          <w:rPr>
            <w:rFonts w:hint="eastAsia"/>
          </w:rPr>
          <w:fldChar w:fldCharType="begin"/>
        </w:r>
        <w:r>
          <w:rPr>
            <w:rFonts w:hint="eastAsia"/>
          </w:rPr>
          <w:instrText xml:space="preserve"> </w:instrText>
        </w:r>
        <w:r>
          <w:instrText>PAGEREF _Toc185523883 \h</w:instrText>
        </w:r>
        <w:r>
          <w:rPr>
            <w:rFonts w:hint="eastAsia"/>
          </w:rPr>
          <w:instrText xml:space="preserve"> </w:instrText>
        </w:r>
      </w:ins>
      <w:r>
        <w:rPr>
          <w:rFonts w:hint="eastAsia"/>
        </w:rPr>
      </w:r>
      <w:r>
        <w:rPr>
          <w:rFonts w:hint="eastAsia"/>
        </w:rPr>
        <w:fldChar w:fldCharType="separate"/>
      </w:r>
      <w:ins w:id="249" w:author="玖龙 刘" w:date="2024-12-19T18:02:00Z">
        <w:r>
          <w:t>59</w:t>
        </w:r>
        <w:r>
          <w:rPr>
            <w:rFonts w:hint="eastAsia"/>
          </w:rPr>
          <w:fldChar w:fldCharType="end"/>
        </w:r>
        <w:r>
          <w:rPr>
            <w:rStyle w:val="Hyperlink"/>
            <w:rFonts w:hint="eastAsia"/>
          </w:rPr>
          <w:fldChar w:fldCharType="end"/>
        </w:r>
      </w:ins>
    </w:p>
    <w:p w14:paraId="025D72A9" w14:textId="77777777" w:rsidR="00C1414D" w:rsidRDefault="00000000">
      <w:pPr>
        <w:pStyle w:val="TOC3"/>
        <w:tabs>
          <w:tab w:val="right" w:leader="dot" w:pos="10450"/>
        </w:tabs>
        <w:rPr>
          <w:ins w:id="250" w:author="玖龙 刘" w:date="2024-12-19T18:02:00Z"/>
          <w:rFonts w:eastAsiaTheme="minorEastAsia" w:cstheme="minorBidi"/>
          <w:kern w:val="2"/>
          <w:sz w:val="21"/>
          <w14:ligatures w14:val="standardContextual"/>
        </w:rPr>
      </w:pPr>
      <w:ins w:id="251"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"_Toc185523884"</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4.3.2 EF</w:t>
        </w:r>
        <w:r>
          <w:rPr>
            <w:rStyle w:val="Hyperlink"/>
            <w:rFonts w:hint="eastAsia"/>
          </w:rPr>
          <w:t>转接卡口机身物理尺寸图</w:t>
        </w:r>
        <w:r>
          <w:rPr>
            <w:rFonts w:hint="eastAsia"/>
          </w:rPr>
          <w:tab/>
        </w:r>
        <w:r>
          <w:rPr>
            <w:rFonts w:hint="eastAsia"/>
          </w:rPr>
          <w:fldChar w:fldCharType="begin"/>
        </w:r>
        <w:r>
          <w:rPr>
            <w:rFonts w:hint="eastAsia"/>
          </w:rPr>
          <w:instrText xml:space="preserve"> </w:instrText>
        </w:r>
        <w:r>
          <w:instrText>PAGEREF _Toc185523884 \h</w:instrText>
        </w:r>
        <w:r>
          <w:rPr>
            <w:rFonts w:hint="eastAsia"/>
          </w:rPr>
          <w:instrText xml:space="preserve"> </w:instrText>
        </w:r>
      </w:ins>
      <w:r>
        <w:rPr>
          <w:rFonts w:hint="eastAsia"/>
        </w:rPr>
      </w:r>
      <w:r>
        <w:rPr>
          <w:rFonts w:hint="eastAsia"/>
        </w:rPr>
        <w:fldChar w:fldCharType="separate"/>
      </w:r>
      <w:ins w:id="252" w:author="玖龙 刘" w:date="2024-12-19T18:02:00Z">
        <w:r>
          <w:t>62</w:t>
        </w:r>
        <w:r>
          <w:rPr>
            <w:rFonts w:hint="eastAsia"/>
          </w:rPr>
          <w:fldChar w:fldCharType="end"/>
        </w:r>
        <w:r>
          <w:rPr>
            <w:rStyle w:val="Hyperlink"/>
            <w:rFonts w:hint="eastAsia"/>
          </w:rPr>
          <w:fldChar w:fldCharType="end"/>
        </w:r>
      </w:ins>
    </w:p>
    <w:p w14:paraId="56048074" w14:textId="77777777" w:rsidR="00C1414D" w:rsidRDefault="00000000">
      <w:pPr>
        <w:pStyle w:val="TOC3"/>
        <w:tabs>
          <w:tab w:val="right" w:leader="dot" w:pos="10450"/>
        </w:tabs>
        <w:rPr>
          <w:ins w:id="253" w:author="玖龙 刘" w:date="2024-12-19T18:02:00Z"/>
          <w:rFonts w:eastAsiaTheme="minorEastAsia" w:cstheme="minorBidi"/>
          <w:kern w:val="2"/>
          <w:sz w:val="21"/>
          <w14:ligatures w14:val="standardContextual"/>
        </w:rPr>
      </w:pPr>
      <w:ins w:id="254"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"_Toc185523885"</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4.3.3 E</w:t>
        </w:r>
        <w:r>
          <w:rPr>
            <w:rStyle w:val="Hyperlink"/>
            <w:rFonts w:hint="eastAsia"/>
          </w:rPr>
          <w:t>转接卡口机身物理尺寸图</w:t>
        </w:r>
        <w:r>
          <w:rPr>
            <w:rFonts w:hint="eastAsia"/>
          </w:rPr>
          <w:tab/>
        </w:r>
        <w:r>
          <w:rPr>
            <w:rFonts w:hint="eastAsia"/>
          </w:rPr>
          <w:fldChar w:fldCharType="begin"/>
        </w:r>
        <w:r>
          <w:rPr>
            <w:rFonts w:hint="eastAsia"/>
          </w:rPr>
          <w:instrText xml:space="preserve"> </w:instrText>
        </w:r>
        <w:r>
          <w:instrText>PAGEREF _Toc185523885 \h</w:instrText>
        </w:r>
        <w:r>
          <w:rPr>
            <w:rFonts w:hint="eastAsia"/>
          </w:rPr>
          <w:instrText xml:space="preserve"> </w:instrText>
        </w:r>
      </w:ins>
      <w:r>
        <w:rPr>
          <w:rFonts w:hint="eastAsia"/>
        </w:rPr>
      </w:r>
      <w:r>
        <w:rPr>
          <w:rFonts w:hint="eastAsia"/>
        </w:rPr>
        <w:fldChar w:fldCharType="separate"/>
      </w:r>
      <w:ins w:id="255" w:author="玖龙 刘" w:date="2024-12-19T18:02:00Z">
        <w:r>
          <w:t>65</w:t>
        </w:r>
        <w:r>
          <w:rPr>
            <w:rFonts w:hint="eastAsia"/>
          </w:rPr>
          <w:fldChar w:fldCharType="end"/>
        </w:r>
        <w:r>
          <w:rPr>
            <w:rStyle w:val="Hyperlink"/>
            <w:rFonts w:hint="eastAsia"/>
          </w:rPr>
          <w:fldChar w:fldCharType="end"/>
        </w:r>
      </w:ins>
    </w:p>
    <w:p w14:paraId="05C0D1CA" w14:textId="77777777" w:rsidR="00C1414D" w:rsidRDefault="00000000">
      <w:pPr>
        <w:pStyle w:val="TOC3"/>
        <w:tabs>
          <w:tab w:val="right" w:leader="dot" w:pos="10450"/>
        </w:tabs>
        <w:rPr>
          <w:ins w:id="256" w:author="玖龙 刘" w:date="2024-12-19T18:02:00Z"/>
          <w:rFonts w:eastAsiaTheme="minorEastAsia" w:cstheme="minorBidi"/>
          <w:kern w:val="2"/>
          <w:sz w:val="21"/>
          <w14:ligatures w14:val="standardContextual"/>
        </w:rPr>
      </w:pPr>
      <w:ins w:id="257"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"_Toc185523886"</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4.3.4 PL</w:t>
        </w:r>
        <w:r>
          <w:rPr>
            <w:rStyle w:val="Hyperlink"/>
            <w:rFonts w:hint="eastAsia"/>
          </w:rPr>
          <w:t>转接卡口机身物理尺寸图</w:t>
        </w:r>
        <w:r>
          <w:rPr>
            <w:rFonts w:hint="eastAsia"/>
          </w:rPr>
          <w:tab/>
        </w:r>
        <w:r>
          <w:rPr>
            <w:rFonts w:hint="eastAsia"/>
          </w:rPr>
          <w:fldChar w:fldCharType="begin"/>
        </w:r>
        <w:r>
          <w:rPr>
            <w:rFonts w:hint="eastAsia"/>
          </w:rPr>
          <w:instrText xml:space="preserve"> </w:instrText>
        </w:r>
        <w:r>
          <w:instrText>PAGEREF _Toc185523886 \h</w:instrText>
        </w:r>
        <w:r>
          <w:rPr>
            <w:rFonts w:hint="eastAsia"/>
          </w:rPr>
          <w:instrText xml:space="preserve"> </w:instrText>
        </w:r>
      </w:ins>
      <w:r>
        <w:rPr>
          <w:rFonts w:hint="eastAsia"/>
        </w:rPr>
      </w:r>
      <w:r>
        <w:rPr>
          <w:rFonts w:hint="eastAsia"/>
        </w:rPr>
        <w:fldChar w:fldCharType="separate"/>
      </w:r>
      <w:ins w:id="258" w:author="玖龙 刘" w:date="2024-12-19T18:02:00Z">
        <w:r>
          <w:t>68</w:t>
        </w:r>
        <w:r>
          <w:rPr>
            <w:rFonts w:hint="eastAsia"/>
          </w:rPr>
          <w:fldChar w:fldCharType="end"/>
        </w:r>
        <w:r>
          <w:rPr>
            <w:rStyle w:val="Hyperlink"/>
            <w:rFonts w:hint="eastAsia"/>
          </w:rPr>
          <w:fldChar w:fldCharType="end"/>
        </w:r>
      </w:ins>
    </w:p>
    <w:p w14:paraId="513CEF39" w14:textId="77777777" w:rsidR="00C1414D" w:rsidRDefault="00000000">
      <w:pPr>
        <w:pStyle w:val="TOC3"/>
        <w:tabs>
          <w:tab w:val="right" w:leader="dot" w:pos="10450"/>
        </w:tabs>
        <w:rPr>
          <w:ins w:id="259" w:author="玖龙 刘" w:date="2024-12-19T18:02:00Z"/>
          <w:rFonts w:eastAsiaTheme="minorEastAsia" w:cstheme="minorBidi"/>
          <w:kern w:val="2"/>
          <w:sz w:val="21"/>
          <w14:ligatures w14:val="standardContextual"/>
        </w:rPr>
      </w:pPr>
      <w:ins w:id="260"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"_Toc185523887"</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4.3.5 KineMON-5U2</w:t>
        </w:r>
        <w:r>
          <w:rPr>
            <w:rStyle w:val="Hyperlink"/>
            <w:rFonts w:hint="eastAsia"/>
          </w:rPr>
          <w:t>物理尺寸图</w:t>
        </w:r>
        <w:r>
          <w:rPr>
            <w:rFonts w:hint="eastAsia"/>
          </w:rPr>
          <w:tab/>
        </w:r>
        <w:r>
          <w:rPr>
            <w:rFonts w:hint="eastAsia"/>
          </w:rPr>
          <w:fldChar w:fldCharType="begin"/>
        </w:r>
        <w:r>
          <w:rPr>
            <w:rFonts w:hint="eastAsia"/>
          </w:rPr>
          <w:instrText xml:space="preserve"> </w:instrText>
        </w:r>
        <w:r>
          <w:instrText>PAGEREF _Toc185523887 \h</w:instrText>
        </w:r>
        <w:r>
          <w:rPr>
            <w:rFonts w:hint="eastAsia"/>
          </w:rPr>
          <w:instrText xml:space="preserve"> </w:instrText>
        </w:r>
      </w:ins>
      <w:r>
        <w:rPr>
          <w:rFonts w:hint="eastAsia"/>
        </w:rPr>
      </w:r>
      <w:r>
        <w:rPr>
          <w:rFonts w:hint="eastAsia"/>
        </w:rPr>
        <w:fldChar w:fldCharType="separate"/>
      </w:r>
      <w:ins w:id="261" w:author="玖龙 刘" w:date="2024-12-19T18:02:00Z">
        <w:r>
          <w:t>71</w:t>
        </w:r>
        <w:r>
          <w:rPr>
            <w:rFonts w:hint="eastAsia"/>
          </w:rPr>
          <w:fldChar w:fldCharType="end"/>
        </w:r>
        <w:r>
          <w:rPr>
            <w:rStyle w:val="Hyperlink"/>
            <w:rFonts w:hint="eastAsia"/>
          </w:rPr>
          <w:fldChar w:fldCharType="end"/>
        </w:r>
      </w:ins>
    </w:p>
    <w:p w14:paraId="29B24A6E" w14:textId="77777777" w:rsidR="00C1414D" w:rsidRDefault="00000000">
      <w:pPr>
        <w:pStyle w:val="TOC3"/>
        <w:tabs>
          <w:tab w:val="right" w:leader="dot" w:pos="10450"/>
        </w:tabs>
        <w:rPr>
          <w:ins w:id="262" w:author="玖龙 刘" w:date="2024-12-19T18:02:00Z"/>
          <w:rFonts w:eastAsiaTheme="minorEastAsia" w:cstheme="minorBidi"/>
          <w:kern w:val="2"/>
          <w:sz w:val="21"/>
          <w14:ligatures w14:val="standardContextual"/>
        </w:rPr>
      </w:pPr>
      <w:ins w:id="263" w:author="玖龙 刘" w:date="2024-12-19T18:02:00Z">
        <w:r>
          <w:rPr>
            <w:rStyle w:val="Hyperlink"/>
            <w:rFonts w:hint="eastAsia"/>
          </w:rPr>
          <w:fldChar w:fldCharType="begin"/>
        </w:r>
        <w:r>
          <w:rPr>
            <w:rStyle w:val="Hyperlink"/>
            <w:rFonts w:hint="eastAsia"/>
          </w:rPr>
          <w:instrText xml:space="preserve"> </w:instrText>
        </w:r>
        <w:r>
          <w:rPr>
            <w:rFonts w:hint="eastAsia"/>
          </w:rPr>
          <w:instrText>HYPERLINK \l "_Toc185523888"</w:instrText>
        </w:r>
        <w:r>
          <w:rPr>
            <w:rStyle w:val="Hyperlink"/>
            <w:rFonts w:hint="eastAsia"/>
          </w:rPr>
          <w:instrText xml:space="preserve"> </w:instrText>
        </w:r>
        <w:r>
          <w:rPr>
            <w:rStyle w:val="Hyperlink"/>
            <w:rFonts w:hint="eastAsia"/>
          </w:rPr>
        </w:r>
        <w:r>
          <w:rPr>
            <w:rStyle w:val="Hyperlink"/>
            <w:rFonts w:hint="eastAsia"/>
          </w:rPr>
          <w:fldChar w:fldCharType="separate"/>
        </w:r>
        <w:r>
          <w:rPr>
            <w:rStyle w:val="Hyperlink"/>
            <w:rFonts w:hint="eastAsia"/>
          </w:rPr>
          <w:t>4.3.6 KineMON-7U2</w:t>
        </w:r>
        <w:r>
          <w:rPr>
            <w:rStyle w:val="Hyperlink"/>
            <w:rFonts w:hint="eastAsia"/>
          </w:rPr>
          <w:t>物理尺寸图</w:t>
        </w:r>
        <w:r>
          <w:rPr>
            <w:rFonts w:hint="eastAsia"/>
          </w:rPr>
          <w:tab/>
        </w:r>
        <w:r>
          <w:rPr>
            <w:rFonts w:hint="eastAsia"/>
          </w:rPr>
          <w:fldChar w:fldCharType="begin"/>
        </w:r>
        <w:r>
          <w:rPr>
            <w:rFonts w:hint="eastAsia"/>
          </w:rPr>
          <w:instrText xml:space="preserve"> </w:instrText>
        </w:r>
        <w:r>
          <w:instrText>PAGEREF _Toc185523888 \h</w:instrText>
        </w:r>
        <w:r>
          <w:rPr>
            <w:rFonts w:hint="eastAsia"/>
          </w:rPr>
          <w:instrText xml:space="preserve"> </w:instrText>
        </w:r>
      </w:ins>
      <w:r>
        <w:rPr>
          <w:rFonts w:hint="eastAsia"/>
        </w:rPr>
      </w:r>
      <w:r>
        <w:rPr>
          <w:rFonts w:hint="eastAsia"/>
        </w:rPr>
        <w:fldChar w:fldCharType="separate"/>
      </w:r>
      <w:ins w:id="264" w:author="玖龙 刘" w:date="2024-12-19T18:02:00Z">
        <w:r>
          <w:t>73</w:t>
        </w:r>
        <w:r>
          <w:rPr>
            <w:rFonts w:hint="eastAsia"/>
          </w:rPr>
          <w:fldChar w:fldCharType="end"/>
        </w:r>
        <w:r>
          <w:rPr>
            <w:rStyle w:val="Hyperlink"/>
            <w:rFonts w:hint="eastAsia"/>
          </w:rPr>
          <w:fldChar w:fldCharType="end"/>
        </w:r>
      </w:ins>
    </w:p>
    <w:p w14:paraId="37DE26F1" w14:textId="77777777" w:rsidR="00C1414D" w:rsidRDefault="00000000">
      <w:pPr>
        <w:pStyle w:val="TOC1"/>
        <w:tabs>
          <w:tab w:val="right" w:leader="dot" w:pos="10460"/>
        </w:tabs>
        <w:rPr>
          <w:del w:id="265" w:author="玖龙 刘" w:date="2024-12-19T15:17:00Z"/>
        </w:rPr>
      </w:pPr>
      <w:del w:id="266" w:author="玖龙 刘" w:date="2024-12-19T15:17:00Z">
        <w:r>
          <w:rPr>
            <w:rFonts w:hint="eastAsia"/>
          </w:rPr>
          <w:delText xml:space="preserve">MAVO Edge </w:delText>
        </w:r>
        <w:r>
          <w:delText>6</w:delText>
        </w:r>
        <w:r>
          <w:rPr>
            <w:rFonts w:hint="eastAsia"/>
          </w:rPr>
          <w:delText>K</w:delText>
        </w:r>
        <w:r>
          <w:rPr>
            <w:rFonts w:hint="eastAsia"/>
          </w:rPr>
          <w:delText>简介</w:delText>
        </w:r>
        <w:r>
          <w:tab/>
          <w:delText>2</w:delText>
        </w:r>
      </w:del>
    </w:p>
    <w:p w14:paraId="6088C23E" w14:textId="77777777" w:rsidR="00C1414D" w:rsidRDefault="00000000">
      <w:pPr>
        <w:pStyle w:val="TOC1"/>
        <w:tabs>
          <w:tab w:val="right" w:leader="dot" w:pos="10460"/>
        </w:tabs>
        <w:rPr>
          <w:del w:id="267" w:author="玖龙 刘" w:date="2024-12-19T15:17:00Z"/>
        </w:rPr>
      </w:pPr>
      <w:del w:id="268" w:author="玖龙 刘" w:date="2024-12-19T15:17:00Z">
        <w:r>
          <w:rPr>
            <w:rFonts w:hint="eastAsia"/>
          </w:rPr>
          <w:delText>安全须知</w:delText>
        </w:r>
        <w:r>
          <w:tab/>
          <w:delText>3</w:delText>
        </w:r>
      </w:del>
    </w:p>
    <w:p w14:paraId="7990A46E" w14:textId="77777777" w:rsidR="00C1414D" w:rsidRDefault="00000000">
      <w:pPr>
        <w:pStyle w:val="TOC1"/>
        <w:tabs>
          <w:tab w:val="right" w:leader="dot" w:pos="10460"/>
        </w:tabs>
        <w:rPr>
          <w:del w:id="269" w:author="玖龙 刘" w:date="2024-12-19T15:17:00Z"/>
        </w:rPr>
      </w:pPr>
      <w:del w:id="270" w:author="玖龙 刘" w:date="2024-12-19T15:17:00Z">
        <w:r>
          <w:delText>1.</w:delText>
        </w:r>
        <w:r>
          <w:rPr>
            <w:rFonts w:hint="eastAsia"/>
          </w:rPr>
          <w:delText xml:space="preserve"> </w:delText>
        </w:r>
        <w:r>
          <w:rPr>
            <w:rFonts w:hint="eastAsia"/>
          </w:rPr>
          <w:delText>基本说明</w:delText>
        </w:r>
        <w:r>
          <w:tab/>
          <w:delText>7</w:delText>
        </w:r>
      </w:del>
    </w:p>
    <w:p w14:paraId="3D00FCFB" w14:textId="77777777" w:rsidR="00C1414D" w:rsidRDefault="00000000">
      <w:pPr>
        <w:pStyle w:val="TOC2"/>
        <w:tabs>
          <w:tab w:val="clear" w:pos="10450"/>
          <w:tab w:val="right" w:leader="dot" w:pos="10460"/>
        </w:tabs>
        <w:rPr>
          <w:del w:id="271" w:author="玖龙 刘" w:date="2024-12-19T15:17:00Z"/>
        </w:rPr>
      </w:pPr>
      <w:del w:id="272" w:author="玖龙 刘" w:date="2024-12-19T15:17:00Z">
        <w:r>
          <w:delText xml:space="preserve">1.1 </w:delText>
        </w:r>
        <w:r>
          <w:rPr>
            <w:rFonts w:hint="eastAsia"/>
          </w:rPr>
          <w:delText>端口说明</w:delText>
        </w:r>
        <w:r>
          <w:tab/>
          <w:delText>7</w:delText>
        </w:r>
      </w:del>
    </w:p>
    <w:p w14:paraId="69F60E1C" w14:textId="77777777" w:rsidR="00C1414D" w:rsidRDefault="00000000">
      <w:pPr>
        <w:pStyle w:val="TOC2"/>
        <w:tabs>
          <w:tab w:val="clear" w:pos="10450"/>
          <w:tab w:val="right" w:leader="dot" w:pos="10460"/>
        </w:tabs>
        <w:rPr>
          <w:del w:id="273" w:author="玖龙 刘" w:date="2024-12-19T15:17:00Z"/>
        </w:rPr>
      </w:pPr>
      <w:del w:id="274" w:author="玖龙 刘" w:date="2024-12-19T15:17:00Z">
        <w:r>
          <w:delText>1.2</w:delText>
        </w:r>
        <w:r>
          <w:rPr>
            <w:rFonts w:hint="eastAsia"/>
          </w:rPr>
          <w:delText xml:space="preserve"> </w:delText>
        </w:r>
        <w:r>
          <w:delText>按键说明</w:delText>
        </w:r>
        <w:r>
          <w:tab/>
          <w:delText>9</w:delText>
        </w:r>
      </w:del>
    </w:p>
    <w:p w14:paraId="1F883BB7" w14:textId="77777777" w:rsidR="00C1414D" w:rsidRDefault="00000000">
      <w:pPr>
        <w:pStyle w:val="TOC2"/>
        <w:tabs>
          <w:tab w:val="clear" w:pos="10450"/>
          <w:tab w:val="right" w:leader="dot" w:pos="10460"/>
        </w:tabs>
        <w:rPr>
          <w:del w:id="275" w:author="玖龙 刘" w:date="2024-12-19T15:17:00Z"/>
        </w:rPr>
      </w:pPr>
      <w:del w:id="276" w:author="玖龙 刘" w:date="2024-12-19T15:17:00Z">
        <w:r>
          <w:delText xml:space="preserve">1.3 </w:delText>
        </w:r>
        <w:r>
          <w:rPr>
            <w:rFonts w:hint="eastAsia"/>
          </w:rPr>
          <w:delText>用户</w:delText>
        </w:r>
        <w:r>
          <w:delText>界面</w:delText>
        </w:r>
        <w:r>
          <w:rPr>
            <w:rFonts w:hint="eastAsia"/>
          </w:rPr>
          <w:delText>和</w:delText>
        </w:r>
        <w:r>
          <w:delText>参数</w:delText>
        </w:r>
        <w:r>
          <w:tab/>
          <w:delText>10</w:delText>
        </w:r>
      </w:del>
    </w:p>
    <w:p w14:paraId="48679267" w14:textId="77777777" w:rsidR="00C1414D" w:rsidRDefault="00000000">
      <w:pPr>
        <w:pStyle w:val="TOC2"/>
        <w:tabs>
          <w:tab w:val="clear" w:pos="10450"/>
          <w:tab w:val="right" w:leader="dot" w:pos="10460"/>
        </w:tabs>
        <w:rPr>
          <w:del w:id="277" w:author="玖龙 刘" w:date="2024-12-19T15:17:00Z"/>
        </w:rPr>
      </w:pPr>
      <w:del w:id="278" w:author="玖龙 刘" w:date="2024-12-19T15:17:00Z">
        <w:r>
          <w:delText xml:space="preserve">1.4 </w:delText>
        </w:r>
        <w:r>
          <w:rPr>
            <w:rFonts w:hint="eastAsia"/>
          </w:rPr>
          <w:delText>出厂默认设置</w:delText>
        </w:r>
        <w:r>
          <w:tab/>
          <w:delText>11</w:delText>
        </w:r>
      </w:del>
    </w:p>
    <w:p w14:paraId="486858BA" w14:textId="77777777" w:rsidR="00C1414D" w:rsidRDefault="00000000">
      <w:pPr>
        <w:pStyle w:val="TOC1"/>
        <w:tabs>
          <w:tab w:val="right" w:leader="dot" w:pos="10460"/>
        </w:tabs>
        <w:rPr>
          <w:del w:id="279" w:author="玖龙 刘" w:date="2024-12-19T15:17:00Z"/>
        </w:rPr>
      </w:pPr>
      <w:del w:id="280" w:author="玖龙 刘" w:date="2024-12-19T15:17:00Z">
        <w:r>
          <w:rPr>
            <w:rFonts w:hint="eastAsia"/>
          </w:rPr>
          <w:delText>2.</w:delText>
        </w:r>
        <w:r>
          <w:delText xml:space="preserve"> </w:delText>
        </w:r>
        <w:r>
          <w:delText>快速指南</w:delText>
        </w:r>
        <w:r>
          <w:tab/>
          <w:delText>12</w:delText>
        </w:r>
      </w:del>
    </w:p>
    <w:p w14:paraId="6620B335" w14:textId="77777777" w:rsidR="00C1414D" w:rsidRDefault="00000000">
      <w:pPr>
        <w:pStyle w:val="TOC2"/>
        <w:tabs>
          <w:tab w:val="clear" w:pos="10450"/>
          <w:tab w:val="right" w:leader="dot" w:pos="10460"/>
        </w:tabs>
        <w:rPr>
          <w:del w:id="281" w:author="玖龙 刘" w:date="2024-12-19T15:17:00Z"/>
        </w:rPr>
      </w:pPr>
      <w:del w:id="282" w:author="玖龙 刘" w:date="2024-12-19T15:17:00Z">
        <w:r>
          <w:rPr>
            <w:rFonts w:hint="eastAsia"/>
          </w:rPr>
          <w:delText>2</w:delText>
        </w:r>
        <w:r>
          <w:delText>.1</w:delText>
        </w:r>
        <w:r>
          <w:rPr>
            <w:rFonts w:hint="eastAsia"/>
          </w:rPr>
          <w:delText xml:space="preserve"> </w:delText>
        </w:r>
        <w:r>
          <w:rPr>
            <w:rFonts w:hint="eastAsia"/>
          </w:rPr>
          <w:delText>供电</w:delText>
        </w:r>
        <w:r>
          <w:tab/>
          <w:delText>12</w:delText>
        </w:r>
      </w:del>
    </w:p>
    <w:p w14:paraId="0F87D7B7" w14:textId="77777777" w:rsidR="00C1414D" w:rsidRDefault="00000000">
      <w:pPr>
        <w:pStyle w:val="TOC2"/>
        <w:tabs>
          <w:tab w:val="clear" w:pos="10450"/>
          <w:tab w:val="right" w:leader="dot" w:pos="10460"/>
        </w:tabs>
        <w:rPr>
          <w:del w:id="283" w:author="玖龙 刘" w:date="2024-12-19T15:17:00Z"/>
        </w:rPr>
      </w:pPr>
      <w:del w:id="284" w:author="玖龙 刘" w:date="2024-12-19T15:17:00Z">
        <w:r>
          <w:rPr>
            <w:rFonts w:hint="eastAsia"/>
          </w:rPr>
          <w:delText>2</w:delText>
        </w:r>
        <w:r>
          <w:delText>.2</w:delText>
        </w:r>
        <w:r>
          <w:rPr>
            <w:rFonts w:hint="eastAsia"/>
          </w:rPr>
          <w:delText xml:space="preserve"> </w:delText>
        </w:r>
        <w:r>
          <w:rPr>
            <w:rFonts w:hint="eastAsia"/>
          </w:rPr>
          <w:delText>卡口</w:delText>
        </w:r>
        <w:r>
          <w:tab/>
          <w:delText>14</w:delText>
        </w:r>
      </w:del>
    </w:p>
    <w:p w14:paraId="696B4AB0" w14:textId="77777777" w:rsidR="00C1414D" w:rsidRDefault="00000000">
      <w:pPr>
        <w:pStyle w:val="TOC2"/>
        <w:tabs>
          <w:tab w:val="clear" w:pos="10450"/>
          <w:tab w:val="right" w:leader="dot" w:pos="10460"/>
        </w:tabs>
        <w:rPr>
          <w:del w:id="285" w:author="玖龙 刘" w:date="2024-12-19T15:17:00Z"/>
        </w:rPr>
      </w:pPr>
      <w:del w:id="286" w:author="玖龙 刘" w:date="2024-12-19T15:17:00Z">
        <w:r>
          <w:rPr>
            <w:rFonts w:hint="eastAsia"/>
          </w:rPr>
          <w:delText>2</w:delText>
        </w:r>
        <w:r>
          <w:delText xml:space="preserve">.3 </w:delText>
        </w:r>
        <w:r>
          <w:rPr>
            <w:rFonts w:hint="eastAsia"/>
          </w:rPr>
          <w:delText>镜头</w:delText>
        </w:r>
        <w:r>
          <w:tab/>
          <w:delText>15</w:delText>
        </w:r>
      </w:del>
    </w:p>
    <w:p w14:paraId="541D3F84" w14:textId="77777777" w:rsidR="00C1414D" w:rsidRDefault="00000000">
      <w:pPr>
        <w:pStyle w:val="TOC2"/>
        <w:tabs>
          <w:tab w:val="clear" w:pos="10450"/>
          <w:tab w:val="right" w:leader="dot" w:pos="10460"/>
        </w:tabs>
        <w:rPr>
          <w:del w:id="287" w:author="玖龙 刘" w:date="2024-12-19T15:17:00Z"/>
        </w:rPr>
      </w:pPr>
      <w:del w:id="288" w:author="玖龙 刘" w:date="2024-12-19T15:17:00Z">
        <w:r>
          <w:rPr>
            <w:rFonts w:hint="eastAsia"/>
          </w:rPr>
          <w:delText>2</w:delText>
        </w:r>
        <w:r>
          <w:delText xml:space="preserve">.4 </w:delText>
        </w:r>
        <w:r>
          <w:rPr>
            <w:rFonts w:hint="eastAsia"/>
          </w:rPr>
          <w:delText>监看</w:delText>
        </w:r>
        <w:r>
          <w:tab/>
          <w:delText>16</w:delText>
        </w:r>
      </w:del>
    </w:p>
    <w:p w14:paraId="011A9548" w14:textId="77777777" w:rsidR="00C1414D" w:rsidRDefault="00000000">
      <w:pPr>
        <w:pStyle w:val="TOC2"/>
        <w:tabs>
          <w:tab w:val="clear" w:pos="10450"/>
          <w:tab w:val="right" w:leader="dot" w:pos="10460"/>
        </w:tabs>
        <w:rPr>
          <w:del w:id="289" w:author="玖龙 刘" w:date="2024-12-19T15:17:00Z"/>
        </w:rPr>
      </w:pPr>
      <w:del w:id="290" w:author="玖龙 刘" w:date="2024-12-19T15:17:00Z">
        <w:r>
          <w:rPr>
            <w:rFonts w:hint="eastAsia"/>
          </w:rPr>
          <w:delText>2</w:delText>
        </w:r>
        <w:r>
          <w:delText>.</w:delText>
        </w:r>
        <w:r>
          <w:rPr>
            <w:rFonts w:hint="eastAsia"/>
          </w:rPr>
          <w:delText>5</w:delText>
        </w:r>
        <w:r>
          <w:delText xml:space="preserve"> </w:delText>
        </w:r>
        <w:r>
          <w:rPr>
            <w:rFonts w:hint="eastAsia"/>
          </w:rPr>
          <w:delText>KineMAG Nano</w:delText>
        </w:r>
        <w:r>
          <w:rPr>
            <w:rFonts w:hint="eastAsia"/>
          </w:rPr>
          <w:delText>存储卡</w:delText>
        </w:r>
        <w:r>
          <w:tab/>
          <w:delText>20</w:delText>
        </w:r>
      </w:del>
    </w:p>
    <w:p w14:paraId="73DD94F7" w14:textId="77777777" w:rsidR="00C1414D" w:rsidRDefault="00000000">
      <w:pPr>
        <w:pStyle w:val="TOC3"/>
        <w:tabs>
          <w:tab w:val="right" w:leader="dot" w:pos="10460"/>
        </w:tabs>
        <w:rPr>
          <w:del w:id="291" w:author="玖龙 刘" w:date="2024-12-19T15:17:00Z"/>
        </w:rPr>
      </w:pPr>
      <w:del w:id="292" w:author="玖龙 刘" w:date="2024-12-19T15:17:00Z">
        <w:r>
          <w:rPr>
            <w:rFonts w:hint="eastAsia"/>
          </w:rPr>
          <w:delText>2.5.1 KineMAG Nano</w:delText>
        </w:r>
        <w:r>
          <w:rPr>
            <w:rFonts w:hint="eastAsia"/>
          </w:rPr>
          <w:delText>基本说明</w:delText>
        </w:r>
        <w:r>
          <w:tab/>
          <w:delText>20</w:delText>
        </w:r>
      </w:del>
    </w:p>
    <w:p w14:paraId="16A8AF36" w14:textId="77777777" w:rsidR="00C1414D" w:rsidRDefault="00000000">
      <w:pPr>
        <w:pStyle w:val="TOC3"/>
        <w:tabs>
          <w:tab w:val="right" w:leader="dot" w:pos="10460"/>
        </w:tabs>
        <w:rPr>
          <w:del w:id="293" w:author="玖龙 刘" w:date="2024-12-19T15:17:00Z"/>
        </w:rPr>
      </w:pPr>
      <w:del w:id="294" w:author="玖龙 刘" w:date="2024-12-19T15:17:00Z">
        <w:r>
          <w:rPr>
            <w:rFonts w:hint="eastAsia"/>
          </w:rPr>
          <w:delText xml:space="preserve">2.5.2 </w:delText>
        </w:r>
        <w:r>
          <w:delText>KineMAG Nano</w:delText>
        </w:r>
        <w:r>
          <w:rPr>
            <w:rFonts w:hint="eastAsia"/>
          </w:rPr>
          <w:delText>操作说明</w:delText>
        </w:r>
        <w:r>
          <w:tab/>
          <w:delText>21</w:delText>
        </w:r>
      </w:del>
    </w:p>
    <w:p w14:paraId="605663A3" w14:textId="77777777" w:rsidR="00C1414D" w:rsidRDefault="00000000">
      <w:pPr>
        <w:pStyle w:val="TOC3"/>
        <w:tabs>
          <w:tab w:val="right" w:leader="dot" w:pos="10460"/>
        </w:tabs>
        <w:rPr>
          <w:del w:id="295" w:author="玖龙 刘" w:date="2024-12-19T15:17:00Z"/>
        </w:rPr>
      </w:pPr>
      <w:del w:id="296" w:author="玖龙 刘" w:date="2024-12-19T15:17:00Z">
        <w:r>
          <w:delText>2.5.3</w:delText>
        </w:r>
        <w:r>
          <w:rPr>
            <w:rFonts w:ascii="Times New Roman" w:eastAsia="SimSun" w:hAnsi="Times New Roman" w:hint="eastAsia"/>
          </w:rPr>
          <w:delText>删除最后一条素材</w:delText>
        </w:r>
        <w:r>
          <w:tab/>
          <w:delText>22</w:delText>
        </w:r>
      </w:del>
    </w:p>
    <w:p w14:paraId="6D3946D1" w14:textId="77777777" w:rsidR="00C1414D" w:rsidRDefault="00000000">
      <w:pPr>
        <w:pStyle w:val="TOC2"/>
        <w:tabs>
          <w:tab w:val="clear" w:pos="10450"/>
          <w:tab w:val="right" w:leader="dot" w:pos="10460"/>
        </w:tabs>
        <w:rPr>
          <w:del w:id="297" w:author="玖龙 刘" w:date="2024-12-19T15:17:00Z"/>
        </w:rPr>
      </w:pPr>
      <w:del w:id="298" w:author="玖龙 刘" w:date="2024-12-19T15:17:00Z">
        <w:r>
          <w:rPr>
            <w:rFonts w:ascii="Microsoft YaHei" w:hAnsi="Microsoft YaHei" w:cs="Microsoft YaHei" w:hint="eastAsia"/>
          </w:rPr>
          <w:delText>2.6 预录制</w:delText>
        </w:r>
        <w:r>
          <w:tab/>
          <w:delText>23</w:delText>
        </w:r>
      </w:del>
    </w:p>
    <w:p w14:paraId="495EC1A0" w14:textId="77777777" w:rsidR="00C1414D" w:rsidRDefault="00000000">
      <w:pPr>
        <w:pStyle w:val="TOC2"/>
        <w:tabs>
          <w:tab w:val="clear" w:pos="10450"/>
          <w:tab w:val="right" w:leader="dot" w:pos="10460"/>
        </w:tabs>
        <w:rPr>
          <w:del w:id="299" w:author="玖龙 刘" w:date="2024-12-19T15:17:00Z"/>
        </w:rPr>
      </w:pPr>
      <w:del w:id="300" w:author="玖龙 刘" w:date="2024-12-19T15:17:00Z">
        <w:r>
          <w:rPr>
            <w:rFonts w:hint="eastAsia"/>
          </w:rPr>
          <w:delText>2.7</w:delText>
        </w:r>
        <w:r>
          <w:delText xml:space="preserve"> </w:delText>
        </w:r>
        <w:r>
          <w:rPr>
            <w:rFonts w:hint="eastAsia"/>
          </w:rPr>
          <w:delText>音频录制</w:delText>
        </w:r>
        <w:r>
          <w:tab/>
          <w:delText>24</w:delText>
        </w:r>
      </w:del>
    </w:p>
    <w:p w14:paraId="53370126" w14:textId="77777777" w:rsidR="00C1414D" w:rsidRDefault="00000000">
      <w:pPr>
        <w:pStyle w:val="TOC2"/>
        <w:tabs>
          <w:tab w:val="clear" w:pos="10450"/>
          <w:tab w:val="right" w:leader="dot" w:pos="10460"/>
        </w:tabs>
        <w:rPr>
          <w:del w:id="301" w:author="玖龙 刘" w:date="2024-12-19T15:17:00Z"/>
        </w:rPr>
      </w:pPr>
      <w:del w:id="302" w:author="玖龙 刘" w:date="2024-12-19T15:17:00Z">
        <w:r>
          <w:rPr>
            <w:rFonts w:hint="eastAsia"/>
          </w:rPr>
          <w:delText>2</w:delText>
        </w:r>
        <w:r>
          <w:delText>.</w:delText>
        </w:r>
        <w:r>
          <w:rPr>
            <w:rFonts w:hint="eastAsia"/>
          </w:rPr>
          <w:delText>8</w:delText>
        </w:r>
        <w:r>
          <w:delText xml:space="preserve"> </w:delText>
        </w:r>
        <w:r>
          <w:rPr>
            <w:rFonts w:hint="eastAsia"/>
          </w:rPr>
          <w:delText>e</w:delText>
        </w:r>
        <w:r>
          <w:delText>-ND</w:delText>
        </w:r>
        <w:r>
          <w:rPr>
            <w:rFonts w:hint="eastAsia"/>
          </w:rPr>
          <w:delText>调节</w:delText>
        </w:r>
        <w:r>
          <w:tab/>
          <w:delText>26</w:delText>
        </w:r>
      </w:del>
    </w:p>
    <w:p w14:paraId="0033E979" w14:textId="77777777" w:rsidR="00C1414D" w:rsidRDefault="00000000">
      <w:pPr>
        <w:pStyle w:val="TOC2"/>
        <w:tabs>
          <w:tab w:val="clear" w:pos="10450"/>
          <w:tab w:val="right" w:leader="dot" w:pos="10460"/>
        </w:tabs>
        <w:rPr>
          <w:del w:id="303" w:author="玖龙 刘" w:date="2024-12-19T15:17:00Z"/>
        </w:rPr>
      </w:pPr>
      <w:del w:id="304" w:author="玖龙 刘" w:date="2024-12-19T15:17:00Z">
        <w:r>
          <w:rPr>
            <w:rFonts w:hint="eastAsia"/>
          </w:rPr>
          <w:delText>2</w:delText>
        </w:r>
        <w:r>
          <w:delText>.</w:delText>
        </w:r>
        <w:r>
          <w:rPr>
            <w:rFonts w:hint="eastAsia"/>
          </w:rPr>
          <w:delText>9</w:delText>
        </w:r>
        <w:r>
          <w:delText xml:space="preserve"> </w:delText>
        </w:r>
        <w:r>
          <w:rPr>
            <w:rFonts w:hint="eastAsia"/>
          </w:rPr>
          <w:delText>回放</w:delText>
        </w:r>
        <w:r>
          <w:tab/>
          <w:delText>27</w:delText>
        </w:r>
      </w:del>
    </w:p>
    <w:p w14:paraId="62907230" w14:textId="77777777" w:rsidR="00C1414D" w:rsidRDefault="00000000">
      <w:pPr>
        <w:pStyle w:val="TOC2"/>
        <w:tabs>
          <w:tab w:val="clear" w:pos="10450"/>
          <w:tab w:val="right" w:leader="dot" w:pos="10460"/>
        </w:tabs>
        <w:rPr>
          <w:del w:id="305" w:author="玖龙 刘" w:date="2024-12-19T15:17:00Z"/>
        </w:rPr>
      </w:pPr>
      <w:del w:id="306" w:author="玖龙 刘" w:date="2024-12-19T15:17:00Z">
        <w:r>
          <w:rPr>
            <w:rFonts w:hint="eastAsia"/>
          </w:rPr>
          <w:delText>2</w:delText>
        </w:r>
        <w:r>
          <w:delText>.</w:delText>
        </w:r>
        <w:r>
          <w:rPr>
            <w:rFonts w:hint="eastAsia"/>
          </w:rPr>
          <w:delText xml:space="preserve">10 </w:delText>
        </w:r>
        <w:r>
          <w:rPr>
            <w:rFonts w:hint="eastAsia"/>
          </w:rPr>
          <w:delText>编码</w:delText>
        </w:r>
        <w:r>
          <w:delText>格式</w:delText>
        </w:r>
        <w:r>
          <w:tab/>
          <w:delText>28</w:delText>
        </w:r>
      </w:del>
    </w:p>
    <w:p w14:paraId="5A799439" w14:textId="77777777" w:rsidR="00C1414D" w:rsidRDefault="00000000">
      <w:pPr>
        <w:pStyle w:val="TOC2"/>
        <w:tabs>
          <w:tab w:val="clear" w:pos="10450"/>
          <w:tab w:val="right" w:leader="dot" w:pos="10460"/>
        </w:tabs>
        <w:rPr>
          <w:del w:id="307" w:author="玖龙 刘" w:date="2024-12-19T15:17:00Z"/>
        </w:rPr>
      </w:pPr>
      <w:del w:id="308" w:author="玖龙 刘" w:date="2024-12-19T15:17:00Z">
        <w:r>
          <w:rPr>
            <w:rFonts w:hint="eastAsia"/>
          </w:rPr>
          <w:delText>2</w:delText>
        </w:r>
        <w:r>
          <w:delText>.</w:delText>
        </w:r>
        <w:r>
          <w:rPr>
            <w:rFonts w:hint="eastAsia"/>
          </w:rPr>
          <w:delText>1</w:delText>
        </w:r>
        <w:r>
          <w:delText xml:space="preserve">1 </w:delText>
        </w:r>
        <w:r>
          <w:rPr>
            <w:rFonts w:hint="eastAsia"/>
          </w:rPr>
          <w:delText>超采样和剪裁模式</w:delText>
        </w:r>
        <w:r>
          <w:tab/>
          <w:delText>29</w:delText>
        </w:r>
      </w:del>
    </w:p>
    <w:p w14:paraId="05382F72" w14:textId="77777777" w:rsidR="00C1414D" w:rsidRDefault="00000000">
      <w:pPr>
        <w:pStyle w:val="TOC2"/>
        <w:tabs>
          <w:tab w:val="clear" w:pos="10450"/>
          <w:tab w:val="right" w:leader="dot" w:pos="10460"/>
        </w:tabs>
        <w:rPr>
          <w:del w:id="309" w:author="玖龙 刘" w:date="2024-12-19T15:17:00Z"/>
        </w:rPr>
      </w:pPr>
      <w:del w:id="310" w:author="玖龙 刘" w:date="2024-12-19T15:17:00Z">
        <w:r>
          <w:rPr>
            <w:rFonts w:hint="eastAsia"/>
          </w:rPr>
          <w:delText>2</w:delText>
        </w:r>
        <w:r>
          <w:delText>.12</w:delText>
        </w:r>
        <w:r>
          <w:rPr>
            <w:rFonts w:hint="eastAsia"/>
          </w:rPr>
          <w:delText xml:space="preserve"> </w:delText>
        </w:r>
        <w:r>
          <w:rPr>
            <w:rFonts w:hint="eastAsia"/>
          </w:rPr>
          <w:delText>电脑端查看素材</w:delText>
        </w:r>
        <w:r>
          <w:tab/>
          <w:delText>30</w:delText>
        </w:r>
      </w:del>
    </w:p>
    <w:p w14:paraId="5780C8A2" w14:textId="77777777" w:rsidR="00C1414D" w:rsidRDefault="00000000">
      <w:pPr>
        <w:pStyle w:val="TOC1"/>
        <w:tabs>
          <w:tab w:val="right" w:leader="dot" w:pos="10460"/>
        </w:tabs>
        <w:rPr>
          <w:del w:id="311" w:author="玖龙 刘" w:date="2024-12-19T15:17:00Z"/>
        </w:rPr>
      </w:pPr>
      <w:del w:id="312" w:author="玖龙 刘" w:date="2024-12-19T15:17:00Z">
        <w:r>
          <w:delText xml:space="preserve">3. </w:delText>
        </w:r>
        <w:r>
          <w:rPr>
            <w:rFonts w:hint="eastAsia"/>
          </w:rPr>
          <w:delText>高级操作和设置</w:delText>
        </w:r>
        <w:r>
          <w:tab/>
          <w:delText>31</w:delText>
        </w:r>
      </w:del>
    </w:p>
    <w:p w14:paraId="029DCCBE" w14:textId="77777777" w:rsidR="00C1414D" w:rsidRDefault="00000000">
      <w:pPr>
        <w:pStyle w:val="TOC2"/>
        <w:tabs>
          <w:tab w:val="clear" w:pos="10450"/>
          <w:tab w:val="right" w:leader="dot" w:pos="10460"/>
        </w:tabs>
        <w:rPr>
          <w:del w:id="313" w:author="玖龙 刘" w:date="2024-12-19T15:17:00Z"/>
        </w:rPr>
      </w:pPr>
      <w:del w:id="314" w:author="玖龙 刘" w:date="2024-12-19T15:17:00Z">
        <w:r>
          <w:delText>3.</w:delText>
        </w:r>
        <w:r>
          <w:rPr>
            <w:rFonts w:hint="eastAsia"/>
          </w:rPr>
          <w:delText>1</w:delText>
        </w:r>
        <w:r>
          <w:delText xml:space="preserve"> </w:delText>
        </w:r>
        <w:r>
          <w:rPr>
            <w:rFonts w:hint="eastAsia"/>
          </w:rPr>
          <w:delText>项目和</w:delText>
        </w:r>
        <w:r>
          <w:delText>素材信息</w:delText>
        </w:r>
        <w:r>
          <w:tab/>
          <w:delText>31</w:delText>
        </w:r>
      </w:del>
    </w:p>
    <w:p w14:paraId="7AC438FC" w14:textId="77777777" w:rsidR="00C1414D" w:rsidRDefault="00000000">
      <w:pPr>
        <w:pStyle w:val="TOC2"/>
        <w:tabs>
          <w:tab w:val="clear" w:pos="10450"/>
          <w:tab w:val="right" w:leader="dot" w:pos="10460"/>
        </w:tabs>
        <w:rPr>
          <w:del w:id="315" w:author="玖龙 刘" w:date="2024-12-19T15:17:00Z"/>
        </w:rPr>
      </w:pPr>
      <w:del w:id="316" w:author="玖龙 刘" w:date="2024-12-19T15:17:00Z">
        <w:r>
          <w:delText>3.</w:delText>
        </w:r>
        <w:r>
          <w:rPr>
            <w:rFonts w:hint="eastAsia"/>
          </w:rPr>
          <w:delText>2</w:delText>
        </w:r>
        <w:r>
          <w:delText xml:space="preserve"> </w:delText>
        </w:r>
        <w:r>
          <w:rPr>
            <w:rFonts w:hint="eastAsia"/>
          </w:rPr>
          <w:delText>SDI</w:delText>
        </w:r>
        <w:r>
          <w:rPr>
            <w:rFonts w:hint="eastAsia"/>
          </w:rPr>
          <w:delText>监看</w:delText>
        </w:r>
        <w:r>
          <w:tab/>
          <w:delText>32</w:delText>
        </w:r>
      </w:del>
    </w:p>
    <w:p w14:paraId="54CB22F2" w14:textId="77777777" w:rsidR="00C1414D" w:rsidRDefault="00000000">
      <w:pPr>
        <w:pStyle w:val="TOC3"/>
        <w:tabs>
          <w:tab w:val="right" w:leader="dot" w:pos="10460"/>
        </w:tabs>
        <w:rPr>
          <w:del w:id="317" w:author="玖龙 刘" w:date="2024-12-19T15:17:00Z"/>
        </w:rPr>
      </w:pPr>
      <w:del w:id="318" w:author="玖龙 刘" w:date="2024-12-19T15:17:00Z">
        <w:r>
          <w:delText>3.</w:delText>
        </w:r>
        <w:r>
          <w:rPr>
            <w:rFonts w:hint="eastAsia"/>
          </w:rPr>
          <w:delText>2</w:delText>
        </w:r>
        <w:r>
          <w:delText xml:space="preserve">.1 </w:delText>
        </w:r>
        <w:r>
          <w:rPr>
            <w:rFonts w:hint="eastAsia"/>
          </w:rPr>
          <w:delText>SD</w:delText>
        </w:r>
        <w:r>
          <w:delText>I</w:delText>
        </w:r>
        <w:r>
          <w:rPr>
            <w:rFonts w:hint="eastAsia"/>
          </w:rPr>
          <w:delText>叠加信息</w:delText>
        </w:r>
        <w:r>
          <w:tab/>
          <w:delText>32</w:delText>
        </w:r>
      </w:del>
    </w:p>
    <w:p w14:paraId="10087103" w14:textId="77777777" w:rsidR="00C1414D" w:rsidRDefault="00000000">
      <w:pPr>
        <w:pStyle w:val="TOC3"/>
        <w:tabs>
          <w:tab w:val="right" w:leader="dot" w:pos="10460"/>
        </w:tabs>
        <w:rPr>
          <w:del w:id="319" w:author="玖龙 刘" w:date="2024-12-19T15:17:00Z"/>
        </w:rPr>
      </w:pPr>
      <w:del w:id="320" w:author="玖龙 刘" w:date="2024-12-19T15:17:00Z">
        <w:r>
          <w:delText>3.</w:delText>
        </w:r>
        <w:r>
          <w:rPr>
            <w:rFonts w:hint="eastAsia"/>
          </w:rPr>
          <w:delText>2</w:delText>
        </w:r>
        <w:r>
          <w:delText xml:space="preserve">.2 </w:delText>
        </w:r>
        <w:r>
          <w:rPr>
            <w:rFonts w:hint="eastAsia"/>
          </w:rPr>
          <w:delText xml:space="preserve">SDI </w:delText>
        </w:r>
        <w:r>
          <w:delText>LUT</w:delText>
        </w:r>
        <w:r>
          <w:tab/>
          <w:delText>32</w:delText>
        </w:r>
      </w:del>
    </w:p>
    <w:p w14:paraId="2EE4446D" w14:textId="77777777" w:rsidR="00C1414D" w:rsidRDefault="00000000">
      <w:pPr>
        <w:pStyle w:val="TOC3"/>
        <w:tabs>
          <w:tab w:val="right" w:leader="dot" w:pos="10460"/>
        </w:tabs>
        <w:rPr>
          <w:del w:id="321" w:author="玖龙 刘" w:date="2024-12-19T15:17:00Z"/>
        </w:rPr>
      </w:pPr>
      <w:del w:id="322" w:author="玖龙 刘" w:date="2024-12-19T15:17:00Z">
        <w:r>
          <w:delText>3.</w:delText>
        </w:r>
        <w:r>
          <w:rPr>
            <w:rFonts w:hint="eastAsia"/>
          </w:rPr>
          <w:delText>2</w:delText>
        </w:r>
        <w:r>
          <w:delText xml:space="preserve">.3 </w:delText>
        </w:r>
        <w:r>
          <w:rPr>
            <w:rFonts w:hint="eastAsia"/>
          </w:rPr>
          <w:delText>SDI</w:delText>
        </w:r>
        <w:r>
          <w:rPr>
            <w:rFonts w:hint="eastAsia"/>
          </w:rPr>
          <w:delText>帧率</w:delText>
        </w:r>
        <w:r>
          <w:tab/>
          <w:delText>32</w:delText>
        </w:r>
      </w:del>
    </w:p>
    <w:p w14:paraId="0621D641" w14:textId="77777777" w:rsidR="00C1414D" w:rsidRDefault="00000000">
      <w:pPr>
        <w:pStyle w:val="TOC3"/>
        <w:tabs>
          <w:tab w:val="right" w:leader="dot" w:pos="10460"/>
        </w:tabs>
        <w:rPr>
          <w:del w:id="323" w:author="玖龙 刘" w:date="2024-12-19T15:17:00Z"/>
        </w:rPr>
      </w:pPr>
      <w:del w:id="324" w:author="玖龙 刘" w:date="2024-12-19T15:17:00Z">
        <w:r>
          <w:delText>3.</w:delText>
        </w:r>
        <w:r>
          <w:rPr>
            <w:rFonts w:hint="eastAsia"/>
          </w:rPr>
          <w:delText>2</w:delText>
        </w:r>
        <w:r>
          <w:delText xml:space="preserve">.4 </w:delText>
        </w:r>
        <w:r>
          <w:rPr>
            <w:rFonts w:hint="eastAsia"/>
          </w:rPr>
          <w:delText>SDI</w:delText>
        </w:r>
        <w:r>
          <w:delText xml:space="preserve"> </w:delText>
        </w:r>
        <w:r>
          <w:rPr>
            <w:rFonts w:hint="eastAsia"/>
          </w:rPr>
          <w:delText>触发录制启停</w:delText>
        </w:r>
        <w:r>
          <w:tab/>
          <w:delText>32</w:delText>
        </w:r>
      </w:del>
    </w:p>
    <w:p w14:paraId="5B25281F" w14:textId="77777777" w:rsidR="00C1414D" w:rsidRDefault="00000000">
      <w:pPr>
        <w:pStyle w:val="TOC2"/>
        <w:tabs>
          <w:tab w:val="clear" w:pos="10450"/>
          <w:tab w:val="right" w:leader="dot" w:pos="10460"/>
        </w:tabs>
        <w:rPr>
          <w:del w:id="325" w:author="玖龙 刘" w:date="2024-12-19T15:17:00Z"/>
        </w:rPr>
      </w:pPr>
      <w:del w:id="326" w:author="玖龙 刘" w:date="2024-12-19T15:17:00Z">
        <w:r>
          <w:delText xml:space="preserve">3.3 </w:delText>
        </w:r>
        <w:r>
          <w:rPr>
            <w:rFonts w:hint="eastAsia"/>
          </w:rPr>
          <w:delText>曝光和白平衡</w:delText>
        </w:r>
        <w:r>
          <w:tab/>
          <w:delText>33</w:delText>
        </w:r>
      </w:del>
    </w:p>
    <w:p w14:paraId="3B81030E" w14:textId="77777777" w:rsidR="00C1414D" w:rsidRDefault="00000000">
      <w:pPr>
        <w:pStyle w:val="TOC3"/>
        <w:tabs>
          <w:tab w:val="right" w:leader="dot" w:pos="10460"/>
        </w:tabs>
        <w:rPr>
          <w:del w:id="327" w:author="玖龙 刘" w:date="2024-12-19T15:17:00Z"/>
        </w:rPr>
      </w:pPr>
      <w:del w:id="328" w:author="玖龙 刘" w:date="2024-12-19T15:17:00Z">
        <w:r>
          <w:delText xml:space="preserve">3.3.1 </w:delText>
        </w:r>
        <w:r>
          <w:rPr>
            <w:rFonts w:hint="eastAsia"/>
          </w:rPr>
          <w:delText>色温列表</w:delText>
        </w:r>
        <w:r>
          <w:tab/>
          <w:delText>33</w:delText>
        </w:r>
      </w:del>
    </w:p>
    <w:p w14:paraId="5F5F0919" w14:textId="77777777" w:rsidR="00C1414D" w:rsidRDefault="00000000">
      <w:pPr>
        <w:pStyle w:val="TOC3"/>
        <w:tabs>
          <w:tab w:val="right" w:leader="dot" w:pos="10460"/>
        </w:tabs>
        <w:rPr>
          <w:del w:id="329" w:author="玖龙 刘" w:date="2024-12-19T15:17:00Z"/>
        </w:rPr>
      </w:pPr>
      <w:del w:id="330" w:author="玖龙 刘" w:date="2024-12-19T15:17:00Z">
        <w:r>
          <w:delText xml:space="preserve">3.3.2 </w:delText>
        </w:r>
        <w:r>
          <w:rPr>
            <w:rFonts w:hint="eastAsia"/>
          </w:rPr>
          <w:delText>自动白平衡</w:delText>
        </w:r>
        <w:r>
          <w:tab/>
          <w:delText>33</w:delText>
        </w:r>
      </w:del>
    </w:p>
    <w:p w14:paraId="5BECFC31" w14:textId="77777777" w:rsidR="00C1414D" w:rsidRDefault="00000000">
      <w:pPr>
        <w:pStyle w:val="TOC3"/>
        <w:tabs>
          <w:tab w:val="right" w:leader="dot" w:pos="10460"/>
        </w:tabs>
        <w:rPr>
          <w:del w:id="331" w:author="玖龙 刘" w:date="2024-12-19T15:17:00Z"/>
        </w:rPr>
      </w:pPr>
      <w:del w:id="332" w:author="玖龙 刘" w:date="2024-12-19T15:17:00Z">
        <w:r>
          <w:delText xml:space="preserve">3.3.3 </w:delText>
        </w:r>
        <w:r>
          <w:rPr>
            <w:rFonts w:hint="eastAsia"/>
          </w:rPr>
          <w:delText>波形图</w:delText>
        </w:r>
        <w:r>
          <w:tab/>
          <w:delText>33</w:delText>
        </w:r>
      </w:del>
    </w:p>
    <w:p w14:paraId="2D93C429" w14:textId="77777777" w:rsidR="00C1414D" w:rsidRDefault="00000000">
      <w:pPr>
        <w:pStyle w:val="TOC3"/>
        <w:tabs>
          <w:tab w:val="right" w:leader="dot" w:pos="10460"/>
        </w:tabs>
        <w:rPr>
          <w:del w:id="333" w:author="玖龙 刘" w:date="2024-12-19T15:17:00Z"/>
        </w:rPr>
      </w:pPr>
      <w:del w:id="334" w:author="玖龙 刘" w:date="2024-12-19T15:17:00Z">
        <w:r>
          <w:delText xml:space="preserve">3.3.4 </w:delText>
        </w:r>
        <w:r>
          <w:rPr>
            <w:rFonts w:hint="eastAsia"/>
          </w:rPr>
          <w:delText>斑马条</w:delText>
        </w:r>
        <w:r>
          <w:tab/>
          <w:delText>34</w:delText>
        </w:r>
      </w:del>
    </w:p>
    <w:p w14:paraId="18D92300" w14:textId="77777777" w:rsidR="00C1414D" w:rsidRDefault="00000000">
      <w:pPr>
        <w:pStyle w:val="TOC3"/>
        <w:tabs>
          <w:tab w:val="right" w:leader="dot" w:pos="10460"/>
        </w:tabs>
        <w:rPr>
          <w:del w:id="335" w:author="玖龙 刘" w:date="2024-12-19T15:17:00Z"/>
        </w:rPr>
      </w:pPr>
      <w:del w:id="336" w:author="玖龙 刘" w:date="2024-12-19T15:17:00Z">
        <w:r>
          <w:delText>3.3.</w:delText>
        </w:r>
        <w:r>
          <w:rPr>
            <w:rFonts w:hint="eastAsia"/>
          </w:rPr>
          <w:delText>5</w:delText>
        </w:r>
        <w:r>
          <w:delText xml:space="preserve"> </w:delText>
        </w:r>
        <w:r>
          <w:rPr>
            <w:rFonts w:hint="eastAsia"/>
          </w:rPr>
          <w:delText>电子水平仪</w:delText>
        </w:r>
        <w:r>
          <w:tab/>
          <w:delText>34</w:delText>
        </w:r>
      </w:del>
    </w:p>
    <w:p w14:paraId="5D208320" w14:textId="77777777" w:rsidR="00C1414D" w:rsidRDefault="00000000">
      <w:pPr>
        <w:pStyle w:val="TOC2"/>
        <w:tabs>
          <w:tab w:val="clear" w:pos="10450"/>
          <w:tab w:val="right" w:leader="dot" w:pos="10460"/>
        </w:tabs>
        <w:rPr>
          <w:del w:id="337" w:author="玖龙 刘" w:date="2024-12-19T15:17:00Z"/>
        </w:rPr>
      </w:pPr>
      <w:del w:id="338" w:author="玖龙 刘" w:date="2024-12-19T15:17:00Z">
        <w:r>
          <w:delText>3.4</w:delText>
        </w:r>
        <w:r>
          <w:rPr>
            <w:rFonts w:hint="eastAsia"/>
          </w:rPr>
          <w:delText xml:space="preserve"> </w:delText>
        </w:r>
        <w:r>
          <w:rPr>
            <w:rFonts w:hint="eastAsia"/>
          </w:rPr>
          <w:delText>升格和降格</w:delText>
        </w:r>
        <w:r>
          <w:tab/>
          <w:delText>35</w:delText>
        </w:r>
      </w:del>
    </w:p>
    <w:p w14:paraId="43535172" w14:textId="77777777" w:rsidR="00C1414D" w:rsidRDefault="00000000">
      <w:pPr>
        <w:pStyle w:val="TOC3"/>
        <w:tabs>
          <w:tab w:val="right" w:leader="dot" w:pos="10460"/>
        </w:tabs>
        <w:rPr>
          <w:del w:id="339" w:author="玖龙 刘" w:date="2024-12-19T15:17:00Z"/>
        </w:rPr>
      </w:pPr>
      <w:del w:id="340" w:author="玖龙 刘" w:date="2024-12-19T15:17:00Z">
        <w:r>
          <w:delText xml:space="preserve">3.4.1 </w:delText>
        </w:r>
        <w:r>
          <w:rPr>
            <w:rFonts w:hint="eastAsia"/>
          </w:rPr>
          <w:delText>两种帧率</w:delText>
        </w:r>
        <w:r>
          <w:tab/>
          <w:delText>35</w:delText>
        </w:r>
      </w:del>
    </w:p>
    <w:p w14:paraId="6E684EB0" w14:textId="77777777" w:rsidR="00C1414D" w:rsidRDefault="00000000">
      <w:pPr>
        <w:pStyle w:val="TOC3"/>
        <w:tabs>
          <w:tab w:val="right" w:leader="dot" w:pos="10460"/>
        </w:tabs>
        <w:rPr>
          <w:del w:id="341" w:author="玖龙 刘" w:date="2024-12-19T15:17:00Z"/>
        </w:rPr>
      </w:pPr>
      <w:del w:id="342" w:author="玖龙 刘" w:date="2024-12-19T15:17:00Z">
        <w:r>
          <w:delText>3.4.</w:delText>
        </w:r>
        <w:r>
          <w:rPr>
            <w:rFonts w:hint="eastAsia"/>
          </w:rPr>
          <w:delText>2</w:delText>
        </w:r>
        <w:r>
          <w:delText xml:space="preserve"> </w:delText>
        </w:r>
        <w:r>
          <w:rPr>
            <w:rFonts w:hint="eastAsia"/>
          </w:rPr>
          <w:delText>自定义拍摄帧率</w:delText>
        </w:r>
        <w:r>
          <w:tab/>
          <w:delText>35</w:delText>
        </w:r>
      </w:del>
    </w:p>
    <w:p w14:paraId="329FB2B2" w14:textId="77777777" w:rsidR="00C1414D" w:rsidRDefault="00000000">
      <w:pPr>
        <w:pStyle w:val="TOC2"/>
        <w:tabs>
          <w:tab w:val="clear" w:pos="10450"/>
          <w:tab w:val="right" w:leader="dot" w:pos="10460"/>
        </w:tabs>
        <w:rPr>
          <w:del w:id="343" w:author="玖龙 刘" w:date="2024-12-19T15:17:00Z"/>
        </w:rPr>
      </w:pPr>
      <w:del w:id="344" w:author="玖龙 刘" w:date="2024-12-19T15:17:00Z">
        <w:r>
          <w:delText xml:space="preserve">3.5 </w:delText>
        </w:r>
        <w:r>
          <w:rPr>
            <w:rFonts w:hint="eastAsia"/>
          </w:rPr>
          <w:delText>第三方</w:delText>
        </w:r>
        <w:r>
          <w:rPr>
            <w:rFonts w:hint="eastAsia"/>
          </w:rPr>
          <w:delText>LUT</w:delText>
        </w:r>
        <w:r>
          <w:tab/>
          <w:delText>36</w:delText>
        </w:r>
      </w:del>
    </w:p>
    <w:p w14:paraId="33971AC6" w14:textId="77777777" w:rsidR="00C1414D" w:rsidRDefault="00000000">
      <w:pPr>
        <w:pStyle w:val="TOC3"/>
        <w:tabs>
          <w:tab w:val="right" w:leader="dot" w:pos="10460"/>
        </w:tabs>
        <w:rPr>
          <w:del w:id="345" w:author="玖龙 刘" w:date="2024-12-19T15:17:00Z"/>
        </w:rPr>
      </w:pPr>
      <w:del w:id="346" w:author="玖龙 刘" w:date="2024-12-19T15:17:00Z">
        <w:r>
          <w:delText>3.5.</w:delText>
        </w:r>
        <w:r>
          <w:rPr>
            <w:rFonts w:hint="eastAsia"/>
          </w:rPr>
          <w:delText>1</w:delText>
        </w:r>
        <w:r>
          <w:delText xml:space="preserve"> </w:delText>
        </w:r>
        <w:r>
          <w:rPr>
            <w:rFonts w:hint="eastAsia"/>
          </w:rPr>
          <w:delText>加载第三方</w:delText>
        </w:r>
        <w:r>
          <w:rPr>
            <w:rFonts w:hint="eastAsia"/>
          </w:rPr>
          <w:delText>LUT</w:delText>
        </w:r>
        <w:r>
          <w:tab/>
          <w:delText>36</w:delText>
        </w:r>
      </w:del>
    </w:p>
    <w:p w14:paraId="46EAFC0A" w14:textId="77777777" w:rsidR="00C1414D" w:rsidRDefault="00000000">
      <w:pPr>
        <w:pStyle w:val="TOC3"/>
        <w:tabs>
          <w:tab w:val="right" w:leader="dot" w:pos="10460"/>
        </w:tabs>
        <w:rPr>
          <w:del w:id="347" w:author="玖龙 刘" w:date="2024-12-19T15:17:00Z"/>
        </w:rPr>
      </w:pPr>
      <w:del w:id="348" w:author="玖龙 刘" w:date="2024-12-19T15:17:00Z">
        <w:r>
          <w:delText>3.5.</w:delText>
        </w:r>
        <w:r>
          <w:rPr>
            <w:rFonts w:hint="eastAsia"/>
          </w:rPr>
          <w:delText>2</w:delText>
        </w:r>
        <w:r>
          <w:delText xml:space="preserve"> </w:delText>
        </w:r>
        <w:r>
          <w:rPr>
            <w:rFonts w:hint="eastAsia"/>
          </w:rPr>
          <w:delText>清除第三方</w:delText>
        </w:r>
        <w:r>
          <w:rPr>
            <w:rFonts w:hint="eastAsia"/>
          </w:rPr>
          <w:delText>LUT</w:delText>
        </w:r>
        <w:r>
          <w:tab/>
          <w:delText>37</w:delText>
        </w:r>
      </w:del>
    </w:p>
    <w:p w14:paraId="3FD3EADE" w14:textId="77777777" w:rsidR="00C1414D" w:rsidRDefault="00000000">
      <w:pPr>
        <w:pStyle w:val="TOC2"/>
        <w:tabs>
          <w:tab w:val="clear" w:pos="10450"/>
          <w:tab w:val="right" w:leader="dot" w:pos="10460"/>
        </w:tabs>
        <w:rPr>
          <w:del w:id="349" w:author="玖龙 刘" w:date="2024-12-19T15:17:00Z"/>
        </w:rPr>
      </w:pPr>
      <w:del w:id="350" w:author="玖龙 刘" w:date="2024-12-19T15:17:00Z">
        <w:r>
          <w:delText xml:space="preserve">3.6 </w:delText>
        </w:r>
        <w:r>
          <w:delText>升级固件</w:delText>
        </w:r>
        <w:r>
          <w:tab/>
          <w:delText>38</w:delText>
        </w:r>
      </w:del>
    </w:p>
    <w:p w14:paraId="3FE61B51" w14:textId="77777777" w:rsidR="00C1414D" w:rsidRDefault="00000000">
      <w:pPr>
        <w:pStyle w:val="TOC2"/>
        <w:tabs>
          <w:tab w:val="clear" w:pos="10450"/>
          <w:tab w:val="right" w:leader="dot" w:pos="10460"/>
        </w:tabs>
        <w:rPr>
          <w:del w:id="351" w:author="玖龙 刘" w:date="2024-12-19T15:17:00Z"/>
        </w:rPr>
      </w:pPr>
      <w:del w:id="352" w:author="玖龙 刘" w:date="2024-12-19T15:17:00Z">
        <w:r>
          <w:delText xml:space="preserve">3.7 </w:delText>
        </w:r>
        <w:r>
          <w:rPr>
            <w:rFonts w:hint="eastAsia"/>
          </w:rPr>
          <w:delText>校正</w:delText>
        </w:r>
        <w:r>
          <w:delText>模式</w:delText>
        </w:r>
        <w:r>
          <w:tab/>
          <w:delText>39</w:delText>
        </w:r>
      </w:del>
    </w:p>
    <w:p w14:paraId="79B2D601" w14:textId="77777777" w:rsidR="00C1414D" w:rsidRDefault="00000000">
      <w:pPr>
        <w:pStyle w:val="TOC3"/>
        <w:tabs>
          <w:tab w:val="right" w:leader="dot" w:pos="10460"/>
        </w:tabs>
        <w:rPr>
          <w:del w:id="353" w:author="玖龙 刘" w:date="2024-12-19T15:17:00Z"/>
        </w:rPr>
      </w:pPr>
      <w:del w:id="354" w:author="玖龙 刘" w:date="2024-12-19T15:17:00Z">
        <w:r>
          <w:delText xml:space="preserve">3.7.1 </w:delText>
        </w:r>
        <w:r>
          <w:rPr>
            <w:rFonts w:hint="eastAsia"/>
          </w:rPr>
          <w:delText>暗场校正</w:delText>
        </w:r>
        <w:r>
          <w:tab/>
          <w:delText>39</w:delText>
        </w:r>
      </w:del>
    </w:p>
    <w:p w14:paraId="5CC8CD90" w14:textId="77777777" w:rsidR="00C1414D" w:rsidRDefault="00000000">
      <w:pPr>
        <w:pStyle w:val="TOC3"/>
        <w:tabs>
          <w:tab w:val="right" w:leader="dot" w:pos="10460"/>
        </w:tabs>
        <w:rPr>
          <w:del w:id="355" w:author="玖龙 刘" w:date="2024-12-19T15:17:00Z"/>
        </w:rPr>
      </w:pPr>
      <w:del w:id="356" w:author="玖龙 刘" w:date="2024-12-19T15:17:00Z">
        <w:r>
          <w:delText>3.7.</w:delText>
        </w:r>
        <w:r>
          <w:rPr>
            <w:rFonts w:hint="eastAsia"/>
          </w:rPr>
          <w:delText>2</w:delText>
        </w:r>
        <w:r>
          <w:delText xml:space="preserve"> </w:delText>
        </w:r>
        <w:r>
          <w:rPr>
            <w:rFonts w:hint="eastAsia"/>
          </w:rPr>
          <w:delText>校正</w:delText>
        </w:r>
        <w:r>
          <w:delText>模式升级</w:delText>
        </w:r>
        <w:r>
          <w:rPr>
            <w:rFonts w:hint="eastAsia"/>
          </w:rPr>
          <w:delText>/</w:delText>
        </w:r>
        <w:r>
          <w:rPr>
            <w:rFonts w:hint="eastAsia"/>
          </w:rPr>
          <w:delText>降级</w:delText>
        </w:r>
        <w:r>
          <w:delText>固件</w:delText>
        </w:r>
        <w:r>
          <w:tab/>
          <w:delText>39</w:delText>
        </w:r>
      </w:del>
    </w:p>
    <w:p w14:paraId="1E82E80E" w14:textId="77777777" w:rsidR="00C1414D" w:rsidRDefault="00000000">
      <w:pPr>
        <w:pStyle w:val="TOC3"/>
        <w:tabs>
          <w:tab w:val="right" w:leader="dot" w:pos="10460"/>
        </w:tabs>
        <w:rPr>
          <w:del w:id="357" w:author="玖龙 刘" w:date="2024-12-19T15:17:00Z"/>
        </w:rPr>
      </w:pPr>
      <w:del w:id="358" w:author="玖龙 刘" w:date="2024-12-19T15:17:00Z">
        <w:r>
          <w:delText xml:space="preserve">3.7.3 </w:delText>
        </w:r>
        <w:r>
          <w:rPr>
            <w:rFonts w:hint="eastAsia"/>
          </w:rPr>
          <w:delText>校正水平仪</w:delText>
        </w:r>
        <w:r>
          <w:tab/>
          <w:delText>39</w:delText>
        </w:r>
      </w:del>
    </w:p>
    <w:p w14:paraId="1F0D134A" w14:textId="77777777" w:rsidR="00C1414D" w:rsidRDefault="00000000">
      <w:pPr>
        <w:pStyle w:val="TOC2"/>
        <w:tabs>
          <w:tab w:val="clear" w:pos="10450"/>
          <w:tab w:val="right" w:leader="dot" w:pos="10460"/>
        </w:tabs>
        <w:rPr>
          <w:del w:id="359" w:author="玖龙 刘" w:date="2024-12-19T15:17:00Z"/>
        </w:rPr>
      </w:pPr>
      <w:del w:id="360" w:author="玖龙 刘" w:date="2024-12-19T15:17:00Z">
        <w:r>
          <w:rPr>
            <w:rFonts w:hint="eastAsia"/>
          </w:rPr>
          <w:delText>3.</w:delText>
        </w:r>
        <w:r>
          <w:delText>8</w:delText>
        </w:r>
        <w:r>
          <w:rPr>
            <w:rFonts w:hint="eastAsia"/>
          </w:rPr>
          <w:delText xml:space="preserve"> </w:delText>
        </w:r>
        <w:r>
          <w:rPr>
            <w:rFonts w:hint="eastAsia"/>
          </w:rPr>
          <w:delText>时码和同步</w:delText>
        </w:r>
        <w:r>
          <w:tab/>
          <w:delText>41</w:delText>
        </w:r>
      </w:del>
    </w:p>
    <w:p w14:paraId="53A9CC2F" w14:textId="77777777" w:rsidR="00C1414D" w:rsidRDefault="00000000">
      <w:pPr>
        <w:pStyle w:val="TOC3"/>
        <w:tabs>
          <w:tab w:val="right" w:leader="dot" w:pos="10460"/>
        </w:tabs>
        <w:rPr>
          <w:del w:id="361" w:author="玖龙 刘" w:date="2024-12-19T15:17:00Z"/>
        </w:rPr>
      </w:pPr>
      <w:del w:id="362" w:author="玖龙 刘" w:date="2024-12-19T15:17:00Z">
        <w:r>
          <w:rPr>
            <w:rFonts w:hint="eastAsia"/>
          </w:rPr>
          <w:delText>3.</w:delText>
        </w:r>
        <w:r>
          <w:delText>8.1</w:delText>
        </w:r>
        <w:r>
          <w:rPr>
            <w:rFonts w:hint="eastAsia"/>
          </w:rPr>
          <w:delText xml:space="preserve"> </w:delText>
        </w:r>
        <w:r>
          <w:rPr>
            <w:rFonts w:hint="eastAsia"/>
          </w:rPr>
          <w:delText>时码端口和线缆</w:delText>
        </w:r>
        <w:r>
          <w:tab/>
          <w:delText>41</w:delText>
        </w:r>
      </w:del>
    </w:p>
    <w:p w14:paraId="340AF9CC" w14:textId="77777777" w:rsidR="00C1414D" w:rsidRDefault="00000000">
      <w:pPr>
        <w:pStyle w:val="TOC3"/>
        <w:tabs>
          <w:tab w:val="right" w:leader="dot" w:pos="10460"/>
        </w:tabs>
        <w:rPr>
          <w:del w:id="363" w:author="玖龙 刘" w:date="2024-12-19T15:17:00Z"/>
        </w:rPr>
      </w:pPr>
      <w:del w:id="364" w:author="玖龙 刘" w:date="2024-12-19T15:17:00Z">
        <w:r>
          <w:delText xml:space="preserve">3.8.2 </w:delText>
        </w:r>
        <w:r>
          <w:rPr>
            <w:rFonts w:hint="eastAsia"/>
          </w:rPr>
          <w:delText>外接</w:delText>
        </w:r>
        <w:r>
          <w:delText>时码</w:delText>
        </w:r>
        <w:r>
          <w:tab/>
          <w:delText>41</w:delText>
        </w:r>
      </w:del>
    </w:p>
    <w:p w14:paraId="241DCEF8" w14:textId="77777777" w:rsidR="00C1414D" w:rsidRDefault="00000000">
      <w:pPr>
        <w:pStyle w:val="TOC3"/>
        <w:tabs>
          <w:tab w:val="right" w:leader="dot" w:pos="10460"/>
        </w:tabs>
        <w:rPr>
          <w:del w:id="365" w:author="玖龙 刘" w:date="2024-12-19T15:17:00Z"/>
        </w:rPr>
      </w:pPr>
      <w:del w:id="366" w:author="玖龙 刘" w:date="2024-12-19T15:17:00Z">
        <w:r>
          <w:rPr>
            <w:rFonts w:hint="eastAsia"/>
          </w:rPr>
          <w:delText>3.</w:delText>
        </w:r>
        <w:r>
          <w:delText>8</w:delText>
        </w:r>
        <w:r>
          <w:rPr>
            <w:rFonts w:hint="eastAsia"/>
          </w:rPr>
          <w:delText>.</w:delText>
        </w:r>
        <w:r>
          <w:delText>3</w:delText>
        </w:r>
        <w:r>
          <w:rPr>
            <w:rFonts w:hint="eastAsia"/>
          </w:rPr>
          <w:delText xml:space="preserve"> </w:delText>
        </w:r>
        <w:r>
          <w:rPr>
            <w:rFonts w:hint="eastAsia"/>
          </w:rPr>
          <w:delText>提示音和提示灯</w:delText>
        </w:r>
        <w:r>
          <w:tab/>
          <w:delText>42</w:delText>
        </w:r>
      </w:del>
    </w:p>
    <w:p w14:paraId="2699BAFD" w14:textId="77777777" w:rsidR="00C1414D" w:rsidRDefault="00000000">
      <w:pPr>
        <w:pStyle w:val="TOC2"/>
        <w:tabs>
          <w:tab w:val="clear" w:pos="10450"/>
          <w:tab w:val="right" w:leader="dot" w:pos="10460"/>
        </w:tabs>
        <w:rPr>
          <w:del w:id="367" w:author="玖龙 刘" w:date="2024-12-19T15:17:00Z"/>
        </w:rPr>
      </w:pPr>
      <w:del w:id="368" w:author="玖龙 刘" w:date="2024-12-19T15:17:00Z">
        <w:r>
          <w:delText xml:space="preserve">3.9 </w:delText>
        </w:r>
        <w:r>
          <w:rPr>
            <w:rFonts w:hint="eastAsia"/>
          </w:rPr>
          <w:delText>配置</w:delText>
        </w:r>
        <w:r>
          <w:delText>Kinefinity</w:delText>
        </w:r>
        <w:r>
          <w:delText>摄影机</w:delText>
        </w:r>
        <w:r>
          <w:tab/>
          <w:delText>43</w:delText>
        </w:r>
      </w:del>
    </w:p>
    <w:p w14:paraId="72A74CE8" w14:textId="77777777" w:rsidR="00C1414D" w:rsidRDefault="00000000">
      <w:pPr>
        <w:pStyle w:val="TOC3"/>
        <w:tabs>
          <w:tab w:val="right" w:leader="dot" w:pos="10460"/>
        </w:tabs>
        <w:rPr>
          <w:del w:id="369" w:author="玖龙 刘" w:date="2024-12-19T15:17:00Z"/>
        </w:rPr>
      </w:pPr>
      <w:del w:id="370" w:author="玖龙 刘" w:date="2024-12-19T15:17:00Z">
        <w:r>
          <w:delText>3.9</w:delText>
        </w:r>
        <w:r>
          <w:rPr>
            <w:rFonts w:hint="eastAsia"/>
          </w:rPr>
          <w:delText>.1</w:delText>
        </w:r>
        <w:r>
          <w:delText xml:space="preserve"> </w:delText>
        </w:r>
        <w:r>
          <w:rPr>
            <w:rFonts w:hint="eastAsia"/>
          </w:rPr>
          <w:delText>预设</w:delText>
        </w:r>
        <w:r>
          <w:tab/>
          <w:delText>43</w:delText>
        </w:r>
      </w:del>
    </w:p>
    <w:p w14:paraId="173E47AF" w14:textId="77777777" w:rsidR="00C1414D" w:rsidRDefault="00000000">
      <w:pPr>
        <w:pStyle w:val="TOC3"/>
        <w:tabs>
          <w:tab w:val="right" w:leader="dot" w:pos="10460"/>
        </w:tabs>
        <w:rPr>
          <w:del w:id="371" w:author="玖龙 刘" w:date="2024-12-19T15:17:00Z"/>
        </w:rPr>
      </w:pPr>
      <w:del w:id="372" w:author="玖龙 刘" w:date="2024-12-19T15:17:00Z">
        <w:r>
          <w:delText>3.9.</w:delText>
        </w:r>
        <w:r>
          <w:rPr>
            <w:rFonts w:hint="eastAsia"/>
          </w:rPr>
          <w:delText>2</w:delText>
        </w:r>
        <w:r>
          <w:delText xml:space="preserve"> </w:delText>
        </w:r>
        <w:r>
          <w:rPr>
            <w:rFonts w:hint="eastAsia"/>
          </w:rPr>
          <w:delText>快门显示方式</w:delText>
        </w:r>
        <w:r>
          <w:tab/>
          <w:delText>43</w:delText>
        </w:r>
      </w:del>
    </w:p>
    <w:p w14:paraId="4B50D186" w14:textId="77777777" w:rsidR="00C1414D" w:rsidRDefault="00000000">
      <w:pPr>
        <w:pStyle w:val="TOC3"/>
        <w:tabs>
          <w:tab w:val="right" w:leader="dot" w:pos="10460"/>
        </w:tabs>
        <w:rPr>
          <w:del w:id="373" w:author="玖龙 刘" w:date="2024-12-19T15:17:00Z"/>
        </w:rPr>
      </w:pPr>
      <w:del w:id="374" w:author="玖龙 刘" w:date="2024-12-19T15:17:00Z">
        <w:r>
          <w:rPr>
            <w:rFonts w:ascii="Microsoft YaHei" w:hAnsi="Microsoft YaHei" w:cs="Microsoft YaHei" w:hint="eastAsia"/>
            <w:bCs/>
            <w:szCs w:val="20"/>
          </w:rPr>
          <w:delText>3.9.3</w:delText>
        </w:r>
        <w:r>
          <w:rPr>
            <w:rFonts w:ascii="Microsoft YaHei" w:hAnsi="Microsoft YaHei" w:cs="Microsoft YaHei"/>
            <w:bCs/>
            <w:szCs w:val="20"/>
          </w:rPr>
          <w:delText>自定义快门</w:delText>
        </w:r>
        <w:r>
          <w:tab/>
          <w:delText>44</w:delText>
        </w:r>
      </w:del>
    </w:p>
    <w:p w14:paraId="7682F06C" w14:textId="77777777" w:rsidR="00C1414D" w:rsidRDefault="00000000">
      <w:pPr>
        <w:pStyle w:val="TOC3"/>
        <w:tabs>
          <w:tab w:val="right" w:leader="dot" w:pos="10460"/>
        </w:tabs>
        <w:rPr>
          <w:del w:id="375" w:author="玖龙 刘" w:date="2024-12-19T15:17:00Z"/>
        </w:rPr>
      </w:pPr>
      <w:del w:id="376" w:author="玖龙 刘" w:date="2024-12-19T15:17:00Z">
        <w:r>
          <w:delText>3.9.</w:delText>
        </w:r>
        <w:r>
          <w:rPr>
            <w:rFonts w:hint="eastAsia"/>
          </w:rPr>
          <w:delText>4</w:delText>
        </w:r>
        <w:r>
          <w:delText xml:space="preserve"> </w:delText>
        </w:r>
        <w:r>
          <w:rPr>
            <w:rFonts w:hint="eastAsia"/>
          </w:rPr>
          <w:delText>风扇和温度</w:delText>
        </w:r>
        <w:r>
          <w:tab/>
          <w:delText>44</w:delText>
        </w:r>
      </w:del>
    </w:p>
    <w:p w14:paraId="184E4AE9" w14:textId="77777777" w:rsidR="00C1414D" w:rsidRDefault="00000000">
      <w:pPr>
        <w:pStyle w:val="TOC3"/>
        <w:tabs>
          <w:tab w:val="right" w:leader="dot" w:pos="10460"/>
        </w:tabs>
        <w:rPr>
          <w:del w:id="377" w:author="玖龙 刘" w:date="2024-12-19T15:17:00Z"/>
        </w:rPr>
      </w:pPr>
      <w:del w:id="378" w:author="玖龙 刘" w:date="2024-12-19T15:17:00Z">
        <w:r>
          <w:delText>3.9</w:delText>
        </w:r>
        <w:r>
          <w:rPr>
            <w:rFonts w:hint="eastAsia"/>
          </w:rPr>
          <w:delText>.5</w:delText>
        </w:r>
        <w:r>
          <w:delText xml:space="preserve"> ISO/EI</w:delText>
        </w:r>
        <w:r>
          <w:delText>模式设置</w:delText>
        </w:r>
        <w:r>
          <w:tab/>
          <w:delText>44</w:delText>
        </w:r>
      </w:del>
    </w:p>
    <w:p w14:paraId="0E9C80DF" w14:textId="77777777" w:rsidR="00C1414D" w:rsidRDefault="00000000">
      <w:pPr>
        <w:pStyle w:val="TOC2"/>
        <w:tabs>
          <w:tab w:val="clear" w:pos="10450"/>
          <w:tab w:val="right" w:leader="dot" w:pos="10460"/>
        </w:tabs>
        <w:rPr>
          <w:del w:id="379" w:author="玖龙 刘" w:date="2024-12-19T15:17:00Z"/>
        </w:rPr>
      </w:pPr>
      <w:del w:id="380" w:author="玖龙 刘" w:date="2024-12-19T15:17:00Z">
        <w:r>
          <w:delText xml:space="preserve">3.10 </w:delText>
        </w:r>
        <w:r>
          <w:rPr>
            <w:rFonts w:hint="eastAsia"/>
          </w:rPr>
          <w:delText>变形镜头和变形宽银幕</w:delText>
        </w:r>
        <w:r>
          <w:tab/>
          <w:delText>46</w:delText>
        </w:r>
      </w:del>
    </w:p>
    <w:p w14:paraId="2508B5A4" w14:textId="77777777" w:rsidR="00C1414D" w:rsidRDefault="00000000">
      <w:pPr>
        <w:pStyle w:val="TOC2"/>
        <w:tabs>
          <w:tab w:val="clear" w:pos="10450"/>
          <w:tab w:val="right" w:leader="dot" w:pos="10460"/>
        </w:tabs>
        <w:rPr>
          <w:del w:id="381" w:author="玖龙 刘" w:date="2024-12-19T15:17:00Z"/>
        </w:rPr>
      </w:pPr>
      <w:del w:id="382" w:author="玖龙 刘" w:date="2024-12-19T15:17:00Z">
        <w:r>
          <w:delText>3.</w:delText>
        </w:r>
        <w:r>
          <w:rPr>
            <w:rFonts w:hint="eastAsia"/>
          </w:rPr>
          <w:delText>1</w:delText>
        </w:r>
        <w:r>
          <w:delText xml:space="preserve">1 </w:delText>
        </w:r>
        <w:r>
          <w:rPr>
            <w:rFonts w:hint="eastAsia"/>
          </w:rPr>
          <w:delText>Kinefinity A</w:delText>
        </w:r>
        <w:r>
          <w:delText>pp</w:delText>
        </w:r>
        <w:r>
          <w:delText>操作流程</w:delText>
        </w:r>
        <w:r>
          <w:tab/>
          <w:delText>47</w:delText>
        </w:r>
      </w:del>
    </w:p>
    <w:p w14:paraId="5A2D2B1E" w14:textId="77777777" w:rsidR="00C1414D" w:rsidRDefault="00000000">
      <w:pPr>
        <w:pStyle w:val="TOC1"/>
        <w:tabs>
          <w:tab w:val="right" w:leader="dot" w:pos="10460"/>
        </w:tabs>
        <w:rPr>
          <w:del w:id="383" w:author="玖龙 刘" w:date="2024-12-19T15:17:00Z"/>
        </w:rPr>
      </w:pPr>
      <w:del w:id="384" w:author="玖龙 刘" w:date="2024-12-19T15:17:00Z">
        <w:r>
          <w:rPr>
            <w:rFonts w:hint="eastAsia"/>
          </w:rPr>
          <w:delText>4</w:delText>
        </w:r>
        <w:r>
          <w:delText xml:space="preserve">. </w:delText>
        </w:r>
        <w:r>
          <w:rPr>
            <w:rFonts w:hint="eastAsia"/>
          </w:rPr>
          <w:delText>参数、图纸和端口定义</w:delText>
        </w:r>
        <w:r>
          <w:tab/>
          <w:delText>49</w:delText>
        </w:r>
      </w:del>
    </w:p>
    <w:p w14:paraId="11DC163D" w14:textId="77777777" w:rsidR="00C1414D" w:rsidRDefault="00000000">
      <w:pPr>
        <w:pStyle w:val="TOC2"/>
        <w:tabs>
          <w:tab w:val="clear" w:pos="10450"/>
          <w:tab w:val="right" w:leader="dot" w:pos="10460"/>
        </w:tabs>
        <w:rPr>
          <w:del w:id="385" w:author="玖龙 刘" w:date="2024-12-19T15:17:00Z"/>
        </w:rPr>
      </w:pPr>
      <w:del w:id="386" w:author="玖龙 刘" w:date="2024-12-19T15:17:00Z">
        <w:r>
          <w:rPr>
            <w:rFonts w:hint="eastAsia"/>
          </w:rPr>
          <w:delText>4</w:delText>
        </w:r>
        <w:r>
          <w:delText>.</w:delText>
        </w:r>
        <w:r>
          <w:rPr>
            <w:rFonts w:hint="eastAsia"/>
          </w:rPr>
          <w:delText>1</w:delText>
        </w:r>
        <w:r>
          <w:delText xml:space="preserve"> </w:delText>
        </w:r>
        <w:r>
          <w:delText>技术参数</w:delText>
        </w:r>
        <w:r>
          <w:tab/>
          <w:delText>49</w:delText>
        </w:r>
      </w:del>
    </w:p>
    <w:p w14:paraId="434DCAB2" w14:textId="77777777" w:rsidR="00C1414D" w:rsidRDefault="00000000">
      <w:pPr>
        <w:pStyle w:val="TOC3"/>
        <w:tabs>
          <w:tab w:val="right" w:leader="dot" w:pos="10460"/>
        </w:tabs>
        <w:rPr>
          <w:del w:id="387" w:author="玖龙 刘" w:date="2024-12-19T15:17:00Z"/>
        </w:rPr>
      </w:pPr>
      <w:del w:id="388" w:author="玖龙 刘" w:date="2024-12-19T15:17:00Z">
        <w:r>
          <w:rPr>
            <w:rFonts w:hint="eastAsia"/>
          </w:rPr>
          <w:delText>4</w:delText>
        </w:r>
        <w:r>
          <w:delText xml:space="preserve">.1.1 </w:delText>
        </w:r>
        <w:r>
          <w:rPr>
            <w:rFonts w:hint="eastAsia"/>
          </w:rPr>
          <w:delText xml:space="preserve">MAVO Edge </w:delText>
        </w:r>
        <w:r>
          <w:delText>6</w:delText>
        </w:r>
        <w:r>
          <w:rPr>
            <w:rFonts w:hint="eastAsia"/>
          </w:rPr>
          <w:delText>K</w:delText>
        </w:r>
        <w:r>
          <w:rPr>
            <w:rFonts w:hint="eastAsia"/>
          </w:rPr>
          <w:delText>规格表</w:delText>
        </w:r>
        <w:r>
          <w:tab/>
          <w:delText>49</w:delText>
        </w:r>
      </w:del>
    </w:p>
    <w:p w14:paraId="1A65F2C5" w14:textId="77777777" w:rsidR="00C1414D" w:rsidRDefault="00000000">
      <w:pPr>
        <w:pStyle w:val="TOC3"/>
        <w:tabs>
          <w:tab w:val="right" w:leader="dot" w:pos="10460"/>
        </w:tabs>
        <w:rPr>
          <w:del w:id="389" w:author="玖龙 刘" w:date="2024-12-19T15:17:00Z"/>
        </w:rPr>
      </w:pPr>
      <w:del w:id="390" w:author="玖龙 刘" w:date="2024-12-19T15:17:00Z">
        <w:r>
          <w:rPr>
            <w:rFonts w:hint="eastAsia"/>
          </w:rPr>
          <w:delText>4</w:delText>
        </w:r>
        <w:r>
          <w:delText xml:space="preserve">.1.2 </w:delText>
        </w:r>
        <w:r>
          <w:rPr>
            <w:rFonts w:hint="eastAsia"/>
          </w:rPr>
          <w:delText>MAVO Edge 6K</w:delText>
        </w:r>
        <w:r>
          <w:rPr>
            <w:rFonts w:hint="eastAsia"/>
          </w:rPr>
          <w:delText>帧率和分辨率</w:delText>
        </w:r>
        <w:r>
          <w:tab/>
          <w:delText>51</w:delText>
        </w:r>
      </w:del>
    </w:p>
    <w:p w14:paraId="541F3CD1" w14:textId="77777777" w:rsidR="00C1414D" w:rsidRDefault="00000000">
      <w:pPr>
        <w:pStyle w:val="TOC2"/>
        <w:tabs>
          <w:tab w:val="clear" w:pos="10450"/>
          <w:tab w:val="right" w:leader="dot" w:pos="10460"/>
        </w:tabs>
        <w:rPr>
          <w:del w:id="391" w:author="玖龙 刘" w:date="2024-12-19T15:17:00Z"/>
        </w:rPr>
      </w:pPr>
      <w:del w:id="392" w:author="玖龙 刘" w:date="2024-12-19T15:17:00Z">
        <w:r>
          <w:rPr>
            <w:rFonts w:hint="eastAsia"/>
          </w:rPr>
          <w:delText>4</w:delText>
        </w:r>
        <w:r>
          <w:delText>.2</w:delText>
        </w:r>
        <w:r>
          <w:rPr>
            <w:rFonts w:hint="eastAsia"/>
          </w:rPr>
          <w:delText xml:space="preserve"> </w:delText>
        </w:r>
        <w:r>
          <w:rPr>
            <w:rFonts w:hint="eastAsia"/>
          </w:rPr>
          <w:delText>端口定义</w:delText>
        </w:r>
        <w:r>
          <w:tab/>
          <w:delText>52</w:delText>
        </w:r>
      </w:del>
    </w:p>
    <w:p w14:paraId="4D6D022E" w14:textId="77777777" w:rsidR="00C1414D" w:rsidRDefault="00000000">
      <w:pPr>
        <w:pStyle w:val="TOC3"/>
        <w:tabs>
          <w:tab w:val="right" w:leader="dot" w:pos="10460"/>
        </w:tabs>
        <w:rPr>
          <w:del w:id="393" w:author="玖龙 刘" w:date="2024-12-19T15:17:00Z"/>
        </w:rPr>
      </w:pPr>
      <w:del w:id="394" w:author="玖龙 刘" w:date="2024-12-19T15:17:00Z">
        <w:r>
          <w:rPr>
            <w:rFonts w:hint="eastAsia"/>
          </w:rPr>
          <w:delText>4</w:delText>
        </w:r>
        <w:r>
          <w:delText>.2.1</w:delText>
        </w:r>
        <w:r>
          <w:rPr>
            <w:rFonts w:hint="eastAsia"/>
          </w:rPr>
          <w:delText xml:space="preserve"> DC IN </w:delText>
        </w:r>
        <w:r>
          <w:rPr>
            <w:rFonts w:hint="eastAsia"/>
          </w:rPr>
          <w:delText>电源输入端口</w:delText>
        </w:r>
        <w:r>
          <w:tab/>
          <w:delText>52</w:delText>
        </w:r>
      </w:del>
    </w:p>
    <w:p w14:paraId="69F979E5" w14:textId="77777777" w:rsidR="00C1414D" w:rsidRDefault="00000000">
      <w:pPr>
        <w:pStyle w:val="TOC3"/>
        <w:tabs>
          <w:tab w:val="right" w:leader="dot" w:pos="10460"/>
        </w:tabs>
        <w:rPr>
          <w:del w:id="395" w:author="玖龙 刘" w:date="2024-12-19T15:17:00Z"/>
        </w:rPr>
      </w:pPr>
      <w:del w:id="396" w:author="玖龙 刘" w:date="2024-12-19T15:17:00Z">
        <w:r>
          <w:rPr>
            <w:rFonts w:hint="eastAsia"/>
          </w:rPr>
          <w:delText>4</w:delText>
        </w:r>
        <w:r>
          <w:delText>.2.</w:delText>
        </w:r>
        <w:r>
          <w:rPr>
            <w:rFonts w:hint="eastAsia"/>
          </w:rPr>
          <w:delText>2</w:delText>
        </w:r>
        <w:r>
          <w:delText xml:space="preserve"> RS</w:delText>
        </w:r>
        <w:r>
          <w:delText>端</w:delText>
        </w:r>
        <w:r>
          <w:rPr>
            <w:rFonts w:hint="eastAsia"/>
          </w:rPr>
          <w:delText>口</w:delText>
        </w:r>
        <w:r>
          <w:tab/>
          <w:delText>52</w:delText>
        </w:r>
      </w:del>
    </w:p>
    <w:p w14:paraId="22C64892" w14:textId="77777777" w:rsidR="00C1414D" w:rsidRDefault="00000000">
      <w:pPr>
        <w:pStyle w:val="TOC3"/>
        <w:tabs>
          <w:tab w:val="right" w:leader="dot" w:pos="10460"/>
        </w:tabs>
        <w:rPr>
          <w:del w:id="397" w:author="玖龙 刘" w:date="2024-12-19T15:17:00Z"/>
        </w:rPr>
      </w:pPr>
      <w:del w:id="398" w:author="玖龙 刘" w:date="2024-12-19T15:17:00Z">
        <w:r>
          <w:rPr>
            <w:rFonts w:hint="eastAsia"/>
          </w:rPr>
          <w:delText>4</w:delText>
        </w:r>
        <w:r>
          <w:delText>.2.</w:delText>
        </w:r>
        <w:r>
          <w:rPr>
            <w:rFonts w:hint="eastAsia"/>
          </w:rPr>
          <w:delText xml:space="preserve">3 LENS </w:delText>
        </w:r>
        <w:r>
          <w:rPr>
            <w:rFonts w:hint="eastAsia"/>
          </w:rPr>
          <w:delText>镜头控制端口</w:delText>
        </w:r>
        <w:r>
          <w:tab/>
          <w:delText>53</w:delText>
        </w:r>
      </w:del>
    </w:p>
    <w:p w14:paraId="2BDABE9D" w14:textId="77777777" w:rsidR="00C1414D" w:rsidRDefault="00000000">
      <w:pPr>
        <w:pStyle w:val="TOC3"/>
        <w:tabs>
          <w:tab w:val="right" w:leader="dot" w:pos="10460"/>
        </w:tabs>
        <w:rPr>
          <w:del w:id="399" w:author="玖龙 刘" w:date="2024-12-19T15:17:00Z"/>
        </w:rPr>
      </w:pPr>
      <w:del w:id="400" w:author="玖龙 刘" w:date="2024-12-19T15:17:00Z">
        <w:r>
          <w:rPr>
            <w:rFonts w:hint="eastAsia"/>
          </w:rPr>
          <w:delText>4</w:delText>
        </w:r>
        <w:r>
          <w:delText>.2.</w:delText>
        </w:r>
        <w:r>
          <w:rPr>
            <w:rFonts w:hint="eastAsia"/>
          </w:rPr>
          <w:delText>4</w:delText>
        </w:r>
        <w:r>
          <w:delText xml:space="preserve"> </w:delText>
        </w:r>
        <w:r>
          <w:rPr>
            <w:rFonts w:hint="eastAsia"/>
          </w:rPr>
          <w:delText>SYNC</w:delText>
        </w:r>
        <w:r>
          <w:rPr>
            <w:rFonts w:hint="eastAsia"/>
          </w:rPr>
          <w:delText>同步端口</w:delText>
        </w:r>
        <w:r>
          <w:tab/>
          <w:delText>53</w:delText>
        </w:r>
      </w:del>
    </w:p>
    <w:p w14:paraId="01CF6202" w14:textId="77777777" w:rsidR="00C1414D" w:rsidRDefault="00000000">
      <w:pPr>
        <w:pStyle w:val="TOC3"/>
        <w:tabs>
          <w:tab w:val="right" w:leader="dot" w:pos="10460"/>
        </w:tabs>
        <w:rPr>
          <w:del w:id="401" w:author="玖龙 刘" w:date="2024-12-19T15:17:00Z"/>
        </w:rPr>
      </w:pPr>
      <w:del w:id="402" w:author="玖龙 刘" w:date="2024-12-19T15:17:00Z">
        <w:r>
          <w:rPr>
            <w:rFonts w:hint="eastAsia"/>
          </w:rPr>
          <w:delText>4</w:delText>
        </w:r>
        <w:r>
          <w:delText>.2.</w:delText>
        </w:r>
        <w:r>
          <w:rPr>
            <w:rFonts w:hint="eastAsia"/>
          </w:rPr>
          <w:delText>5</w:delText>
        </w:r>
        <w:r>
          <w:delText xml:space="preserve"> </w:delText>
        </w:r>
        <w:r>
          <w:rPr>
            <w:rFonts w:hint="eastAsia"/>
          </w:rPr>
          <w:delText xml:space="preserve">TC </w:delText>
        </w:r>
        <w:r>
          <w:rPr>
            <w:rFonts w:hint="eastAsia"/>
          </w:rPr>
          <w:delText>时码端口</w:delText>
        </w:r>
        <w:r>
          <w:tab/>
          <w:delText>54</w:delText>
        </w:r>
      </w:del>
    </w:p>
    <w:p w14:paraId="0BEF9975" w14:textId="77777777" w:rsidR="00C1414D" w:rsidRDefault="00000000">
      <w:pPr>
        <w:pStyle w:val="TOC2"/>
        <w:tabs>
          <w:tab w:val="clear" w:pos="10450"/>
          <w:tab w:val="right" w:leader="dot" w:pos="10460"/>
        </w:tabs>
        <w:rPr>
          <w:del w:id="403" w:author="玖龙 刘" w:date="2024-12-19T15:17:00Z"/>
        </w:rPr>
      </w:pPr>
      <w:del w:id="404" w:author="玖龙 刘" w:date="2024-12-19T15:17:00Z">
        <w:r>
          <w:rPr>
            <w:rFonts w:hint="eastAsia"/>
          </w:rPr>
          <w:delText>4</w:delText>
        </w:r>
        <w:r>
          <w:delText xml:space="preserve">.3 </w:delText>
        </w:r>
        <w:r>
          <w:rPr>
            <w:rFonts w:hint="eastAsia"/>
          </w:rPr>
          <w:delText>物理尺寸参数</w:delText>
        </w:r>
        <w:r>
          <w:tab/>
          <w:delText>55</w:delText>
        </w:r>
      </w:del>
    </w:p>
    <w:p w14:paraId="01DECFDD" w14:textId="77777777" w:rsidR="00C1414D" w:rsidRDefault="00000000">
      <w:pPr>
        <w:pStyle w:val="TOC3"/>
        <w:tabs>
          <w:tab w:val="right" w:leader="dot" w:pos="10460"/>
        </w:tabs>
        <w:rPr>
          <w:del w:id="405" w:author="玖龙 刘" w:date="2024-12-19T15:17:00Z"/>
        </w:rPr>
      </w:pPr>
      <w:del w:id="406" w:author="玖龙 刘" w:date="2024-12-19T15:17:00Z">
        <w:r>
          <w:rPr>
            <w:rFonts w:hint="eastAsia"/>
          </w:rPr>
          <w:delText>4</w:delText>
        </w:r>
        <w:r>
          <w:delText>.3.1 KineMOUNT</w:delText>
        </w:r>
        <w:r>
          <w:rPr>
            <w:rFonts w:hint="eastAsia"/>
          </w:rPr>
          <w:delText>机身物理尺寸图</w:delText>
        </w:r>
        <w:r>
          <w:tab/>
          <w:delText>55</w:delText>
        </w:r>
      </w:del>
    </w:p>
    <w:p w14:paraId="5BD8F7CA" w14:textId="77777777" w:rsidR="00C1414D" w:rsidRDefault="00000000">
      <w:pPr>
        <w:pStyle w:val="TOC3"/>
        <w:tabs>
          <w:tab w:val="right" w:leader="dot" w:pos="10460"/>
        </w:tabs>
        <w:rPr>
          <w:del w:id="407" w:author="玖龙 刘" w:date="2024-12-19T15:17:00Z"/>
        </w:rPr>
      </w:pPr>
      <w:del w:id="408" w:author="玖龙 刘" w:date="2024-12-19T15:17:00Z">
        <w:r>
          <w:rPr>
            <w:rFonts w:hint="eastAsia"/>
          </w:rPr>
          <w:delText>4</w:delText>
        </w:r>
        <w:r>
          <w:delText>.3.2 EF</w:delText>
        </w:r>
        <w:r>
          <w:rPr>
            <w:rFonts w:hint="eastAsia"/>
          </w:rPr>
          <w:delText>转接卡口机身物理尺寸图</w:delText>
        </w:r>
        <w:r>
          <w:tab/>
          <w:delText>58</w:delText>
        </w:r>
      </w:del>
    </w:p>
    <w:p w14:paraId="2DA6D8E8" w14:textId="77777777" w:rsidR="00C1414D" w:rsidRDefault="00000000">
      <w:pPr>
        <w:pStyle w:val="TOC3"/>
        <w:tabs>
          <w:tab w:val="right" w:leader="dot" w:pos="10460"/>
        </w:tabs>
        <w:rPr>
          <w:del w:id="409" w:author="玖龙 刘" w:date="2024-12-19T15:17:00Z"/>
        </w:rPr>
      </w:pPr>
      <w:del w:id="410" w:author="玖龙 刘" w:date="2024-12-19T15:17:00Z">
        <w:r>
          <w:rPr>
            <w:rFonts w:hint="eastAsia"/>
          </w:rPr>
          <w:delText>4</w:delText>
        </w:r>
        <w:r>
          <w:delText>.3.3 E</w:delText>
        </w:r>
        <w:r>
          <w:delText>转接卡口机身物理尺寸图</w:delText>
        </w:r>
        <w:r>
          <w:tab/>
          <w:delText>61</w:delText>
        </w:r>
      </w:del>
    </w:p>
    <w:p w14:paraId="74DBFBAB" w14:textId="77777777" w:rsidR="00C1414D" w:rsidRDefault="00000000">
      <w:pPr>
        <w:pStyle w:val="TOC3"/>
        <w:tabs>
          <w:tab w:val="right" w:leader="dot" w:pos="10460"/>
        </w:tabs>
        <w:rPr>
          <w:del w:id="411" w:author="玖龙 刘" w:date="2024-12-19T15:17:00Z"/>
        </w:rPr>
      </w:pPr>
      <w:del w:id="412" w:author="玖龙 刘" w:date="2024-12-19T15:17:00Z">
        <w:r>
          <w:rPr>
            <w:rFonts w:hint="eastAsia"/>
          </w:rPr>
          <w:delText>4</w:delText>
        </w:r>
        <w:r>
          <w:delText>.3.4 PL</w:delText>
        </w:r>
        <w:r>
          <w:delText>转接卡口机身物理尺寸图</w:delText>
        </w:r>
        <w:r>
          <w:tab/>
          <w:delText>64</w:delText>
        </w:r>
      </w:del>
    </w:p>
    <w:p w14:paraId="3652C296" w14:textId="77777777" w:rsidR="00C1414D" w:rsidRDefault="00000000">
      <w:pPr>
        <w:pStyle w:val="TOC3"/>
        <w:tabs>
          <w:tab w:val="right" w:leader="dot" w:pos="10460"/>
        </w:tabs>
        <w:rPr>
          <w:del w:id="413" w:author="玖龙 刘" w:date="2024-12-19T15:17:00Z"/>
        </w:rPr>
      </w:pPr>
      <w:del w:id="414" w:author="玖龙 刘" w:date="2024-12-19T15:17:00Z">
        <w:r>
          <w:rPr>
            <w:rFonts w:hint="eastAsia"/>
          </w:rPr>
          <w:delText>4</w:delText>
        </w:r>
        <w:r>
          <w:delText>.3.5 KineMON-5</w:delText>
        </w:r>
        <w:r>
          <w:rPr>
            <w:rFonts w:hint="eastAsia"/>
          </w:rPr>
          <w:delText>U2</w:delText>
        </w:r>
        <w:r>
          <w:rPr>
            <w:rFonts w:hint="eastAsia"/>
          </w:rPr>
          <w:delText>物理尺寸图</w:delText>
        </w:r>
        <w:r>
          <w:tab/>
          <w:delText>67</w:delText>
        </w:r>
      </w:del>
    </w:p>
    <w:p w14:paraId="1FFFCAE3" w14:textId="77777777" w:rsidR="00C1414D" w:rsidRDefault="00000000">
      <w:pPr>
        <w:pStyle w:val="TOC3"/>
        <w:tabs>
          <w:tab w:val="right" w:leader="dot" w:pos="10460"/>
        </w:tabs>
        <w:rPr>
          <w:del w:id="415" w:author="玖龙 刘" w:date="2024-12-19T15:17:00Z"/>
        </w:rPr>
      </w:pPr>
      <w:del w:id="416" w:author="玖龙 刘" w:date="2024-12-19T15:17:00Z">
        <w:r>
          <w:rPr>
            <w:rFonts w:hint="eastAsia"/>
          </w:rPr>
          <w:delText>4</w:delText>
        </w:r>
        <w:r>
          <w:delText>.3.6 KineMON-7</w:delText>
        </w:r>
        <w:r>
          <w:rPr>
            <w:rFonts w:hint="eastAsia"/>
          </w:rPr>
          <w:delText>U2</w:delText>
        </w:r>
        <w:r>
          <w:rPr>
            <w:rFonts w:hint="eastAsia"/>
          </w:rPr>
          <w:delText>物理尺寸图</w:delText>
        </w:r>
        <w:r>
          <w:tab/>
          <w:delText>68</w:delText>
        </w:r>
      </w:del>
    </w:p>
    <w:p w14:paraId="33172A80" w14:textId="77777777" w:rsidR="00C1414D" w:rsidRDefault="00000000">
      <w:r>
        <w:fldChar w:fldCharType="end"/>
      </w:r>
      <w:bookmarkStart w:id="417" w:name="_2.2_卡口"/>
      <w:bookmarkStart w:id="418" w:name="_2.3_镜头"/>
      <w:bookmarkStart w:id="419" w:name="_2.1_供电"/>
      <w:bookmarkStart w:id="420" w:name="_2.3_镜头_1"/>
      <w:bookmarkEnd w:id="417"/>
      <w:bookmarkEnd w:id="418"/>
      <w:bookmarkEnd w:id="419"/>
      <w:bookmarkEnd w:id="420"/>
    </w:p>
    <w:p w14:paraId="1AC647A5" w14:textId="77777777" w:rsidR="00C1414D" w:rsidRDefault="00000000">
      <w:pPr>
        <w:spacing w:before="0"/>
        <w:rPr>
          <w:rFonts w:cstheme="minorBidi"/>
          <w:b/>
          <w:sz w:val="21"/>
          <w:szCs w:val="21"/>
        </w:rPr>
      </w:pPr>
      <w:r>
        <w:rPr>
          <w:bCs/>
          <w:sz w:val="21"/>
          <w:szCs w:val="21"/>
        </w:rPr>
        <w:br w:type="page"/>
      </w:r>
    </w:p>
    <w:p w14:paraId="43B741EF" w14:textId="77777777" w:rsidR="00C1414D" w:rsidRDefault="00000000">
      <w:pPr>
        <w:pStyle w:val="Heading1"/>
        <w:spacing w:before="0"/>
      </w:pPr>
      <w:bookmarkStart w:id="421" w:name="_Toc1489317191"/>
      <w:bookmarkStart w:id="422" w:name="_Toc793249157"/>
      <w:bookmarkStart w:id="423" w:name="_Toc185523814"/>
      <w:bookmarkStart w:id="424" w:name="_Toc150181706"/>
      <w:r>
        <w:lastRenderedPageBreak/>
        <w:t>1.</w:t>
      </w:r>
      <w:r>
        <w:rPr>
          <w:rFonts w:hint="eastAsia"/>
        </w:rPr>
        <w:t xml:space="preserve"> 基本说明</w:t>
      </w:r>
      <w:bookmarkEnd w:id="421"/>
      <w:bookmarkEnd w:id="422"/>
      <w:bookmarkEnd w:id="423"/>
      <w:bookmarkEnd w:id="424"/>
    </w:p>
    <w:p w14:paraId="6869421E" w14:textId="77777777" w:rsidR="00C1414D" w:rsidRDefault="00000000">
      <w:pPr>
        <w:pStyle w:val="Heading2"/>
      </w:pPr>
      <w:bookmarkStart w:id="425" w:name="_Toc560101123"/>
      <w:bookmarkStart w:id="426" w:name="_Toc185523815"/>
      <w:bookmarkStart w:id="427" w:name="_Toc2032123352"/>
      <w:bookmarkStart w:id="428" w:name="_Toc150181707"/>
      <w:r>
        <w:t xml:space="preserve">1.1 </w:t>
      </w:r>
      <w:r>
        <w:rPr>
          <w:rFonts w:hint="eastAsia"/>
        </w:rPr>
        <w:t>端口说明</w:t>
      </w:r>
      <w:bookmarkEnd w:id="425"/>
      <w:bookmarkEnd w:id="426"/>
      <w:bookmarkEnd w:id="427"/>
      <w:bookmarkEnd w:id="428"/>
    </w:p>
    <w:p w14:paraId="291A6000" w14:textId="77777777" w:rsidR="00C1414D" w:rsidRDefault="00000000">
      <w:r>
        <w:rPr>
          <w:rFonts w:hint="eastAsia"/>
        </w:rPr>
        <w:t>原生卡口类型为万能口KineMOUNT，</w:t>
      </w:r>
      <w:r>
        <w:t>需要</w:t>
      </w:r>
      <w:r>
        <w:rPr>
          <w:rFonts w:hint="eastAsia"/>
        </w:rPr>
        <w:t>安装</w:t>
      </w:r>
      <w:hyperlink r:id="rId20" w:history="1">
        <w:r w:rsidR="00C1414D">
          <w:rPr>
            <w:rStyle w:val="Hyperlink"/>
          </w:rPr>
          <w:t>转接卡口</w:t>
        </w:r>
      </w:hyperlink>
      <w:r>
        <w:rPr>
          <w:rFonts w:hint="eastAsia"/>
        </w:rPr>
        <w:t>后才能</w:t>
      </w:r>
      <w:r>
        <w:t>接相应的镜头</w:t>
      </w:r>
      <w:r>
        <w:rPr>
          <w:rFonts w:hint="eastAsia"/>
        </w:rPr>
        <w:t>，或者使用带K</w:t>
      </w:r>
      <w:r>
        <w:t>M</w:t>
      </w:r>
      <w:r>
        <w:rPr>
          <w:rFonts w:hint="eastAsia"/>
        </w:rPr>
        <w:t>后口的镜头。</w:t>
      </w:r>
    </w:p>
    <w:p w14:paraId="73E1B770" w14:textId="77777777" w:rsidR="00C1414D" w:rsidRDefault="00000000">
      <w:pPr>
        <w:ind w:right="-720" w:hanging="567"/>
      </w:pPr>
      <w:r>
        <w:t xml:space="preserve">   </w:t>
      </w:r>
      <w:r>
        <w:rPr>
          <w:rFonts w:hint="eastAsia"/>
          <w:noProof/>
        </w:rPr>
        <w:drawing>
          <wp:inline distT="0" distB="0" distL="0" distR="0" wp14:anchorId="41F0239A" wp14:editId="3492A16A">
            <wp:extent cx="3263265" cy="3263265"/>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1"/>
                    <a:stretch>
                      <a:fillRect/>
                    </a:stretch>
                  </pic:blipFill>
                  <pic:spPr>
                    <a:xfrm>
                      <a:off x="0" y="0"/>
                      <a:ext cx="3263658" cy="3263658"/>
                    </a:xfrm>
                    <a:prstGeom prst="rect">
                      <a:avLst/>
                    </a:prstGeom>
                  </pic:spPr>
                </pic:pic>
              </a:graphicData>
            </a:graphic>
          </wp:inline>
        </w:drawing>
      </w:r>
      <w:r>
        <w:rPr>
          <w:rFonts w:hint="eastAsia"/>
          <w:noProof/>
        </w:rPr>
        <w:drawing>
          <wp:inline distT="0" distB="0" distL="0" distR="0" wp14:anchorId="78472A82" wp14:editId="5D36B69C">
            <wp:extent cx="3390900" cy="33909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2"/>
                    <a:stretch>
                      <a:fillRect/>
                    </a:stretch>
                  </pic:blipFill>
                  <pic:spPr>
                    <a:xfrm>
                      <a:off x="0" y="0"/>
                      <a:ext cx="3391469" cy="3391469"/>
                    </a:xfrm>
                    <a:prstGeom prst="rect">
                      <a:avLst/>
                    </a:prstGeom>
                  </pic:spPr>
                </pic:pic>
              </a:graphicData>
            </a:graphic>
          </wp:inline>
        </w:drawing>
      </w:r>
    </w:p>
    <w:p w14:paraId="354742EB" w14:textId="77777777" w:rsidR="00C1414D" w:rsidRDefault="00000000">
      <w:r>
        <w:rPr>
          <w:rFonts w:hint="eastAsia"/>
        </w:rPr>
        <w:t xml:space="preserve">        </w:t>
      </w:r>
      <w:r>
        <w:tab/>
      </w:r>
      <w:r>
        <w:tab/>
      </w:r>
      <w:r>
        <w:rPr>
          <w:rFonts w:hint="eastAsia"/>
        </w:rPr>
        <w:t>机身</w:t>
      </w:r>
      <w:r>
        <w:t>前部图</w:t>
      </w:r>
      <w:r>
        <w:tab/>
      </w:r>
      <w:r>
        <w:tab/>
      </w:r>
      <w:r>
        <w:tab/>
      </w:r>
      <w:r>
        <w:rPr>
          <w:rFonts w:hint="eastAsia"/>
        </w:rPr>
        <w:t xml:space="preserve">          </w:t>
      </w:r>
      <w:r>
        <w:tab/>
      </w:r>
      <w:r>
        <w:tab/>
      </w:r>
      <w:r>
        <w:rPr>
          <w:rFonts w:hint="eastAsia"/>
        </w:rPr>
        <w:t xml:space="preserve">                      </w:t>
      </w:r>
      <w:r>
        <w:t>机身左侧图</w:t>
      </w:r>
    </w:p>
    <w:p w14:paraId="09DEF52F" w14:textId="77777777" w:rsidR="00C1414D" w:rsidRDefault="00C1414D">
      <w:pPr>
        <w:rPr>
          <w:shd w:val="pct10" w:color="auto" w:fill="FFFFFF"/>
        </w:rPr>
      </w:pPr>
    </w:p>
    <w:p w14:paraId="4970CE50" w14:textId="77777777" w:rsidR="00C1414D" w:rsidRDefault="00C1414D">
      <w:pPr>
        <w:rPr>
          <w:shd w:val="pct10" w:color="auto" w:fill="FFFFFF"/>
        </w:rPr>
      </w:pPr>
    </w:p>
    <w:tbl>
      <w:tblPr>
        <w:tblW w:w="10000" w:type="dxa"/>
        <w:tblInd w:w="93" w:type="dxa"/>
        <w:tblLook w:val="04A0" w:firstRow="1" w:lastRow="0" w:firstColumn="1" w:lastColumn="0" w:noHBand="0" w:noVBand="1"/>
      </w:tblPr>
      <w:tblGrid>
        <w:gridCol w:w="660"/>
        <w:gridCol w:w="2120"/>
        <w:gridCol w:w="660"/>
        <w:gridCol w:w="2860"/>
        <w:gridCol w:w="700"/>
        <w:gridCol w:w="3000"/>
      </w:tblGrid>
      <w:tr w:rsidR="00C1414D" w14:paraId="49DF58B2" w14:textId="77777777">
        <w:trPr>
          <w:trHeight w:val="315"/>
        </w:trPr>
        <w:tc>
          <w:tcPr>
            <w:tcW w:w="660" w:type="dxa"/>
            <w:tcBorders>
              <w:top w:val="nil"/>
              <w:left w:val="nil"/>
              <w:bottom w:val="nil"/>
              <w:right w:val="single" w:sz="4" w:space="0" w:color="auto"/>
            </w:tcBorders>
            <w:shd w:val="clear" w:color="000000" w:fill="BFBFBF"/>
            <w:vAlign w:val="center"/>
          </w:tcPr>
          <w:p w14:paraId="07A79C6C" w14:textId="77777777" w:rsidR="00C1414D" w:rsidRDefault="00000000">
            <w:pPr>
              <w:spacing w:before="0"/>
              <w:jc w:val="center"/>
              <w:rPr>
                <w:b/>
                <w:bCs/>
                <w:color w:val="000000"/>
                <w:sz w:val="18"/>
                <w:szCs w:val="18"/>
              </w:rPr>
            </w:pPr>
            <w:r>
              <w:rPr>
                <w:rFonts w:hint="eastAsia"/>
                <w:b/>
                <w:bCs/>
                <w:color w:val="000000"/>
                <w:sz w:val="18"/>
                <w:szCs w:val="18"/>
              </w:rPr>
              <w:t>#</w:t>
            </w:r>
          </w:p>
        </w:tc>
        <w:tc>
          <w:tcPr>
            <w:tcW w:w="2120" w:type="dxa"/>
            <w:tcBorders>
              <w:top w:val="nil"/>
              <w:left w:val="nil"/>
              <w:bottom w:val="nil"/>
              <w:right w:val="single" w:sz="4" w:space="0" w:color="auto"/>
            </w:tcBorders>
            <w:shd w:val="clear" w:color="000000" w:fill="BFBFBF"/>
            <w:vAlign w:val="center"/>
          </w:tcPr>
          <w:p w14:paraId="4428880B" w14:textId="77777777" w:rsidR="00C1414D" w:rsidRDefault="00000000">
            <w:pPr>
              <w:spacing w:before="0"/>
              <w:jc w:val="center"/>
              <w:rPr>
                <w:b/>
                <w:bCs/>
                <w:color w:val="000000"/>
                <w:sz w:val="18"/>
                <w:szCs w:val="18"/>
              </w:rPr>
            </w:pPr>
            <w:r>
              <w:rPr>
                <w:rFonts w:hint="eastAsia"/>
                <w:b/>
                <w:bCs/>
                <w:color w:val="000000"/>
                <w:sz w:val="18"/>
                <w:szCs w:val="18"/>
              </w:rPr>
              <w:t>名称</w:t>
            </w:r>
          </w:p>
        </w:tc>
        <w:tc>
          <w:tcPr>
            <w:tcW w:w="660" w:type="dxa"/>
            <w:tcBorders>
              <w:top w:val="nil"/>
              <w:left w:val="nil"/>
              <w:bottom w:val="nil"/>
              <w:right w:val="single" w:sz="4" w:space="0" w:color="auto"/>
            </w:tcBorders>
            <w:shd w:val="clear" w:color="000000" w:fill="BFBFBF"/>
            <w:vAlign w:val="center"/>
          </w:tcPr>
          <w:p w14:paraId="61F7D94C" w14:textId="77777777" w:rsidR="00C1414D" w:rsidRDefault="00000000">
            <w:pPr>
              <w:spacing w:before="0"/>
              <w:jc w:val="center"/>
              <w:rPr>
                <w:b/>
                <w:bCs/>
                <w:color w:val="000000"/>
                <w:sz w:val="18"/>
                <w:szCs w:val="18"/>
              </w:rPr>
            </w:pPr>
            <w:r>
              <w:rPr>
                <w:rFonts w:hint="eastAsia"/>
                <w:b/>
                <w:bCs/>
                <w:color w:val="000000"/>
                <w:sz w:val="18"/>
                <w:szCs w:val="18"/>
              </w:rPr>
              <w:t>#</w:t>
            </w:r>
          </w:p>
        </w:tc>
        <w:tc>
          <w:tcPr>
            <w:tcW w:w="2860" w:type="dxa"/>
            <w:tcBorders>
              <w:top w:val="nil"/>
              <w:left w:val="nil"/>
              <w:bottom w:val="nil"/>
              <w:right w:val="single" w:sz="4" w:space="0" w:color="auto"/>
            </w:tcBorders>
            <w:shd w:val="clear" w:color="000000" w:fill="BFBFBF"/>
            <w:vAlign w:val="center"/>
          </w:tcPr>
          <w:p w14:paraId="7C582780" w14:textId="77777777" w:rsidR="00C1414D" w:rsidRDefault="00000000">
            <w:pPr>
              <w:spacing w:before="0"/>
              <w:jc w:val="center"/>
              <w:rPr>
                <w:b/>
                <w:bCs/>
                <w:color w:val="000000"/>
                <w:sz w:val="18"/>
                <w:szCs w:val="18"/>
              </w:rPr>
            </w:pPr>
            <w:r>
              <w:rPr>
                <w:rFonts w:hint="eastAsia"/>
                <w:b/>
                <w:bCs/>
                <w:color w:val="000000"/>
                <w:sz w:val="18"/>
                <w:szCs w:val="18"/>
              </w:rPr>
              <w:t>名称</w:t>
            </w:r>
          </w:p>
        </w:tc>
        <w:tc>
          <w:tcPr>
            <w:tcW w:w="700" w:type="dxa"/>
            <w:tcBorders>
              <w:top w:val="nil"/>
              <w:left w:val="nil"/>
              <w:bottom w:val="nil"/>
              <w:right w:val="single" w:sz="4" w:space="0" w:color="auto"/>
            </w:tcBorders>
            <w:shd w:val="clear" w:color="000000" w:fill="BFBFBF"/>
            <w:vAlign w:val="center"/>
          </w:tcPr>
          <w:p w14:paraId="5CF0531B" w14:textId="77777777" w:rsidR="00C1414D" w:rsidRDefault="00000000">
            <w:pPr>
              <w:spacing w:before="0"/>
              <w:jc w:val="center"/>
              <w:rPr>
                <w:b/>
                <w:bCs/>
                <w:color w:val="000000"/>
                <w:sz w:val="18"/>
                <w:szCs w:val="18"/>
              </w:rPr>
            </w:pPr>
            <w:r>
              <w:rPr>
                <w:rFonts w:hint="eastAsia"/>
                <w:b/>
                <w:bCs/>
                <w:color w:val="000000"/>
                <w:sz w:val="18"/>
                <w:szCs w:val="18"/>
              </w:rPr>
              <w:t>#</w:t>
            </w:r>
          </w:p>
        </w:tc>
        <w:tc>
          <w:tcPr>
            <w:tcW w:w="3000" w:type="dxa"/>
            <w:tcBorders>
              <w:top w:val="nil"/>
              <w:left w:val="nil"/>
              <w:bottom w:val="nil"/>
              <w:right w:val="nil"/>
            </w:tcBorders>
            <w:shd w:val="clear" w:color="000000" w:fill="BFBFBF"/>
            <w:vAlign w:val="center"/>
          </w:tcPr>
          <w:p w14:paraId="0AB12B86" w14:textId="77777777" w:rsidR="00C1414D" w:rsidRDefault="00000000">
            <w:pPr>
              <w:spacing w:before="0"/>
              <w:jc w:val="center"/>
              <w:rPr>
                <w:b/>
                <w:bCs/>
                <w:color w:val="000000"/>
                <w:sz w:val="18"/>
                <w:szCs w:val="18"/>
              </w:rPr>
            </w:pPr>
            <w:r>
              <w:rPr>
                <w:rFonts w:hint="eastAsia"/>
                <w:b/>
                <w:bCs/>
                <w:color w:val="000000"/>
                <w:sz w:val="18"/>
                <w:szCs w:val="18"/>
              </w:rPr>
              <w:t>名称</w:t>
            </w:r>
          </w:p>
        </w:tc>
      </w:tr>
      <w:tr w:rsidR="00C1414D" w14:paraId="3F479D88" w14:textId="77777777">
        <w:trPr>
          <w:trHeight w:val="315"/>
        </w:trPr>
        <w:tc>
          <w:tcPr>
            <w:tcW w:w="660" w:type="dxa"/>
            <w:tcBorders>
              <w:top w:val="nil"/>
              <w:left w:val="nil"/>
              <w:bottom w:val="nil"/>
              <w:right w:val="single" w:sz="4" w:space="0" w:color="auto"/>
            </w:tcBorders>
            <w:vAlign w:val="center"/>
          </w:tcPr>
          <w:p w14:paraId="185A742A" w14:textId="77777777" w:rsidR="00C1414D" w:rsidRDefault="00000000">
            <w:pPr>
              <w:spacing w:before="0"/>
              <w:jc w:val="center"/>
              <w:rPr>
                <w:color w:val="000000"/>
                <w:sz w:val="18"/>
                <w:szCs w:val="18"/>
              </w:rPr>
            </w:pPr>
            <w:r>
              <w:rPr>
                <w:rFonts w:hint="eastAsia"/>
                <w:color w:val="000000"/>
                <w:sz w:val="18"/>
                <w:szCs w:val="18"/>
              </w:rPr>
              <w:t>1</w:t>
            </w:r>
          </w:p>
        </w:tc>
        <w:tc>
          <w:tcPr>
            <w:tcW w:w="2120" w:type="dxa"/>
            <w:tcBorders>
              <w:top w:val="nil"/>
              <w:left w:val="nil"/>
              <w:bottom w:val="nil"/>
              <w:right w:val="single" w:sz="4" w:space="0" w:color="auto"/>
            </w:tcBorders>
            <w:noWrap/>
            <w:vAlign w:val="center"/>
          </w:tcPr>
          <w:p w14:paraId="61273E61" w14:textId="77777777" w:rsidR="00C1414D" w:rsidRDefault="00000000">
            <w:pPr>
              <w:spacing w:before="0"/>
              <w:jc w:val="center"/>
              <w:rPr>
                <w:color w:val="000000"/>
                <w:sz w:val="18"/>
                <w:szCs w:val="18"/>
              </w:rPr>
            </w:pPr>
            <w:r>
              <w:rPr>
                <w:rFonts w:hint="eastAsia"/>
                <w:color w:val="000000"/>
                <w:sz w:val="18"/>
                <w:szCs w:val="18"/>
              </w:rPr>
              <w:t>KineMOUNT卡口</w:t>
            </w:r>
          </w:p>
        </w:tc>
        <w:tc>
          <w:tcPr>
            <w:tcW w:w="660" w:type="dxa"/>
            <w:tcBorders>
              <w:top w:val="nil"/>
              <w:left w:val="nil"/>
              <w:bottom w:val="nil"/>
              <w:right w:val="single" w:sz="4" w:space="0" w:color="auto"/>
            </w:tcBorders>
            <w:vAlign w:val="center"/>
          </w:tcPr>
          <w:p w14:paraId="39910840" w14:textId="77777777" w:rsidR="00C1414D" w:rsidRDefault="00000000">
            <w:pPr>
              <w:spacing w:before="0"/>
              <w:jc w:val="center"/>
              <w:rPr>
                <w:color w:val="000000"/>
                <w:sz w:val="18"/>
                <w:szCs w:val="18"/>
              </w:rPr>
            </w:pPr>
            <w:r>
              <w:rPr>
                <w:color w:val="000000"/>
                <w:sz w:val="18"/>
                <w:szCs w:val="18"/>
              </w:rPr>
              <w:t>10</w:t>
            </w:r>
          </w:p>
        </w:tc>
        <w:tc>
          <w:tcPr>
            <w:tcW w:w="2860" w:type="dxa"/>
            <w:tcBorders>
              <w:top w:val="nil"/>
              <w:left w:val="nil"/>
              <w:bottom w:val="nil"/>
              <w:right w:val="single" w:sz="4" w:space="0" w:color="auto"/>
            </w:tcBorders>
            <w:vAlign w:val="center"/>
          </w:tcPr>
          <w:p w14:paraId="0BF64024" w14:textId="77777777" w:rsidR="00C1414D" w:rsidRDefault="00000000">
            <w:pPr>
              <w:spacing w:before="0"/>
              <w:jc w:val="center"/>
              <w:rPr>
                <w:color w:val="000000"/>
                <w:sz w:val="18"/>
                <w:szCs w:val="18"/>
              </w:rPr>
            </w:pPr>
            <w:r>
              <w:rPr>
                <w:rFonts w:hint="eastAsia"/>
                <w:color w:val="000000"/>
                <w:sz w:val="18"/>
                <w:szCs w:val="18"/>
              </w:rPr>
              <w:t>AUDIO按键</w:t>
            </w:r>
          </w:p>
        </w:tc>
        <w:tc>
          <w:tcPr>
            <w:tcW w:w="700" w:type="dxa"/>
            <w:tcBorders>
              <w:top w:val="nil"/>
              <w:left w:val="nil"/>
              <w:bottom w:val="nil"/>
              <w:right w:val="single" w:sz="4" w:space="0" w:color="auto"/>
            </w:tcBorders>
            <w:noWrap/>
            <w:vAlign w:val="center"/>
          </w:tcPr>
          <w:p w14:paraId="01076419" w14:textId="77777777" w:rsidR="00C1414D" w:rsidRDefault="00000000">
            <w:pPr>
              <w:spacing w:before="0"/>
              <w:jc w:val="center"/>
              <w:rPr>
                <w:color w:val="000000"/>
                <w:sz w:val="18"/>
                <w:szCs w:val="18"/>
              </w:rPr>
            </w:pPr>
            <w:r>
              <w:rPr>
                <w:color w:val="000000"/>
                <w:sz w:val="18"/>
                <w:szCs w:val="18"/>
              </w:rPr>
              <w:t>19</w:t>
            </w:r>
          </w:p>
        </w:tc>
        <w:tc>
          <w:tcPr>
            <w:tcW w:w="3000" w:type="dxa"/>
            <w:tcBorders>
              <w:top w:val="nil"/>
              <w:left w:val="nil"/>
              <w:bottom w:val="nil"/>
              <w:right w:val="nil"/>
            </w:tcBorders>
            <w:vAlign w:val="center"/>
          </w:tcPr>
          <w:p w14:paraId="1397BD58" w14:textId="77777777" w:rsidR="00C1414D" w:rsidRDefault="00000000">
            <w:pPr>
              <w:spacing w:before="0"/>
              <w:jc w:val="center"/>
              <w:rPr>
                <w:color w:val="000000"/>
                <w:sz w:val="18"/>
                <w:szCs w:val="18"/>
              </w:rPr>
            </w:pPr>
            <w:r>
              <w:rPr>
                <w:rFonts w:hint="eastAsia"/>
                <w:color w:val="000000"/>
                <w:sz w:val="18"/>
                <w:szCs w:val="18"/>
              </w:rPr>
              <w:t>SSD按键</w:t>
            </w:r>
          </w:p>
        </w:tc>
      </w:tr>
      <w:tr w:rsidR="00C1414D" w14:paraId="65403C63" w14:textId="77777777">
        <w:trPr>
          <w:trHeight w:val="315"/>
        </w:trPr>
        <w:tc>
          <w:tcPr>
            <w:tcW w:w="660" w:type="dxa"/>
            <w:tcBorders>
              <w:top w:val="nil"/>
              <w:left w:val="nil"/>
              <w:bottom w:val="nil"/>
              <w:right w:val="single" w:sz="4" w:space="0" w:color="auto"/>
            </w:tcBorders>
            <w:shd w:val="clear" w:color="000000" w:fill="F2F2F2"/>
            <w:vAlign w:val="center"/>
          </w:tcPr>
          <w:p w14:paraId="3973311A" w14:textId="77777777" w:rsidR="00C1414D" w:rsidRDefault="00000000">
            <w:pPr>
              <w:spacing w:before="0"/>
              <w:jc w:val="center"/>
              <w:rPr>
                <w:color w:val="000000"/>
                <w:sz w:val="18"/>
                <w:szCs w:val="18"/>
              </w:rPr>
            </w:pPr>
            <w:r>
              <w:rPr>
                <w:rFonts w:hint="eastAsia"/>
                <w:color w:val="000000"/>
                <w:sz w:val="18"/>
                <w:szCs w:val="18"/>
              </w:rPr>
              <w:t>2</w:t>
            </w:r>
          </w:p>
        </w:tc>
        <w:tc>
          <w:tcPr>
            <w:tcW w:w="2120" w:type="dxa"/>
            <w:tcBorders>
              <w:top w:val="nil"/>
              <w:left w:val="nil"/>
              <w:bottom w:val="nil"/>
              <w:right w:val="single" w:sz="4" w:space="0" w:color="auto"/>
            </w:tcBorders>
            <w:shd w:val="clear" w:color="000000" w:fill="F2F2F2"/>
            <w:vAlign w:val="center"/>
          </w:tcPr>
          <w:p w14:paraId="132F87A4" w14:textId="77777777" w:rsidR="00C1414D" w:rsidRDefault="00000000">
            <w:pPr>
              <w:spacing w:before="0"/>
              <w:jc w:val="center"/>
              <w:rPr>
                <w:color w:val="000000"/>
                <w:sz w:val="18"/>
                <w:szCs w:val="18"/>
              </w:rPr>
            </w:pPr>
            <w:r>
              <w:rPr>
                <w:rFonts w:hint="eastAsia"/>
                <w:color w:val="000000"/>
                <w:sz w:val="18"/>
                <w:szCs w:val="18"/>
              </w:rPr>
              <w:t>REC录制</w:t>
            </w:r>
          </w:p>
        </w:tc>
        <w:tc>
          <w:tcPr>
            <w:tcW w:w="660" w:type="dxa"/>
            <w:tcBorders>
              <w:top w:val="nil"/>
              <w:left w:val="nil"/>
              <w:bottom w:val="nil"/>
              <w:right w:val="single" w:sz="4" w:space="0" w:color="auto"/>
            </w:tcBorders>
            <w:shd w:val="clear" w:color="000000" w:fill="F2F2F2"/>
            <w:vAlign w:val="center"/>
          </w:tcPr>
          <w:p w14:paraId="21736636" w14:textId="77777777" w:rsidR="00C1414D" w:rsidRDefault="00000000">
            <w:pPr>
              <w:spacing w:before="0"/>
              <w:jc w:val="center"/>
              <w:rPr>
                <w:color w:val="000000"/>
                <w:sz w:val="18"/>
                <w:szCs w:val="18"/>
              </w:rPr>
            </w:pPr>
            <w:r>
              <w:rPr>
                <w:color w:val="000000"/>
                <w:sz w:val="18"/>
                <w:szCs w:val="18"/>
              </w:rPr>
              <w:t>11</w:t>
            </w:r>
          </w:p>
        </w:tc>
        <w:tc>
          <w:tcPr>
            <w:tcW w:w="2860" w:type="dxa"/>
            <w:tcBorders>
              <w:top w:val="nil"/>
              <w:left w:val="nil"/>
              <w:bottom w:val="nil"/>
              <w:right w:val="single" w:sz="4" w:space="0" w:color="auto"/>
            </w:tcBorders>
            <w:shd w:val="clear" w:color="000000" w:fill="F2F2F2"/>
            <w:vAlign w:val="center"/>
          </w:tcPr>
          <w:p w14:paraId="6324F1F8" w14:textId="77777777" w:rsidR="00C1414D" w:rsidRDefault="00000000">
            <w:pPr>
              <w:spacing w:before="0"/>
              <w:jc w:val="center"/>
              <w:rPr>
                <w:color w:val="000000"/>
                <w:sz w:val="18"/>
                <w:szCs w:val="18"/>
              </w:rPr>
            </w:pPr>
            <w:r>
              <w:rPr>
                <w:rFonts w:hint="eastAsia"/>
                <w:color w:val="000000"/>
                <w:sz w:val="18"/>
                <w:szCs w:val="18"/>
              </w:rPr>
              <w:t>LUT/预设列表/自定义</w:t>
            </w:r>
          </w:p>
        </w:tc>
        <w:tc>
          <w:tcPr>
            <w:tcW w:w="700" w:type="dxa"/>
            <w:tcBorders>
              <w:top w:val="nil"/>
              <w:left w:val="nil"/>
              <w:bottom w:val="nil"/>
              <w:right w:val="single" w:sz="4" w:space="0" w:color="auto"/>
            </w:tcBorders>
            <w:shd w:val="clear" w:color="000000" w:fill="F2F2F2"/>
            <w:noWrap/>
            <w:vAlign w:val="center"/>
          </w:tcPr>
          <w:p w14:paraId="1B639475" w14:textId="77777777" w:rsidR="00C1414D" w:rsidRDefault="00000000">
            <w:pPr>
              <w:spacing w:before="0"/>
              <w:jc w:val="center"/>
              <w:rPr>
                <w:color w:val="000000"/>
                <w:sz w:val="18"/>
                <w:szCs w:val="18"/>
              </w:rPr>
            </w:pPr>
            <w:r>
              <w:rPr>
                <w:color w:val="000000"/>
                <w:sz w:val="18"/>
                <w:szCs w:val="18"/>
              </w:rPr>
              <w:t>20</w:t>
            </w:r>
          </w:p>
        </w:tc>
        <w:tc>
          <w:tcPr>
            <w:tcW w:w="3000" w:type="dxa"/>
            <w:tcBorders>
              <w:top w:val="nil"/>
              <w:left w:val="nil"/>
              <w:bottom w:val="nil"/>
              <w:right w:val="nil"/>
            </w:tcBorders>
            <w:shd w:val="clear" w:color="000000" w:fill="F2F2F2"/>
            <w:vAlign w:val="center"/>
          </w:tcPr>
          <w:p w14:paraId="56430C6B" w14:textId="77777777" w:rsidR="00C1414D" w:rsidRDefault="00000000">
            <w:pPr>
              <w:spacing w:before="0"/>
              <w:jc w:val="center"/>
              <w:rPr>
                <w:color w:val="000000"/>
                <w:sz w:val="18"/>
                <w:szCs w:val="18"/>
              </w:rPr>
            </w:pPr>
            <w:r>
              <w:rPr>
                <w:rFonts w:hint="eastAsia"/>
                <w:color w:val="000000"/>
                <w:sz w:val="18"/>
                <w:szCs w:val="18"/>
              </w:rPr>
              <w:t>SSD舱门</w:t>
            </w:r>
          </w:p>
        </w:tc>
      </w:tr>
      <w:tr w:rsidR="00C1414D" w14:paraId="65A98BB8" w14:textId="77777777">
        <w:trPr>
          <w:trHeight w:val="315"/>
        </w:trPr>
        <w:tc>
          <w:tcPr>
            <w:tcW w:w="660" w:type="dxa"/>
            <w:tcBorders>
              <w:top w:val="nil"/>
              <w:left w:val="nil"/>
              <w:bottom w:val="nil"/>
              <w:right w:val="single" w:sz="4" w:space="0" w:color="auto"/>
            </w:tcBorders>
            <w:vAlign w:val="center"/>
          </w:tcPr>
          <w:p w14:paraId="6C5981CC" w14:textId="77777777" w:rsidR="00C1414D" w:rsidRDefault="00000000">
            <w:pPr>
              <w:spacing w:before="0"/>
              <w:jc w:val="center"/>
              <w:rPr>
                <w:color w:val="000000"/>
                <w:sz w:val="18"/>
                <w:szCs w:val="18"/>
              </w:rPr>
            </w:pPr>
            <w:r>
              <w:rPr>
                <w:rFonts w:hint="eastAsia"/>
                <w:color w:val="000000"/>
                <w:sz w:val="18"/>
                <w:szCs w:val="18"/>
              </w:rPr>
              <w:t>3</w:t>
            </w:r>
          </w:p>
        </w:tc>
        <w:tc>
          <w:tcPr>
            <w:tcW w:w="2120" w:type="dxa"/>
            <w:tcBorders>
              <w:top w:val="nil"/>
              <w:left w:val="nil"/>
              <w:bottom w:val="nil"/>
              <w:right w:val="single" w:sz="4" w:space="0" w:color="auto"/>
            </w:tcBorders>
            <w:vAlign w:val="center"/>
          </w:tcPr>
          <w:p w14:paraId="40D55529" w14:textId="77777777" w:rsidR="00C1414D" w:rsidRDefault="00000000">
            <w:pPr>
              <w:spacing w:before="0"/>
              <w:jc w:val="center"/>
              <w:rPr>
                <w:color w:val="000000"/>
                <w:sz w:val="18"/>
                <w:szCs w:val="18"/>
              </w:rPr>
            </w:pPr>
            <w:r>
              <w:rPr>
                <w:rFonts w:hint="eastAsia"/>
                <w:color w:val="000000"/>
                <w:sz w:val="18"/>
                <w:szCs w:val="18"/>
              </w:rPr>
              <w:t>REC指示灯/Tally灯</w:t>
            </w:r>
          </w:p>
        </w:tc>
        <w:tc>
          <w:tcPr>
            <w:tcW w:w="660" w:type="dxa"/>
            <w:tcBorders>
              <w:top w:val="nil"/>
              <w:left w:val="nil"/>
              <w:bottom w:val="nil"/>
              <w:right w:val="single" w:sz="4" w:space="0" w:color="auto"/>
            </w:tcBorders>
            <w:noWrap/>
            <w:vAlign w:val="center"/>
          </w:tcPr>
          <w:p w14:paraId="5330EEDE" w14:textId="77777777" w:rsidR="00C1414D" w:rsidRDefault="00000000">
            <w:pPr>
              <w:spacing w:before="0"/>
              <w:jc w:val="center"/>
              <w:rPr>
                <w:color w:val="000000"/>
                <w:sz w:val="18"/>
                <w:szCs w:val="18"/>
              </w:rPr>
            </w:pPr>
            <w:r>
              <w:rPr>
                <w:rFonts w:hint="eastAsia"/>
                <w:color w:val="000000"/>
                <w:sz w:val="18"/>
                <w:szCs w:val="18"/>
              </w:rPr>
              <w:t>1</w:t>
            </w:r>
            <w:r>
              <w:rPr>
                <w:color w:val="000000"/>
                <w:sz w:val="18"/>
                <w:szCs w:val="18"/>
              </w:rPr>
              <w:t>2</w:t>
            </w:r>
          </w:p>
        </w:tc>
        <w:tc>
          <w:tcPr>
            <w:tcW w:w="2860" w:type="dxa"/>
            <w:tcBorders>
              <w:top w:val="nil"/>
              <w:left w:val="nil"/>
              <w:bottom w:val="nil"/>
              <w:right w:val="single" w:sz="4" w:space="0" w:color="auto"/>
            </w:tcBorders>
            <w:noWrap/>
            <w:vAlign w:val="center"/>
          </w:tcPr>
          <w:p w14:paraId="1748A6D9" w14:textId="77777777" w:rsidR="00C1414D" w:rsidRDefault="00000000">
            <w:pPr>
              <w:spacing w:before="0"/>
              <w:jc w:val="center"/>
              <w:rPr>
                <w:color w:val="000000"/>
                <w:sz w:val="18"/>
                <w:szCs w:val="18"/>
              </w:rPr>
            </w:pPr>
            <w:r>
              <w:rPr>
                <w:rFonts w:hint="eastAsia"/>
                <w:color w:val="000000"/>
                <w:sz w:val="18"/>
                <w:szCs w:val="18"/>
              </w:rPr>
              <w:t>放大对焦/自定义</w:t>
            </w:r>
          </w:p>
        </w:tc>
        <w:tc>
          <w:tcPr>
            <w:tcW w:w="700" w:type="dxa"/>
            <w:tcBorders>
              <w:top w:val="nil"/>
              <w:left w:val="nil"/>
              <w:bottom w:val="nil"/>
              <w:right w:val="single" w:sz="4" w:space="0" w:color="auto"/>
            </w:tcBorders>
            <w:vAlign w:val="center"/>
          </w:tcPr>
          <w:p w14:paraId="59359165" w14:textId="77777777" w:rsidR="00C1414D" w:rsidRDefault="00000000">
            <w:pPr>
              <w:spacing w:before="0"/>
              <w:jc w:val="center"/>
              <w:rPr>
                <w:color w:val="000000"/>
                <w:sz w:val="18"/>
                <w:szCs w:val="18"/>
              </w:rPr>
            </w:pPr>
            <w:r>
              <w:rPr>
                <w:color w:val="000000"/>
                <w:sz w:val="18"/>
                <w:szCs w:val="18"/>
              </w:rPr>
              <w:t>21</w:t>
            </w:r>
          </w:p>
        </w:tc>
        <w:tc>
          <w:tcPr>
            <w:tcW w:w="3000" w:type="dxa"/>
            <w:tcBorders>
              <w:top w:val="nil"/>
              <w:left w:val="nil"/>
              <w:bottom w:val="nil"/>
              <w:right w:val="nil"/>
            </w:tcBorders>
            <w:vAlign w:val="center"/>
          </w:tcPr>
          <w:p w14:paraId="7717C33A" w14:textId="77777777" w:rsidR="00C1414D" w:rsidRDefault="00000000">
            <w:pPr>
              <w:spacing w:before="0"/>
              <w:jc w:val="center"/>
              <w:rPr>
                <w:color w:val="000000"/>
                <w:sz w:val="18"/>
                <w:szCs w:val="18"/>
              </w:rPr>
            </w:pPr>
            <w:r>
              <w:rPr>
                <w:rFonts w:hint="eastAsia"/>
                <w:color w:val="000000"/>
                <w:sz w:val="18"/>
                <w:szCs w:val="18"/>
              </w:rPr>
              <w:t>A卡</w:t>
            </w:r>
          </w:p>
        </w:tc>
      </w:tr>
      <w:tr w:rsidR="00C1414D" w14:paraId="52CBC7C4" w14:textId="77777777">
        <w:trPr>
          <w:trHeight w:val="315"/>
        </w:trPr>
        <w:tc>
          <w:tcPr>
            <w:tcW w:w="660" w:type="dxa"/>
            <w:tcBorders>
              <w:top w:val="nil"/>
              <w:left w:val="nil"/>
              <w:bottom w:val="nil"/>
              <w:right w:val="single" w:sz="4" w:space="0" w:color="auto"/>
            </w:tcBorders>
            <w:shd w:val="clear" w:color="000000" w:fill="F2F2F2"/>
            <w:vAlign w:val="center"/>
          </w:tcPr>
          <w:p w14:paraId="3461F13A" w14:textId="77777777" w:rsidR="00C1414D" w:rsidRDefault="00000000">
            <w:pPr>
              <w:spacing w:before="0"/>
              <w:jc w:val="center"/>
              <w:rPr>
                <w:color w:val="000000"/>
                <w:sz w:val="18"/>
                <w:szCs w:val="18"/>
              </w:rPr>
            </w:pPr>
            <w:r>
              <w:rPr>
                <w:color w:val="000000"/>
                <w:sz w:val="18"/>
                <w:szCs w:val="18"/>
              </w:rPr>
              <w:t>4</w:t>
            </w:r>
          </w:p>
        </w:tc>
        <w:tc>
          <w:tcPr>
            <w:tcW w:w="2120" w:type="dxa"/>
            <w:tcBorders>
              <w:top w:val="nil"/>
              <w:left w:val="nil"/>
              <w:bottom w:val="nil"/>
              <w:right w:val="single" w:sz="4" w:space="0" w:color="auto"/>
            </w:tcBorders>
            <w:shd w:val="clear" w:color="000000" w:fill="F2F2F2"/>
            <w:vAlign w:val="center"/>
          </w:tcPr>
          <w:p w14:paraId="2C7020AD" w14:textId="77777777" w:rsidR="00C1414D" w:rsidRDefault="00000000">
            <w:pPr>
              <w:spacing w:before="0"/>
              <w:jc w:val="center"/>
              <w:rPr>
                <w:color w:val="000000"/>
                <w:sz w:val="18"/>
                <w:szCs w:val="18"/>
              </w:rPr>
            </w:pPr>
            <w:r>
              <w:rPr>
                <w:rFonts w:hint="eastAsia"/>
                <w:color w:val="000000"/>
                <w:sz w:val="18"/>
                <w:szCs w:val="18"/>
              </w:rPr>
              <w:t>转轮按键/自定义</w:t>
            </w:r>
          </w:p>
        </w:tc>
        <w:tc>
          <w:tcPr>
            <w:tcW w:w="660" w:type="dxa"/>
            <w:tcBorders>
              <w:top w:val="nil"/>
              <w:left w:val="nil"/>
              <w:bottom w:val="nil"/>
              <w:right w:val="single" w:sz="4" w:space="0" w:color="auto"/>
            </w:tcBorders>
            <w:shd w:val="clear" w:color="000000" w:fill="F2F2F2"/>
            <w:noWrap/>
            <w:vAlign w:val="center"/>
          </w:tcPr>
          <w:p w14:paraId="64A2682F" w14:textId="77777777" w:rsidR="00C1414D" w:rsidRDefault="00000000">
            <w:pPr>
              <w:spacing w:before="0"/>
              <w:jc w:val="center"/>
              <w:rPr>
                <w:color w:val="000000"/>
                <w:sz w:val="18"/>
                <w:szCs w:val="18"/>
              </w:rPr>
            </w:pPr>
            <w:r>
              <w:rPr>
                <w:color w:val="000000"/>
                <w:sz w:val="18"/>
                <w:szCs w:val="18"/>
              </w:rPr>
              <w:t>13</w:t>
            </w:r>
          </w:p>
        </w:tc>
        <w:tc>
          <w:tcPr>
            <w:tcW w:w="2860" w:type="dxa"/>
            <w:tcBorders>
              <w:top w:val="nil"/>
              <w:left w:val="nil"/>
              <w:bottom w:val="nil"/>
              <w:right w:val="single" w:sz="4" w:space="0" w:color="auto"/>
            </w:tcBorders>
            <w:shd w:val="clear" w:color="000000" w:fill="F2F2F2"/>
            <w:vAlign w:val="center"/>
          </w:tcPr>
          <w:p w14:paraId="4583BD06" w14:textId="77777777" w:rsidR="00C1414D" w:rsidRDefault="00000000">
            <w:pPr>
              <w:spacing w:before="0"/>
              <w:jc w:val="center"/>
              <w:rPr>
                <w:color w:val="000000"/>
                <w:sz w:val="18"/>
                <w:szCs w:val="18"/>
              </w:rPr>
            </w:pPr>
            <w:r>
              <w:rPr>
                <w:rFonts w:hint="eastAsia"/>
                <w:color w:val="000000"/>
                <w:sz w:val="18"/>
                <w:szCs w:val="18"/>
              </w:rPr>
              <w:t>FPS</w:t>
            </w:r>
            <w:r>
              <w:rPr>
                <w:color w:val="000000"/>
                <w:sz w:val="18"/>
                <w:szCs w:val="18"/>
              </w:rPr>
              <w:t xml:space="preserve"> </w:t>
            </w:r>
            <w:r>
              <w:rPr>
                <w:rFonts w:hint="eastAsia"/>
                <w:color w:val="000000"/>
                <w:sz w:val="18"/>
                <w:szCs w:val="18"/>
              </w:rPr>
              <w:t>按键</w:t>
            </w:r>
          </w:p>
        </w:tc>
        <w:tc>
          <w:tcPr>
            <w:tcW w:w="700" w:type="dxa"/>
            <w:tcBorders>
              <w:top w:val="nil"/>
              <w:left w:val="nil"/>
              <w:bottom w:val="nil"/>
              <w:right w:val="single" w:sz="4" w:space="0" w:color="auto"/>
            </w:tcBorders>
            <w:shd w:val="clear" w:color="000000" w:fill="F2F2F2"/>
            <w:vAlign w:val="center"/>
          </w:tcPr>
          <w:p w14:paraId="69F762DF" w14:textId="77777777" w:rsidR="00C1414D" w:rsidRDefault="00000000">
            <w:pPr>
              <w:spacing w:before="0"/>
              <w:jc w:val="center"/>
              <w:rPr>
                <w:color w:val="000000"/>
                <w:sz w:val="18"/>
                <w:szCs w:val="18"/>
              </w:rPr>
            </w:pPr>
            <w:r>
              <w:rPr>
                <w:color w:val="000000"/>
                <w:sz w:val="18"/>
                <w:szCs w:val="18"/>
              </w:rPr>
              <w:t>22</w:t>
            </w:r>
          </w:p>
        </w:tc>
        <w:tc>
          <w:tcPr>
            <w:tcW w:w="3000" w:type="dxa"/>
            <w:tcBorders>
              <w:top w:val="nil"/>
              <w:left w:val="nil"/>
              <w:bottom w:val="nil"/>
              <w:right w:val="nil"/>
            </w:tcBorders>
            <w:shd w:val="clear" w:color="000000" w:fill="F2F2F2"/>
            <w:vAlign w:val="center"/>
          </w:tcPr>
          <w:p w14:paraId="52990118" w14:textId="77777777" w:rsidR="00C1414D" w:rsidRDefault="00000000">
            <w:pPr>
              <w:spacing w:before="0"/>
              <w:jc w:val="center"/>
              <w:rPr>
                <w:color w:val="000000"/>
                <w:sz w:val="18"/>
                <w:szCs w:val="18"/>
              </w:rPr>
            </w:pPr>
            <w:r>
              <w:rPr>
                <w:rFonts w:hint="eastAsia"/>
                <w:color w:val="000000"/>
                <w:sz w:val="18"/>
                <w:szCs w:val="18"/>
              </w:rPr>
              <w:t>B卡</w:t>
            </w:r>
          </w:p>
        </w:tc>
      </w:tr>
      <w:tr w:rsidR="00C1414D" w14:paraId="4077EC81" w14:textId="77777777">
        <w:trPr>
          <w:trHeight w:val="315"/>
        </w:trPr>
        <w:tc>
          <w:tcPr>
            <w:tcW w:w="660" w:type="dxa"/>
            <w:tcBorders>
              <w:top w:val="nil"/>
              <w:left w:val="nil"/>
              <w:bottom w:val="nil"/>
              <w:right w:val="single" w:sz="4" w:space="0" w:color="auto"/>
            </w:tcBorders>
            <w:vAlign w:val="center"/>
          </w:tcPr>
          <w:p w14:paraId="6EBB8012" w14:textId="77777777" w:rsidR="00C1414D" w:rsidRDefault="00000000">
            <w:pPr>
              <w:spacing w:before="0"/>
              <w:jc w:val="center"/>
              <w:rPr>
                <w:color w:val="000000"/>
                <w:sz w:val="18"/>
                <w:szCs w:val="18"/>
              </w:rPr>
            </w:pPr>
            <w:r>
              <w:rPr>
                <w:color w:val="000000"/>
                <w:sz w:val="18"/>
                <w:szCs w:val="18"/>
              </w:rPr>
              <w:t>5</w:t>
            </w:r>
          </w:p>
        </w:tc>
        <w:tc>
          <w:tcPr>
            <w:tcW w:w="2120" w:type="dxa"/>
            <w:tcBorders>
              <w:top w:val="nil"/>
              <w:left w:val="nil"/>
              <w:bottom w:val="nil"/>
              <w:right w:val="single" w:sz="4" w:space="0" w:color="auto"/>
            </w:tcBorders>
            <w:vAlign w:val="center"/>
          </w:tcPr>
          <w:p w14:paraId="2A2D1286" w14:textId="77777777" w:rsidR="00C1414D" w:rsidRDefault="00000000">
            <w:pPr>
              <w:spacing w:before="0"/>
              <w:jc w:val="center"/>
              <w:rPr>
                <w:color w:val="000000"/>
                <w:sz w:val="18"/>
                <w:szCs w:val="18"/>
              </w:rPr>
            </w:pPr>
            <w:r>
              <w:rPr>
                <w:rFonts w:hint="eastAsia"/>
                <w:color w:val="000000"/>
                <w:sz w:val="18"/>
                <w:szCs w:val="18"/>
              </w:rPr>
              <w:t>转轮</w:t>
            </w:r>
          </w:p>
        </w:tc>
        <w:tc>
          <w:tcPr>
            <w:tcW w:w="660" w:type="dxa"/>
            <w:tcBorders>
              <w:top w:val="nil"/>
              <w:left w:val="nil"/>
              <w:bottom w:val="nil"/>
              <w:right w:val="single" w:sz="4" w:space="0" w:color="auto"/>
            </w:tcBorders>
            <w:noWrap/>
            <w:vAlign w:val="center"/>
          </w:tcPr>
          <w:p w14:paraId="1E2C6C62" w14:textId="77777777" w:rsidR="00C1414D" w:rsidRDefault="00000000">
            <w:pPr>
              <w:spacing w:before="0"/>
              <w:jc w:val="center"/>
              <w:rPr>
                <w:color w:val="000000"/>
                <w:sz w:val="18"/>
                <w:szCs w:val="18"/>
              </w:rPr>
            </w:pPr>
            <w:r>
              <w:rPr>
                <w:color w:val="000000"/>
                <w:sz w:val="18"/>
                <w:szCs w:val="18"/>
              </w:rPr>
              <w:t>14</w:t>
            </w:r>
          </w:p>
        </w:tc>
        <w:tc>
          <w:tcPr>
            <w:tcW w:w="2860" w:type="dxa"/>
            <w:tcBorders>
              <w:top w:val="nil"/>
              <w:left w:val="nil"/>
              <w:bottom w:val="nil"/>
              <w:right w:val="single" w:sz="4" w:space="0" w:color="auto"/>
            </w:tcBorders>
            <w:vAlign w:val="center"/>
          </w:tcPr>
          <w:p w14:paraId="2946ACF1" w14:textId="77777777" w:rsidR="00C1414D" w:rsidRDefault="00000000">
            <w:pPr>
              <w:spacing w:before="0"/>
              <w:jc w:val="center"/>
              <w:rPr>
                <w:color w:val="000000"/>
                <w:sz w:val="18"/>
                <w:szCs w:val="18"/>
              </w:rPr>
            </w:pPr>
            <w:r>
              <w:rPr>
                <w:rFonts w:hint="eastAsia"/>
                <w:color w:val="000000"/>
                <w:sz w:val="18"/>
                <w:szCs w:val="18"/>
              </w:rPr>
              <w:t>Iris</w:t>
            </w:r>
            <w:r>
              <w:rPr>
                <w:color w:val="000000"/>
                <w:sz w:val="18"/>
                <w:szCs w:val="18"/>
              </w:rPr>
              <w:t xml:space="preserve"> </w:t>
            </w:r>
            <w:r>
              <w:rPr>
                <w:rFonts w:hint="eastAsia"/>
                <w:color w:val="000000"/>
                <w:sz w:val="18"/>
                <w:szCs w:val="18"/>
              </w:rPr>
              <w:t>按键</w:t>
            </w:r>
          </w:p>
        </w:tc>
        <w:tc>
          <w:tcPr>
            <w:tcW w:w="700" w:type="dxa"/>
            <w:tcBorders>
              <w:top w:val="nil"/>
              <w:left w:val="nil"/>
              <w:bottom w:val="nil"/>
              <w:right w:val="single" w:sz="4" w:space="0" w:color="auto"/>
            </w:tcBorders>
            <w:vAlign w:val="center"/>
          </w:tcPr>
          <w:p w14:paraId="17655C04" w14:textId="77777777" w:rsidR="00C1414D" w:rsidRDefault="00000000">
            <w:pPr>
              <w:spacing w:before="0"/>
              <w:jc w:val="center"/>
              <w:rPr>
                <w:color w:val="000000"/>
                <w:sz w:val="18"/>
                <w:szCs w:val="18"/>
              </w:rPr>
            </w:pPr>
            <w:r>
              <w:rPr>
                <w:color w:val="000000"/>
                <w:sz w:val="18"/>
                <w:szCs w:val="18"/>
              </w:rPr>
              <w:t>23</w:t>
            </w:r>
          </w:p>
        </w:tc>
        <w:tc>
          <w:tcPr>
            <w:tcW w:w="3000" w:type="dxa"/>
            <w:tcBorders>
              <w:top w:val="nil"/>
              <w:left w:val="nil"/>
              <w:bottom w:val="nil"/>
              <w:right w:val="nil"/>
            </w:tcBorders>
            <w:vAlign w:val="center"/>
          </w:tcPr>
          <w:p w14:paraId="2687BD5A" w14:textId="77777777" w:rsidR="00C1414D" w:rsidRDefault="00000000">
            <w:pPr>
              <w:spacing w:before="0"/>
              <w:jc w:val="center"/>
              <w:rPr>
                <w:color w:val="000000"/>
                <w:sz w:val="18"/>
                <w:szCs w:val="18"/>
              </w:rPr>
            </w:pPr>
            <w:r>
              <w:rPr>
                <w:rFonts w:hint="eastAsia"/>
                <w:color w:val="000000"/>
                <w:sz w:val="18"/>
                <w:szCs w:val="18"/>
              </w:rPr>
              <w:t>A卡指示灯</w:t>
            </w:r>
          </w:p>
        </w:tc>
      </w:tr>
      <w:tr w:rsidR="00C1414D" w14:paraId="6795D82C" w14:textId="77777777">
        <w:trPr>
          <w:trHeight w:val="315"/>
        </w:trPr>
        <w:tc>
          <w:tcPr>
            <w:tcW w:w="660" w:type="dxa"/>
            <w:tcBorders>
              <w:top w:val="nil"/>
              <w:left w:val="nil"/>
              <w:bottom w:val="nil"/>
              <w:right w:val="single" w:sz="4" w:space="0" w:color="auto"/>
            </w:tcBorders>
            <w:shd w:val="clear" w:color="000000" w:fill="F2F2F2"/>
            <w:vAlign w:val="center"/>
          </w:tcPr>
          <w:p w14:paraId="53B8DD4A" w14:textId="77777777" w:rsidR="00C1414D" w:rsidRDefault="00000000">
            <w:pPr>
              <w:spacing w:before="0"/>
              <w:jc w:val="center"/>
              <w:rPr>
                <w:color w:val="000000"/>
                <w:sz w:val="18"/>
                <w:szCs w:val="18"/>
              </w:rPr>
            </w:pPr>
            <w:r>
              <w:rPr>
                <w:color w:val="000000"/>
                <w:sz w:val="18"/>
                <w:szCs w:val="18"/>
              </w:rPr>
              <w:t>6</w:t>
            </w:r>
          </w:p>
        </w:tc>
        <w:tc>
          <w:tcPr>
            <w:tcW w:w="2120" w:type="dxa"/>
            <w:tcBorders>
              <w:top w:val="nil"/>
              <w:left w:val="nil"/>
              <w:bottom w:val="nil"/>
              <w:right w:val="single" w:sz="4" w:space="0" w:color="auto"/>
            </w:tcBorders>
            <w:shd w:val="clear" w:color="000000" w:fill="F2F2F2"/>
            <w:vAlign w:val="center"/>
          </w:tcPr>
          <w:p w14:paraId="760E4435" w14:textId="77777777" w:rsidR="00C1414D" w:rsidRDefault="00000000">
            <w:pPr>
              <w:spacing w:before="0"/>
              <w:jc w:val="center"/>
              <w:rPr>
                <w:color w:val="000000"/>
                <w:sz w:val="18"/>
                <w:szCs w:val="18"/>
              </w:rPr>
            </w:pPr>
            <w:r>
              <w:rPr>
                <w:rFonts w:hint="eastAsia"/>
                <w:color w:val="000000"/>
                <w:sz w:val="18"/>
                <w:szCs w:val="18"/>
              </w:rPr>
              <w:t>电源开关</w:t>
            </w:r>
          </w:p>
        </w:tc>
        <w:tc>
          <w:tcPr>
            <w:tcW w:w="660" w:type="dxa"/>
            <w:tcBorders>
              <w:top w:val="nil"/>
              <w:left w:val="nil"/>
              <w:bottom w:val="nil"/>
              <w:right w:val="single" w:sz="4" w:space="0" w:color="auto"/>
            </w:tcBorders>
            <w:shd w:val="clear" w:color="000000" w:fill="F2F2F2"/>
            <w:noWrap/>
            <w:vAlign w:val="center"/>
          </w:tcPr>
          <w:p w14:paraId="1C5BADC7" w14:textId="77777777" w:rsidR="00C1414D" w:rsidRDefault="00000000">
            <w:pPr>
              <w:spacing w:before="0"/>
              <w:jc w:val="center"/>
              <w:rPr>
                <w:color w:val="000000"/>
                <w:sz w:val="18"/>
                <w:szCs w:val="18"/>
              </w:rPr>
            </w:pPr>
            <w:r>
              <w:rPr>
                <w:rFonts w:hint="eastAsia"/>
                <w:color w:val="000000"/>
                <w:sz w:val="18"/>
                <w:szCs w:val="18"/>
              </w:rPr>
              <w:t>1</w:t>
            </w:r>
            <w:r>
              <w:rPr>
                <w:color w:val="000000"/>
                <w:sz w:val="18"/>
                <w:szCs w:val="18"/>
              </w:rPr>
              <w:t>5</w:t>
            </w:r>
          </w:p>
        </w:tc>
        <w:tc>
          <w:tcPr>
            <w:tcW w:w="2860" w:type="dxa"/>
            <w:tcBorders>
              <w:top w:val="nil"/>
              <w:left w:val="nil"/>
              <w:bottom w:val="nil"/>
              <w:right w:val="single" w:sz="4" w:space="0" w:color="auto"/>
            </w:tcBorders>
            <w:shd w:val="clear" w:color="000000" w:fill="F2F2F2"/>
            <w:vAlign w:val="center"/>
          </w:tcPr>
          <w:p w14:paraId="04265CD3" w14:textId="77777777" w:rsidR="00C1414D" w:rsidRDefault="00000000">
            <w:pPr>
              <w:spacing w:before="0"/>
              <w:jc w:val="center"/>
              <w:rPr>
                <w:color w:val="000000"/>
                <w:sz w:val="18"/>
                <w:szCs w:val="18"/>
              </w:rPr>
            </w:pPr>
            <w:r>
              <w:rPr>
                <w:rFonts w:hint="eastAsia"/>
                <w:color w:val="000000"/>
                <w:sz w:val="18"/>
                <w:szCs w:val="18"/>
              </w:rPr>
              <w:t>Shutter</w:t>
            </w:r>
            <w:r>
              <w:rPr>
                <w:color w:val="000000"/>
                <w:sz w:val="18"/>
                <w:szCs w:val="18"/>
              </w:rPr>
              <w:t xml:space="preserve"> </w:t>
            </w:r>
            <w:r>
              <w:rPr>
                <w:rFonts w:hint="eastAsia"/>
                <w:color w:val="000000"/>
                <w:sz w:val="18"/>
                <w:szCs w:val="18"/>
              </w:rPr>
              <w:t>按键</w:t>
            </w:r>
          </w:p>
        </w:tc>
        <w:tc>
          <w:tcPr>
            <w:tcW w:w="700" w:type="dxa"/>
            <w:tcBorders>
              <w:top w:val="nil"/>
              <w:left w:val="nil"/>
              <w:bottom w:val="nil"/>
              <w:right w:val="single" w:sz="4" w:space="0" w:color="auto"/>
            </w:tcBorders>
            <w:shd w:val="clear" w:color="000000" w:fill="F2F2F2"/>
            <w:vAlign w:val="center"/>
          </w:tcPr>
          <w:p w14:paraId="4EC3C09A" w14:textId="77777777" w:rsidR="00C1414D" w:rsidRDefault="00000000">
            <w:pPr>
              <w:spacing w:before="0"/>
              <w:jc w:val="center"/>
              <w:rPr>
                <w:color w:val="000000"/>
                <w:sz w:val="18"/>
                <w:szCs w:val="18"/>
              </w:rPr>
            </w:pPr>
            <w:r>
              <w:rPr>
                <w:color w:val="000000"/>
                <w:sz w:val="18"/>
                <w:szCs w:val="18"/>
              </w:rPr>
              <w:t>24</w:t>
            </w:r>
          </w:p>
        </w:tc>
        <w:tc>
          <w:tcPr>
            <w:tcW w:w="3000" w:type="dxa"/>
            <w:tcBorders>
              <w:top w:val="nil"/>
              <w:left w:val="nil"/>
              <w:bottom w:val="nil"/>
              <w:right w:val="nil"/>
            </w:tcBorders>
            <w:shd w:val="clear" w:color="000000" w:fill="F2F2F2"/>
            <w:vAlign w:val="center"/>
          </w:tcPr>
          <w:p w14:paraId="46C0A564" w14:textId="77777777" w:rsidR="00C1414D" w:rsidRDefault="00000000">
            <w:pPr>
              <w:spacing w:before="0"/>
              <w:jc w:val="center"/>
              <w:rPr>
                <w:color w:val="000000"/>
                <w:sz w:val="18"/>
                <w:szCs w:val="18"/>
              </w:rPr>
            </w:pPr>
            <w:r>
              <w:rPr>
                <w:rFonts w:hint="eastAsia"/>
                <w:color w:val="000000"/>
                <w:sz w:val="18"/>
                <w:szCs w:val="18"/>
              </w:rPr>
              <w:t>B卡指示灯</w:t>
            </w:r>
          </w:p>
        </w:tc>
      </w:tr>
      <w:tr w:rsidR="00C1414D" w14:paraId="0AA8D893" w14:textId="77777777">
        <w:trPr>
          <w:trHeight w:val="315"/>
        </w:trPr>
        <w:tc>
          <w:tcPr>
            <w:tcW w:w="660" w:type="dxa"/>
            <w:tcBorders>
              <w:top w:val="nil"/>
              <w:left w:val="nil"/>
              <w:bottom w:val="nil"/>
              <w:right w:val="single" w:sz="4" w:space="0" w:color="auto"/>
            </w:tcBorders>
            <w:vAlign w:val="center"/>
          </w:tcPr>
          <w:p w14:paraId="7A9310EF" w14:textId="77777777" w:rsidR="00C1414D" w:rsidRDefault="00000000">
            <w:pPr>
              <w:spacing w:before="0"/>
              <w:jc w:val="center"/>
              <w:rPr>
                <w:color w:val="000000"/>
                <w:sz w:val="18"/>
                <w:szCs w:val="18"/>
              </w:rPr>
            </w:pPr>
            <w:r>
              <w:rPr>
                <w:color w:val="000000"/>
                <w:sz w:val="18"/>
                <w:szCs w:val="18"/>
              </w:rPr>
              <w:t>7</w:t>
            </w:r>
          </w:p>
        </w:tc>
        <w:tc>
          <w:tcPr>
            <w:tcW w:w="2120" w:type="dxa"/>
            <w:tcBorders>
              <w:top w:val="nil"/>
              <w:left w:val="nil"/>
              <w:bottom w:val="nil"/>
              <w:right w:val="single" w:sz="4" w:space="0" w:color="auto"/>
            </w:tcBorders>
            <w:vAlign w:val="center"/>
          </w:tcPr>
          <w:p w14:paraId="76FD91D0" w14:textId="77777777" w:rsidR="00C1414D" w:rsidRDefault="00000000">
            <w:pPr>
              <w:spacing w:before="0"/>
              <w:jc w:val="center"/>
              <w:rPr>
                <w:color w:val="000000"/>
                <w:sz w:val="18"/>
                <w:szCs w:val="18"/>
              </w:rPr>
            </w:pPr>
            <w:r>
              <w:rPr>
                <w:rFonts w:hint="eastAsia"/>
                <w:color w:val="000000"/>
                <w:sz w:val="18"/>
                <w:szCs w:val="18"/>
              </w:rPr>
              <w:t>电源/状态指示灯</w:t>
            </w:r>
          </w:p>
        </w:tc>
        <w:tc>
          <w:tcPr>
            <w:tcW w:w="660" w:type="dxa"/>
            <w:tcBorders>
              <w:top w:val="nil"/>
              <w:left w:val="nil"/>
              <w:bottom w:val="nil"/>
              <w:right w:val="single" w:sz="4" w:space="0" w:color="auto"/>
            </w:tcBorders>
            <w:noWrap/>
            <w:vAlign w:val="center"/>
          </w:tcPr>
          <w:p w14:paraId="78CFD577" w14:textId="77777777" w:rsidR="00C1414D" w:rsidRDefault="00000000">
            <w:pPr>
              <w:spacing w:before="0"/>
              <w:jc w:val="center"/>
              <w:rPr>
                <w:color w:val="000000"/>
                <w:sz w:val="18"/>
                <w:szCs w:val="18"/>
              </w:rPr>
            </w:pPr>
            <w:r>
              <w:rPr>
                <w:rFonts w:hint="eastAsia"/>
                <w:color w:val="000000"/>
                <w:sz w:val="18"/>
                <w:szCs w:val="18"/>
              </w:rPr>
              <w:t>1</w:t>
            </w:r>
            <w:r>
              <w:rPr>
                <w:color w:val="000000"/>
                <w:sz w:val="18"/>
                <w:szCs w:val="18"/>
              </w:rPr>
              <w:t>6</w:t>
            </w:r>
          </w:p>
        </w:tc>
        <w:tc>
          <w:tcPr>
            <w:tcW w:w="2860" w:type="dxa"/>
            <w:tcBorders>
              <w:top w:val="nil"/>
              <w:left w:val="nil"/>
              <w:bottom w:val="nil"/>
              <w:right w:val="single" w:sz="4" w:space="0" w:color="auto"/>
            </w:tcBorders>
            <w:vAlign w:val="center"/>
          </w:tcPr>
          <w:p w14:paraId="583D2EA4" w14:textId="77777777" w:rsidR="00C1414D" w:rsidRDefault="00000000">
            <w:pPr>
              <w:spacing w:before="0"/>
              <w:jc w:val="center"/>
              <w:rPr>
                <w:color w:val="000000"/>
                <w:sz w:val="18"/>
                <w:szCs w:val="18"/>
              </w:rPr>
            </w:pPr>
            <w:r>
              <w:rPr>
                <w:rFonts w:hint="eastAsia"/>
                <w:color w:val="000000"/>
                <w:sz w:val="18"/>
                <w:szCs w:val="18"/>
              </w:rPr>
              <w:t>ISO</w:t>
            </w:r>
            <w:r>
              <w:rPr>
                <w:color w:val="000000"/>
                <w:sz w:val="18"/>
                <w:szCs w:val="18"/>
              </w:rPr>
              <w:t xml:space="preserve"> </w:t>
            </w:r>
            <w:r>
              <w:rPr>
                <w:rFonts w:hint="eastAsia"/>
                <w:color w:val="000000"/>
                <w:sz w:val="18"/>
                <w:szCs w:val="18"/>
              </w:rPr>
              <w:t>按键</w:t>
            </w:r>
          </w:p>
        </w:tc>
        <w:tc>
          <w:tcPr>
            <w:tcW w:w="700" w:type="dxa"/>
            <w:tcBorders>
              <w:top w:val="nil"/>
              <w:left w:val="nil"/>
              <w:bottom w:val="nil"/>
              <w:right w:val="single" w:sz="4" w:space="0" w:color="auto"/>
            </w:tcBorders>
            <w:vAlign w:val="center"/>
          </w:tcPr>
          <w:p w14:paraId="3E331F85" w14:textId="77777777" w:rsidR="00C1414D" w:rsidRDefault="00000000">
            <w:pPr>
              <w:spacing w:before="0"/>
              <w:jc w:val="center"/>
              <w:rPr>
                <w:color w:val="000000"/>
                <w:sz w:val="18"/>
                <w:szCs w:val="18"/>
              </w:rPr>
            </w:pPr>
            <w:r>
              <w:rPr>
                <w:color w:val="000000"/>
                <w:sz w:val="18"/>
                <w:szCs w:val="18"/>
              </w:rPr>
              <w:t>25</w:t>
            </w:r>
          </w:p>
        </w:tc>
        <w:tc>
          <w:tcPr>
            <w:tcW w:w="3000" w:type="dxa"/>
            <w:tcBorders>
              <w:top w:val="nil"/>
              <w:left w:val="nil"/>
              <w:bottom w:val="nil"/>
              <w:right w:val="nil"/>
            </w:tcBorders>
            <w:vAlign w:val="center"/>
          </w:tcPr>
          <w:p w14:paraId="4A4D1844" w14:textId="77777777" w:rsidR="00C1414D" w:rsidRDefault="00000000">
            <w:pPr>
              <w:spacing w:before="0"/>
              <w:jc w:val="center"/>
              <w:rPr>
                <w:color w:val="000000"/>
                <w:sz w:val="18"/>
                <w:szCs w:val="18"/>
              </w:rPr>
            </w:pPr>
            <w:r>
              <w:rPr>
                <w:rFonts w:hint="eastAsia"/>
                <w:color w:val="000000"/>
                <w:sz w:val="18"/>
                <w:szCs w:val="18"/>
              </w:rPr>
              <w:t>V口电池释放键</w:t>
            </w:r>
          </w:p>
        </w:tc>
      </w:tr>
      <w:tr w:rsidR="00C1414D" w14:paraId="0A519F34" w14:textId="77777777">
        <w:trPr>
          <w:trHeight w:val="315"/>
        </w:trPr>
        <w:tc>
          <w:tcPr>
            <w:tcW w:w="660" w:type="dxa"/>
            <w:tcBorders>
              <w:top w:val="nil"/>
              <w:left w:val="nil"/>
              <w:bottom w:val="nil"/>
              <w:right w:val="single" w:sz="4" w:space="0" w:color="auto"/>
            </w:tcBorders>
            <w:shd w:val="clear" w:color="000000" w:fill="F2F2F2"/>
            <w:noWrap/>
            <w:vAlign w:val="center"/>
          </w:tcPr>
          <w:p w14:paraId="0A893A26" w14:textId="77777777" w:rsidR="00C1414D" w:rsidRDefault="00000000">
            <w:pPr>
              <w:spacing w:before="0"/>
              <w:jc w:val="center"/>
              <w:rPr>
                <w:color w:val="000000"/>
                <w:sz w:val="18"/>
                <w:szCs w:val="18"/>
              </w:rPr>
            </w:pPr>
            <w:r>
              <w:rPr>
                <w:color w:val="000000"/>
                <w:sz w:val="18"/>
                <w:szCs w:val="18"/>
              </w:rPr>
              <w:t>8</w:t>
            </w:r>
          </w:p>
        </w:tc>
        <w:tc>
          <w:tcPr>
            <w:tcW w:w="2120" w:type="dxa"/>
            <w:tcBorders>
              <w:top w:val="nil"/>
              <w:left w:val="nil"/>
              <w:bottom w:val="nil"/>
              <w:right w:val="single" w:sz="4" w:space="0" w:color="auto"/>
            </w:tcBorders>
            <w:shd w:val="clear" w:color="000000" w:fill="F2F2F2"/>
            <w:noWrap/>
            <w:vAlign w:val="center"/>
          </w:tcPr>
          <w:p w14:paraId="4D8886DD" w14:textId="77777777" w:rsidR="00C1414D" w:rsidRDefault="00000000">
            <w:pPr>
              <w:spacing w:before="0"/>
              <w:jc w:val="center"/>
              <w:rPr>
                <w:color w:val="000000"/>
                <w:sz w:val="18"/>
                <w:szCs w:val="18"/>
              </w:rPr>
            </w:pPr>
            <w:r>
              <w:rPr>
                <w:rFonts w:hint="eastAsia"/>
                <w:color w:val="000000"/>
                <w:sz w:val="18"/>
                <w:szCs w:val="18"/>
              </w:rPr>
              <w:t>回放模式</w:t>
            </w:r>
          </w:p>
        </w:tc>
        <w:tc>
          <w:tcPr>
            <w:tcW w:w="660" w:type="dxa"/>
            <w:tcBorders>
              <w:top w:val="nil"/>
              <w:left w:val="nil"/>
              <w:bottom w:val="nil"/>
              <w:right w:val="single" w:sz="4" w:space="0" w:color="auto"/>
            </w:tcBorders>
            <w:shd w:val="clear" w:color="000000" w:fill="F2F2F2"/>
            <w:noWrap/>
            <w:vAlign w:val="center"/>
          </w:tcPr>
          <w:p w14:paraId="09AABBEF" w14:textId="77777777" w:rsidR="00C1414D" w:rsidRDefault="00000000">
            <w:pPr>
              <w:spacing w:before="0"/>
              <w:jc w:val="center"/>
              <w:rPr>
                <w:color w:val="000000"/>
                <w:sz w:val="18"/>
                <w:szCs w:val="18"/>
              </w:rPr>
            </w:pPr>
            <w:r>
              <w:rPr>
                <w:rFonts w:hint="eastAsia"/>
                <w:color w:val="000000"/>
                <w:sz w:val="18"/>
                <w:szCs w:val="18"/>
              </w:rPr>
              <w:t>1</w:t>
            </w:r>
            <w:r>
              <w:rPr>
                <w:color w:val="000000"/>
                <w:sz w:val="18"/>
                <w:szCs w:val="18"/>
              </w:rPr>
              <w:t>7</w:t>
            </w:r>
          </w:p>
        </w:tc>
        <w:tc>
          <w:tcPr>
            <w:tcW w:w="2860" w:type="dxa"/>
            <w:tcBorders>
              <w:top w:val="nil"/>
              <w:left w:val="nil"/>
              <w:bottom w:val="nil"/>
              <w:right w:val="single" w:sz="4" w:space="0" w:color="auto"/>
            </w:tcBorders>
            <w:shd w:val="clear" w:color="000000" w:fill="F2F2F2"/>
            <w:vAlign w:val="center"/>
          </w:tcPr>
          <w:p w14:paraId="75F865A9" w14:textId="77777777" w:rsidR="00C1414D" w:rsidRDefault="00000000">
            <w:pPr>
              <w:spacing w:before="0"/>
              <w:jc w:val="center"/>
              <w:rPr>
                <w:color w:val="000000"/>
                <w:sz w:val="18"/>
                <w:szCs w:val="18"/>
              </w:rPr>
            </w:pPr>
            <w:r>
              <w:rPr>
                <w:rFonts w:hint="eastAsia"/>
                <w:color w:val="000000"/>
                <w:sz w:val="18"/>
                <w:szCs w:val="18"/>
              </w:rPr>
              <w:t>ND</w:t>
            </w:r>
            <w:r>
              <w:rPr>
                <w:color w:val="000000"/>
                <w:sz w:val="18"/>
                <w:szCs w:val="18"/>
              </w:rPr>
              <w:t xml:space="preserve"> </w:t>
            </w:r>
            <w:r>
              <w:rPr>
                <w:rFonts w:hint="eastAsia"/>
                <w:color w:val="000000"/>
                <w:sz w:val="18"/>
                <w:szCs w:val="18"/>
              </w:rPr>
              <w:t>按键</w:t>
            </w:r>
          </w:p>
        </w:tc>
        <w:tc>
          <w:tcPr>
            <w:tcW w:w="700" w:type="dxa"/>
            <w:tcBorders>
              <w:top w:val="nil"/>
              <w:left w:val="nil"/>
              <w:bottom w:val="nil"/>
              <w:right w:val="single" w:sz="4" w:space="0" w:color="auto"/>
            </w:tcBorders>
            <w:shd w:val="clear" w:color="000000" w:fill="F2F2F2"/>
            <w:vAlign w:val="center"/>
          </w:tcPr>
          <w:p w14:paraId="5560FA2E" w14:textId="77777777" w:rsidR="00C1414D" w:rsidRDefault="00000000">
            <w:pPr>
              <w:spacing w:before="0"/>
              <w:jc w:val="center"/>
              <w:rPr>
                <w:color w:val="000000"/>
                <w:sz w:val="18"/>
                <w:szCs w:val="18"/>
              </w:rPr>
            </w:pPr>
            <w:r>
              <w:rPr>
                <w:rFonts w:hint="eastAsia"/>
                <w:color w:val="000000"/>
                <w:sz w:val="18"/>
                <w:szCs w:val="18"/>
              </w:rPr>
              <w:t>2</w:t>
            </w:r>
            <w:r>
              <w:rPr>
                <w:color w:val="000000"/>
                <w:sz w:val="18"/>
                <w:szCs w:val="18"/>
              </w:rPr>
              <w:t>6</w:t>
            </w:r>
          </w:p>
        </w:tc>
        <w:tc>
          <w:tcPr>
            <w:tcW w:w="3000" w:type="dxa"/>
            <w:tcBorders>
              <w:top w:val="nil"/>
              <w:left w:val="nil"/>
              <w:bottom w:val="nil"/>
              <w:right w:val="nil"/>
            </w:tcBorders>
            <w:shd w:val="clear" w:color="000000" w:fill="F2F2F2"/>
            <w:vAlign w:val="center"/>
          </w:tcPr>
          <w:p w14:paraId="046AA53C" w14:textId="77777777" w:rsidR="00C1414D" w:rsidRDefault="00000000">
            <w:pPr>
              <w:spacing w:before="0"/>
              <w:jc w:val="center"/>
              <w:rPr>
                <w:color w:val="000000"/>
                <w:sz w:val="18"/>
                <w:szCs w:val="18"/>
              </w:rPr>
            </w:pPr>
            <w:r>
              <w:rPr>
                <w:rFonts w:hint="eastAsia"/>
                <w:color w:val="000000"/>
                <w:sz w:val="18"/>
                <w:szCs w:val="18"/>
              </w:rPr>
              <w:t>BP-U30电池释放键</w:t>
            </w:r>
          </w:p>
        </w:tc>
      </w:tr>
      <w:tr w:rsidR="00C1414D" w14:paraId="3A7FB581" w14:textId="77777777">
        <w:trPr>
          <w:trHeight w:val="315"/>
        </w:trPr>
        <w:tc>
          <w:tcPr>
            <w:tcW w:w="660" w:type="dxa"/>
            <w:tcBorders>
              <w:top w:val="nil"/>
              <w:left w:val="nil"/>
              <w:bottom w:val="single" w:sz="4" w:space="0" w:color="auto"/>
              <w:right w:val="single" w:sz="4" w:space="0" w:color="auto"/>
            </w:tcBorders>
            <w:vAlign w:val="center"/>
          </w:tcPr>
          <w:p w14:paraId="78554E67" w14:textId="77777777" w:rsidR="00C1414D" w:rsidRDefault="00000000">
            <w:pPr>
              <w:spacing w:before="0"/>
              <w:jc w:val="center"/>
              <w:rPr>
                <w:color w:val="000000"/>
                <w:sz w:val="18"/>
                <w:szCs w:val="18"/>
              </w:rPr>
            </w:pPr>
            <w:r>
              <w:rPr>
                <w:color w:val="000000"/>
                <w:sz w:val="18"/>
                <w:szCs w:val="18"/>
              </w:rPr>
              <w:t>9</w:t>
            </w:r>
          </w:p>
        </w:tc>
        <w:tc>
          <w:tcPr>
            <w:tcW w:w="2120" w:type="dxa"/>
            <w:tcBorders>
              <w:top w:val="nil"/>
              <w:left w:val="nil"/>
              <w:bottom w:val="single" w:sz="4" w:space="0" w:color="auto"/>
              <w:right w:val="single" w:sz="4" w:space="0" w:color="auto"/>
            </w:tcBorders>
            <w:vAlign w:val="center"/>
          </w:tcPr>
          <w:p w14:paraId="7BADAE50" w14:textId="77777777" w:rsidR="00C1414D" w:rsidRDefault="00000000">
            <w:pPr>
              <w:spacing w:before="0"/>
              <w:jc w:val="center"/>
              <w:rPr>
                <w:color w:val="000000"/>
                <w:sz w:val="18"/>
                <w:szCs w:val="18"/>
              </w:rPr>
            </w:pPr>
            <w:r>
              <w:rPr>
                <w:rFonts w:hint="eastAsia"/>
                <w:color w:val="000000"/>
                <w:sz w:val="18"/>
                <w:szCs w:val="18"/>
              </w:rPr>
              <w:t>MENU按键</w:t>
            </w:r>
          </w:p>
        </w:tc>
        <w:tc>
          <w:tcPr>
            <w:tcW w:w="660" w:type="dxa"/>
            <w:tcBorders>
              <w:top w:val="nil"/>
              <w:left w:val="nil"/>
              <w:bottom w:val="single" w:sz="4" w:space="0" w:color="auto"/>
              <w:right w:val="single" w:sz="4" w:space="0" w:color="auto"/>
            </w:tcBorders>
            <w:noWrap/>
            <w:vAlign w:val="center"/>
          </w:tcPr>
          <w:p w14:paraId="51053EA7" w14:textId="77777777" w:rsidR="00C1414D" w:rsidRDefault="00000000">
            <w:pPr>
              <w:spacing w:before="0"/>
              <w:jc w:val="center"/>
              <w:rPr>
                <w:color w:val="000000"/>
                <w:sz w:val="18"/>
                <w:szCs w:val="18"/>
              </w:rPr>
            </w:pPr>
            <w:r>
              <w:rPr>
                <w:rFonts w:hint="eastAsia"/>
                <w:color w:val="000000"/>
                <w:sz w:val="18"/>
                <w:szCs w:val="18"/>
              </w:rPr>
              <w:t>1</w:t>
            </w:r>
            <w:r>
              <w:rPr>
                <w:color w:val="000000"/>
                <w:sz w:val="18"/>
                <w:szCs w:val="18"/>
              </w:rPr>
              <w:t>8</w:t>
            </w:r>
          </w:p>
        </w:tc>
        <w:tc>
          <w:tcPr>
            <w:tcW w:w="2860" w:type="dxa"/>
            <w:tcBorders>
              <w:top w:val="nil"/>
              <w:left w:val="nil"/>
              <w:bottom w:val="single" w:sz="4" w:space="0" w:color="auto"/>
              <w:right w:val="single" w:sz="4" w:space="0" w:color="auto"/>
            </w:tcBorders>
            <w:vAlign w:val="center"/>
          </w:tcPr>
          <w:p w14:paraId="514175CB" w14:textId="77777777" w:rsidR="00C1414D" w:rsidRDefault="00000000">
            <w:pPr>
              <w:spacing w:before="0"/>
              <w:jc w:val="center"/>
              <w:rPr>
                <w:color w:val="000000"/>
                <w:sz w:val="18"/>
                <w:szCs w:val="18"/>
              </w:rPr>
            </w:pPr>
            <w:r>
              <w:rPr>
                <w:rFonts w:hint="eastAsia"/>
                <w:color w:val="000000"/>
                <w:sz w:val="18"/>
                <w:szCs w:val="18"/>
              </w:rPr>
              <w:t>WB/返回 按键</w:t>
            </w:r>
          </w:p>
        </w:tc>
        <w:tc>
          <w:tcPr>
            <w:tcW w:w="700" w:type="dxa"/>
            <w:tcBorders>
              <w:top w:val="nil"/>
              <w:left w:val="nil"/>
              <w:bottom w:val="single" w:sz="4" w:space="0" w:color="auto"/>
              <w:right w:val="single" w:sz="4" w:space="0" w:color="auto"/>
            </w:tcBorders>
            <w:vAlign w:val="center"/>
          </w:tcPr>
          <w:p w14:paraId="5750C084" w14:textId="77777777" w:rsidR="00C1414D" w:rsidRDefault="00000000">
            <w:pPr>
              <w:spacing w:before="0"/>
              <w:jc w:val="center"/>
              <w:rPr>
                <w:color w:val="000000"/>
                <w:sz w:val="18"/>
                <w:szCs w:val="18"/>
              </w:rPr>
            </w:pPr>
            <w:r>
              <w:rPr>
                <w:rFonts w:hint="eastAsia"/>
                <w:color w:val="000000"/>
                <w:sz w:val="18"/>
                <w:szCs w:val="18"/>
              </w:rPr>
              <w:t>2</w:t>
            </w:r>
            <w:r>
              <w:rPr>
                <w:color w:val="000000"/>
                <w:sz w:val="18"/>
                <w:szCs w:val="18"/>
              </w:rPr>
              <w:t>7</w:t>
            </w:r>
          </w:p>
        </w:tc>
        <w:tc>
          <w:tcPr>
            <w:tcW w:w="3000" w:type="dxa"/>
            <w:tcBorders>
              <w:top w:val="nil"/>
              <w:left w:val="nil"/>
              <w:bottom w:val="single" w:sz="4" w:space="0" w:color="auto"/>
              <w:right w:val="nil"/>
            </w:tcBorders>
            <w:noWrap/>
            <w:vAlign w:val="center"/>
          </w:tcPr>
          <w:p w14:paraId="4FF664A4" w14:textId="77777777" w:rsidR="00C1414D" w:rsidRDefault="00000000">
            <w:pPr>
              <w:spacing w:before="0"/>
              <w:jc w:val="center"/>
              <w:rPr>
                <w:color w:val="000000"/>
                <w:sz w:val="18"/>
                <w:szCs w:val="18"/>
              </w:rPr>
            </w:pPr>
            <w:r>
              <w:rPr>
                <w:rFonts w:hint="eastAsia"/>
                <w:color w:val="000000"/>
                <w:sz w:val="18"/>
                <w:szCs w:val="18"/>
              </w:rPr>
              <w:t>V口电池扣板</w:t>
            </w:r>
          </w:p>
        </w:tc>
      </w:tr>
    </w:tbl>
    <w:p w14:paraId="5062EC1B" w14:textId="77777777" w:rsidR="00C1414D" w:rsidRDefault="00C1414D"/>
    <w:p w14:paraId="7E08A444" w14:textId="77777777" w:rsidR="00C1414D" w:rsidRDefault="00000000">
      <w:pPr>
        <w:spacing w:after="120"/>
        <w:ind w:left="714" w:hanging="714"/>
      </w:pPr>
      <w:r>
        <w:rPr>
          <w:rFonts w:hint="eastAsia"/>
          <w:b/>
          <w:color w:val="FF0000"/>
          <w:highlight w:val="black"/>
          <w:shd w:val="pct10" w:color="auto" w:fill="FFFFFF"/>
        </w:rPr>
        <w:t>注意</w:t>
      </w:r>
      <w:r>
        <w:rPr>
          <w:rFonts w:hint="eastAsia"/>
        </w:rPr>
        <w:t xml:space="preserve">    </w:t>
      </w:r>
      <w:r>
        <w:rPr>
          <w:rFonts w:hint="eastAsia"/>
          <w:shd w:val="pct10" w:color="auto" w:fill="FFFFFF"/>
        </w:rPr>
        <w:t>机身底部具有进风口，顶部具有出风口，不能遮挡任何进风口/出风口。</w:t>
      </w:r>
    </w:p>
    <w:p w14:paraId="2C92CA74" w14:textId="77777777" w:rsidR="00C1414D" w:rsidRDefault="00000000">
      <w:pPr>
        <w:ind w:right="-597" w:hanging="142"/>
        <w:jc w:val="center"/>
        <w:rPr>
          <w:szCs w:val="20"/>
        </w:rPr>
      </w:pPr>
      <w:r>
        <w:rPr>
          <w:rFonts w:hint="eastAsia"/>
          <w:noProof/>
          <w:szCs w:val="20"/>
        </w:rPr>
        <w:lastRenderedPageBreak/>
        <w:drawing>
          <wp:inline distT="0" distB="0" distL="0" distR="0" wp14:anchorId="17086267" wp14:editId="37B3DA31">
            <wp:extent cx="3241040" cy="32410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3"/>
                    <a:stretch>
                      <a:fillRect/>
                    </a:stretch>
                  </pic:blipFill>
                  <pic:spPr>
                    <a:xfrm>
                      <a:off x="0" y="0"/>
                      <a:ext cx="3241391" cy="3241391"/>
                    </a:xfrm>
                    <a:prstGeom prst="rect">
                      <a:avLst/>
                    </a:prstGeom>
                  </pic:spPr>
                </pic:pic>
              </a:graphicData>
            </a:graphic>
          </wp:inline>
        </w:drawing>
      </w:r>
      <w:r>
        <w:rPr>
          <w:szCs w:val="20"/>
        </w:rPr>
        <w:t xml:space="preserve">  </w:t>
      </w:r>
      <w:r>
        <w:rPr>
          <w:noProof/>
          <w:szCs w:val="20"/>
        </w:rPr>
        <w:drawing>
          <wp:inline distT="0" distB="0" distL="0" distR="0" wp14:anchorId="09C65C4D" wp14:editId="19CFA8ED">
            <wp:extent cx="3340735" cy="334073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4"/>
                    <a:stretch>
                      <a:fillRect/>
                    </a:stretch>
                  </pic:blipFill>
                  <pic:spPr>
                    <a:xfrm>
                      <a:off x="0" y="0"/>
                      <a:ext cx="3340933" cy="3340933"/>
                    </a:xfrm>
                    <a:prstGeom prst="rect">
                      <a:avLst/>
                    </a:prstGeom>
                  </pic:spPr>
                </pic:pic>
              </a:graphicData>
            </a:graphic>
          </wp:inline>
        </w:drawing>
      </w:r>
    </w:p>
    <w:p w14:paraId="166D8076" w14:textId="77777777" w:rsidR="00C1414D" w:rsidRDefault="00000000">
      <w:pPr>
        <w:ind w:right="-595"/>
        <w:jc w:val="center"/>
      </w:pPr>
      <w:r>
        <w:rPr>
          <w:rFonts w:hint="eastAsia"/>
          <w:szCs w:val="20"/>
        </w:rPr>
        <w:t>机身后部图</w:t>
      </w:r>
      <w:r>
        <w:rPr>
          <w:szCs w:val="20"/>
        </w:rPr>
        <w:tab/>
      </w:r>
      <w:r>
        <w:rPr>
          <w:szCs w:val="20"/>
        </w:rPr>
        <w:tab/>
      </w:r>
      <w:r>
        <w:rPr>
          <w:szCs w:val="20"/>
        </w:rPr>
        <w:tab/>
      </w:r>
      <w:r>
        <w:rPr>
          <w:rFonts w:hint="eastAsia"/>
          <w:szCs w:val="20"/>
        </w:rPr>
        <w:t xml:space="preserve">                                          机身右侧图</w:t>
      </w:r>
    </w:p>
    <w:p w14:paraId="01E5EAD0" w14:textId="77777777" w:rsidR="00C1414D" w:rsidRDefault="00000000">
      <w:r>
        <w:rPr>
          <w:rFonts w:hint="eastAsia"/>
        </w:rPr>
        <w:tab/>
      </w:r>
      <w:r>
        <w:rPr>
          <w:rFonts w:hint="eastAsia"/>
        </w:rPr>
        <w:tab/>
      </w:r>
      <w:r>
        <w:rPr>
          <w:rFonts w:hint="eastAsia"/>
        </w:rPr>
        <w:tab/>
      </w:r>
      <w:r>
        <w:rPr>
          <w:rFonts w:hint="eastAsia"/>
        </w:rPr>
        <w:tab/>
      </w:r>
      <w:r>
        <w:rPr>
          <w:rFonts w:hint="eastAsia"/>
        </w:rPr>
        <w:tab/>
      </w:r>
      <w:r>
        <w:rPr>
          <w:rFonts w:hint="eastAsia"/>
        </w:rPr>
        <w:tab/>
      </w:r>
    </w:p>
    <w:tbl>
      <w:tblPr>
        <w:tblW w:w="10380" w:type="dxa"/>
        <w:tblInd w:w="93" w:type="dxa"/>
        <w:tblLook w:val="04A0" w:firstRow="1" w:lastRow="0" w:firstColumn="1" w:lastColumn="0" w:noHBand="0" w:noVBand="1"/>
      </w:tblPr>
      <w:tblGrid>
        <w:gridCol w:w="960"/>
        <w:gridCol w:w="2620"/>
        <w:gridCol w:w="960"/>
        <w:gridCol w:w="2138"/>
        <w:gridCol w:w="662"/>
        <w:gridCol w:w="3040"/>
      </w:tblGrid>
      <w:tr w:rsidR="00C1414D" w14:paraId="44D1A9D9" w14:textId="77777777">
        <w:trPr>
          <w:trHeight w:val="285"/>
        </w:trPr>
        <w:tc>
          <w:tcPr>
            <w:tcW w:w="960" w:type="dxa"/>
            <w:tcBorders>
              <w:top w:val="nil"/>
              <w:left w:val="nil"/>
              <w:bottom w:val="nil"/>
              <w:right w:val="single" w:sz="4" w:space="0" w:color="auto"/>
            </w:tcBorders>
            <w:shd w:val="clear" w:color="000000" w:fill="BFBFBF"/>
            <w:vAlign w:val="center"/>
          </w:tcPr>
          <w:p w14:paraId="6C6DED06" w14:textId="77777777" w:rsidR="00C1414D" w:rsidRDefault="00000000">
            <w:pPr>
              <w:spacing w:before="0"/>
              <w:jc w:val="center"/>
              <w:rPr>
                <w:b/>
                <w:bCs/>
                <w:color w:val="000000"/>
                <w:sz w:val="18"/>
                <w:szCs w:val="18"/>
              </w:rPr>
            </w:pPr>
            <w:r>
              <w:rPr>
                <w:rFonts w:hint="eastAsia"/>
                <w:b/>
                <w:bCs/>
                <w:color w:val="000000"/>
                <w:sz w:val="18"/>
                <w:szCs w:val="18"/>
              </w:rPr>
              <w:t>#</w:t>
            </w:r>
          </w:p>
        </w:tc>
        <w:tc>
          <w:tcPr>
            <w:tcW w:w="2620" w:type="dxa"/>
            <w:tcBorders>
              <w:top w:val="nil"/>
              <w:left w:val="nil"/>
              <w:bottom w:val="nil"/>
              <w:right w:val="single" w:sz="4" w:space="0" w:color="auto"/>
            </w:tcBorders>
            <w:shd w:val="clear" w:color="000000" w:fill="BFBFBF"/>
            <w:vAlign w:val="center"/>
          </w:tcPr>
          <w:p w14:paraId="502AF99D" w14:textId="77777777" w:rsidR="00C1414D" w:rsidRDefault="00000000">
            <w:pPr>
              <w:spacing w:before="0"/>
              <w:jc w:val="center"/>
              <w:rPr>
                <w:b/>
                <w:bCs/>
                <w:color w:val="000000"/>
                <w:sz w:val="18"/>
                <w:szCs w:val="18"/>
              </w:rPr>
            </w:pPr>
            <w:r>
              <w:rPr>
                <w:rFonts w:hint="eastAsia"/>
                <w:b/>
                <w:bCs/>
                <w:color w:val="000000"/>
                <w:sz w:val="18"/>
                <w:szCs w:val="18"/>
              </w:rPr>
              <w:t>名称</w:t>
            </w:r>
          </w:p>
        </w:tc>
        <w:tc>
          <w:tcPr>
            <w:tcW w:w="960" w:type="dxa"/>
            <w:tcBorders>
              <w:top w:val="nil"/>
              <w:left w:val="nil"/>
              <w:bottom w:val="nil"/>
              <w:right w:val="single" w:sz="4" w:space="0" w:color="auto"/>
            </w:tcBorders>
            <w:shd w:val="clear" w:color="000000" w:fill="BFBFBF"/>
            <w:vAlign w:val="center"/>
          </w:tcPr>
          <w:p w14:paraId="1BB6E529" w14:textId="77777777" w:rsidR="00C1414D" w:rsidRDefault="00000000">
            <w:pPr>
              <w:spacing w:before="0"/>
              <w:jc w:val="center"/>
              <w:rPr>
                <w:b/>
                <w:bCs/>
                <w:color w:val="000000"/>
                <w:sz w:val="18"/>
                <w:szCs w:val="18"/>
              </w:rPr>
            </w:pPr>
            <w:r>
              <w:rPr>
                <w:rFonts w:hint="eastAsia"/>
                <w:b/>
                <w:bCs/>
                <w:color w:val="000000"/>
                <w:sz w:val="18"/>
                <w:szCs w:val="18"/>
              </w:rPr>
              <w:t>#</w:t>
            </w:r>
          </w:p>
        </w:tc>
        <w:tc>
          <w:tcPr>
            <w:tcW w:w="2138" w:type="dxa"/>
            <w:tcBorders>
              <w:top w:val="nil"/>
              <w:left w:val="nil"/>
              <w:bottom w:val="nil"/>
              <w:right w:val="single" w:sz="4" w:space="0" w:color="auto"/>
            </w:tcBorders>
            <w:shd w:val="clear" w:color="000000" w:fill="BFBFBF"/>
            <w:vAlign w:val="center"/>
          </w:tcPr>
          <w:p w14:paraId="528229AA" w14:textId="77777777" w:rsidR="00C1414D" w:rsidRDefault="00000000">
            <w:pPr>
              <w:spacing w:before="0"/>
              <w:jc w:val="center"/>
              <w:rPr>
                <w:b/>
                <w:bCs/>
                <w:color w:val="000000"/>
                <w:sz w:val="18"/>
                <w:szCs w:val="18"/>
              </w:rPr>
            </w:pPr>
            <w:r>
              <w:rPr>
                <w:rFonts w:hint="eastAsia"/>
                <w:b/>
                <w:bCs/>
                <w:color w:val="000000"/>
                <w:sz w:val="18"/>
                <w:szCs w:val="18"/>
              </w:rPr>
              <w:t>名称</w:t>
            </w:r>
          </w:p>
        </w:tc>
        <w:tc>
          <w:tcPr>
            <w:tcW w:w="662" w:type="dxa"/>
            <w:tcBorders>
              <w:top w:val="nil"/>
              <w:left w:val="nil"/>
              <w:bottom w:val="nil"/>
              <w:right w:val="single" w:sz="4" w:space="0" w:color="auto"/>
            </w:tcBorders>
            <w:shd w:val="clear" w:color="000000" w:fill="BFBFBF"/>
            <w:vAlign w:val="center"/>
          </w:tcPr>
          <w:p w14:paraId="66853B71" w14:textId="77777777" w:rsidR="00C1414D" w:rsidRDefault="00000000">
            <w:pPr>
              <w:spacing w:before="0"/>
              <w:jc w:val="center"/>
              <w:rPr>
                <w:b/>
                <w:bCs/>
                <w:color w:val="000000"/>
                <w:sz w:val="18"/>
                <w:szCs w:val="18"/>
              </w:rPr>
            </w:pPr>
            <w:r>
              <w:rPr>
                <w:rFonts w:hint="eastAsia"/>
                <w:b/>
                <w:bCs/>
                <w:color w:val="000000"/>
                <w:sz w:val="18"/>
                <w:szCs w:val="18"/>
              </w:rPr>
              <w:t>#</w:t>
            </w:r>
          </w:p>
        </w:tc>
        <w:tc>
          <w:tcPr>
            <w:tcW w:w="3040" w:type="dxa"/>
            <w:tcBorders>
              <w:top w:val="nil"/>
              <w:left w:val="nil"/>
              <w:bottom w:val="nil"/>
              <w:right w:val="nil"/>
            </w:tcBorders>
            <w:shd w:val="clear" w:color="000000" w:fill="BFBFBF"/>
            <w:vAlign w:val="center"/>
          </w:tcPr>
          <w:p w14:paraId="20465257" w14:textId="77777777" w:rsidR="00C1414D" w:rsidRDefault="00000000">
            <w:pPr>
              <w:spacing w:before="0"/>
              <w:jc w:val="center"/>
              <w:rPr>
                <w:b/>
                <w:bCs/>
                <w:color w:val="000000"/>
                <w:sz w:val="18"/>
                <w:szCs w:val="18"/>
              </w:rPr>
            </w:pPr>
            <w:r>
              <w:rPr>
                <w:rFonts w:hint="eastAsia"/>
                <w:b/>
                <w:bCs/>
                <w:color w:val="000000"/>
                <w:sz w:val="18"/>
                <w:szCs w:val="18"/>
              </w:rPr>
              <w:t>名称</w:t>
            </w:r>
          </w:p>
        </w:tc>
      </w:tr>
      <w:tr w:rsidR="00C1414D" w14:paraId="1BB92973" w14:textId="77777777">
        <w:trPr>
          <w:trHeight w:val="285"/>
        </w:trPr>
        <w:tc>
          <w:tcPr>
            <w:tcW w:w="960" w:type="dxa"/>
            <w:tcBorders>
              <w:top w:val="nil"/>
              <w:left w:val="nil"/>
              <w:bottom w:val="nil"/>
              <w:right w:val="single" w:sz="4" w:space="0" w:color="auto"/>
            </w:tcBorders>
            <w:vAlign w:val="center"/>
          </w:tcPr>
          <w:p w14:paraId="3A6DC64B" w14:textId="77777777" w:rsidR="00C1414D" w:rsidRDefault="00000000">
            <w:pPr>
              <w:spacing w:before="0"/>
              <w:jc w:val="center"/>
              <w:rPr>
                <w:color w:val="000000"/>
                <w:sz w:val="18"/>
                <w:szCs w:val="18"/>
              </w:rPr>
            </w:pPr>
            <w:r>
              <w:rPr>
                <w:rFonts w:hint="eastAsia"/>
                <w:color w:val="000000"/>
                <w:sz w:val="18"/>
                <w:szCs w:val="18"/>
              </w:rPr>
              <w:t>2</w:t>
            </w:r>
            <w:r>
              <w:rPr>
                <w:color w:val="000000"/>
                <w:sz w:val="18"/>
                <w:szCs w:val="18"/>
              </w:rPr>
              <w:t>8</w:t>
            </w:r>
          </w:p>
        </w:tc>
        <w:tc>
          <w:tcPr>
            <w:tcW w:w="2620" w:type="dxa"/>
            <w:tcBorders>
              <w:top w:val="nil"/>
              <w:left w:val="nil"/>
              <w:bottom w:val="nil"/>
              <w:right w:val="single" w:sz="4" w:space="0" w:color="auto"/>
            </w:tcBorders>
            <w:noWrap/>
            <w:vAlign w:val="center"/>
          </w:tcPr>
          <w:p w14:paraId="205D0AA2" w14:textId="77777777" w:rsidR="00C1414D" w:rsidRDefault="00000000">
            <w:pPr>
              <w:spacing w:before="0"/>
              <w:jc w:val="center"/>
              <w:rPr>
                <w:color w:val="000000"/>
                <w:sz w:val="18"/>
                <w:szCs w:val="18"/>
              </w:rPr>
            </w:pPr>
            <w:r>
              <w:rPr>
                <w:rFonts w:hint="eastAsia"/>
                <w:color w:val="000000"/>
                <w:sz w:val="18"/>
                <w:szCs w:val="18"/>
              </w:rPr>
              <w:t>BP-U30电池扣板</w:t>
            </w:r>
          </w:p>
        </w:tc>
        <w:tc>
          <w:tcPr>
            <w:tcW w:w="960" w:type="dxa"/>
            <w:tcBorders>
              <w:top w:val="nil"/>
              <w:left w:val="nil"/>
              <w:bottom w:val="nil"/>
              <w:right w:val="single" w:sz="4" w:space="0" w:color="auto"/>
            </w:tcBorders>
            <w:vAlign w:val="center"/>
          </w:tcPr>
          <w:p w14:paraId="2C6DA518" w14:textId="77777777" w:rsidR="00C1414D" w:rsidRDefault="00000000">
            <w:pPr>
              <w:spacing w:before="0"/>
              <w:jc w:val="center"/>
              <w:rPr>
                <w:color w:val="000000"/>
                <w:sz w:val="18"/>
                <w:szCs w:val="18"/>
              </w:rPr>
            </w:pPr>
            <w:r>
              <w:rPr>
                <w:rFonts w:hint="eastAsia"/>
                <w:color w:val="000000"/>
                <w:sz w:val="18"/>
                <w:szCs w:val="18"/>
              </w:rPr>
              <w:t>3</w:t>
            </w:r>
            <w:r>
              <w:rPr>
                <w:color w:val="000000"/>
                <w:sz w:val="18"/>
                <w:szCs w:val="18"/>
              </w:rPr>
              <w:t>5</w:t>
            </w:r>
          </w:p>
        </w:tc>
        <w:tc>
          <w:tcPr>
            <w:tcW w:w="2138" w:type="dxa"/>
            <w:tcBorders>
              <w:top w:val="nil"/>
              <w:left w:val="nil"/>
              <w:bottom w:val="nil"/>
              <w:right w:val="single" w:sz="4" w:space="0" w:color="auto"/>
            </w:tcBorders>
            <w:vAlign w:val="center"/>
          </w:tcPr>
          <w:p w14:paraId="0563650F" w14:textId="77777777" w:rsidR="00C1414D" w:rsidRDefault="00000000">
            <w:pPr>
              <w:spacing w:before="0"/>
              <w:jc w:val="center"/>
              <w:rPr>
                <w:color w:val="000000"/>
                <w:sz w:val="18"/>
                <w:szCs w:val="18"/>
              </w:rPr>
            </w:pPr>
            <w:r>
              <w:rPr>
                <w:rFonts w:hint="eastAsia"/>
                <w:color w:val="000000"/>
                <w:sz w:val="18"/>
                <w:szCs w:val="18"/>
              </w:rPr>
              <w:t xml:space="preserve">SYNC 同步端口 </w:t>
            </w:r>
          </w:p>
        </w:tc>
        <w:tc>
          <w:tcPr>
            <w:tcW w:w="662" w:type="dxa"/>
            <w:tcBorders>
              <w:top w:val="nil"/>
              <w:left w:val="nil"/>
              <w:bottom w:val="nil"/>
              <w:right w:val="single" w:sz="4" w:space="0" w:color="auto"/>
            </w:tcBorders>
            <w:noWrap/>
            <w:vAlign w:val="bottom"/>
          </w:tcPr>
          <w:p w14:paraId="5128B409" w14:textId="77777777" w:rsidR="00C1414D" w:rsidRDefault="00000000">
            <w:pPr>
              <w:spacing w:before="0"/>
              <w:jc w:val="center"/>
              <w:rPr>
                <w:color w:val="000000"/>
                <w:sz w:val="18"/>
                <w:szCs w:val="18"/>
              </w:rPr>
            </w:pPr>
            <w:r>
              <w:rPr>
                <w:color w:val="000000"/>
                <w:sz w:val="18"/>
                <w:szCs w:val="18"/>
              </w:rPr>
              <w:t>42</w:t>
            </w:r>
          </w:p>
        </w:tc>
        <w:tc>
          <w:tcPr>
            <w:tcW w:w="3040" w:type="dxa"/>
            <w:tcBorders>
              <w:top w:val="nil"/>
              <w:left w:val="nil"/>
              <w:bottom w:val="nil"/>
              <w:right w:val="nil"/>
            </w:tcBorders>
            <w:noWrap/>
            <w:vAlign w:val="center"/>
          </w:tcPr>
          <w:p w14:paraId="218F90F7" w14:textId="77777777" w:rsidR="00C1414D" w:rsidRDefault="00000000">
            <w:pPr>
              <w:spacing w:before="0"/>
              <w:jc w:val="center"/>
              <w:rPr>
                <w:color w:val="000000"/>
                <w:sz w:val="18"/>
                <w:szCs w:val="18"/>
              </w:rPr>
            </w:pPr>
            <w:r>
              <w:rPr>
                <w:rFonts w:hint="eastAsia"/>
                <w:color w:val="000000"/>
                <w:sz w:val="18"/>
                <w:szCs w:val="18"/>
              </w:rPr>
              <w:t>Video监看端口1</w:t>
            </w:r>
          </w:p>
        </w:tc>
      </w:tr>
      <w:tr w:rsidR="00C1414D" w14:paraId="531F38D0" w14:textId="77777777">
        <w:trPr>
          <w:trHeight w:val="285"/>
        </w:trPr>
        <w:tc>
          <w:tcPr>
            <w:tcW w:w="960" w:type="dxa"/>
            <w:tcBorders>
              <w:top w:val="nil"/>
              <w:left w:val="nil"/>
              <w:bottom w:val="nil"/>
              <w:right w:val="single" w:sz="4" w:space="0" w:color="auto"/>
            </w:tcBorders>
            <w:shd w:val="clear" w:color="auto" w:fill="F2F2F2" w:themeFill="background1" w:themeFillShade="F2"/>
            <w:vAlign w:val="center"/>
          </w:tcPr>
          <w:p w14:paraId="2977F2D3" w14:textId="77777777" w:rsidR="00C1414D" w:rsidRDefault="00000000">
            <w:pPr>
              <w:spacing w:before="0"/>
              <w:jc w:val="center"/>
              <w:rPr>
                <w:color w:val="000000"/>
                <w:sz w:val="18"/>
                <w:szCs w:val="18"/>
              </w:rPr>
            </w:pPr>
            <w:r>
              <w:rPr>
                <w:rFonts w:hint="eastAsia"/>
                <w:color w:val="000000"/>
                <w:sz w:val="18"/>
                <w:szCs w:val="18"/>
              </w:rPr>
              <w:t>2</w:t>
            </w:r>
            <w:r>
              <w:rPr>
                <w:color w:val="000000"/>
                <w:sz w:val="18"/>
                <w:szCs w:val="18"/>
              </w:rPr>
              <w:t>9</w:t>
            </w:r>
          </w:p>
        </w:tc>
        <w:tc>
          <w:tcPr>
            <w:tcW w:w="2620" w:type="dxa"/>
            <w:tcBorders>
              <w:top w:val="nil"/>
              <w:left w:val="nil"/>
              <w:bottom w:val="nil"/>
              <w:right w:val="single" w:sz="4" w:space="0" w:color="auto"/>
            </w:tcBorders>
            <w:shd w:val="clear" w:color="auto" w:fill="F2F2F2" w:themeFill="background1" w:themeFillShade="F2"/>
            <w:noWrap/>
            <w:vAlign w:val="center"/>
          </w:tcPr>
          <w:p w14:paraId="79AB5E84" w14:textId="77777777" w:rsidR="00C1414D" w:rsidRDefault="00000000">
            <w:pPr>
              <w:spacing w:before="0"/>
              <w:jc w:val="center"/>
              <w:rPr>
                <w:color w:val="000000"/>
                <w:sz w:val="18"/>
                <w:szCs w:val="18"/>
              </w:rPr>
            </w:pPr>
            <w:r>
              <w:rPr>
                <w:rFonts w:hint="eastAsia"/>
                <w:color w:val="000000"/>
                <w:sz w:val="18"/>
                <w:szCs w:val="18"/>
              </w:rPr>
              <w:t>WIFI 天线端口*</w:t>
            </w:r>
          </w:p>
        </w:tc>
        <w:tc>
          <w:tcPr>
            <w:tcW w:w="960" w:type="dxa"/>
            <w:tcBorders>
              <w:top w:val="nil"/>
              <w:left w:val="nil"/>
              <w:bottom w:val="nil"/>
              <w:right w:val="single" w:sz="4" w:space="0" w:color="auto"/>
            </w:tcBorders>
            <w:shd w:val="clear" w:color="auto" w:fill="F2F2F2" w:themeFill="background1" w:themeFillShade="F2"/>
            <w:vAlign w:val="center"/>
          </w:tcPr>
          <w:p w14:paraId="3E55F44D" w14:textId="77777777" w:rsidR="00C1414D" w:rsidRDefault="00000000">
            <w:pPr>
              <w:spacing w:before="0"/>
              <w:jc w:val="center"/>
              <w:rPr>
                <w:color w:val="000000"/>
                <w:sz w:val="18"/>
                <w:szCs w:val="18"/>
              </w:rPr>
            </w:pPr>
            <w:r>
              <w:rPr>
                <w:rFonts w:hint="eastAsia"/>
                <w:color w:val="000000"/>
                <w:sz w:val="18"/>
                <w:szCs w:val="18"/>
              </w:rPr>
              <w:t>3</w:t>
            </w:r>
            <w:r>
              <w:rPr>
                <w:color w:val="000000"/>
                <w:sz w:val="18"/>
                <w:szCs w:val="18"/>
              </w:rPr>
              <w:t>6</w:t>
            </w:r>
          </w:p>
        </w:tc>
        <w:tc>
          <w:tcPr>
            <w:tcW w:w="2138" w:type="dxa"/>
            <w:tcBorders>
              <w:top w:val="nil"/>
              <w:left w:val="nil"/>
              <w:bottom w:val="nil"/>
              <w:right w:val="single" w:sz="4" w:space="0" w:color="auto"/>
            </w:tcBorders>
            <w:shd w:val="clear" w:color="auto" w:fill="F2F2F2" w:themeFill="background1" w:themeFillShade="F2"/>
            <w:noWrap/>
            <w:vAlign w:val="center"/>
          </w:tcPr>
          <w:p w14:paraId="0289FBAD" w14:textId="77777777" w:rsidR="00C1414D" w:rsidRDefault="00000000">
            <w:pPr>
              <w:spacing w:before="0"/>
              <w:jc w:val="center"/>
              <w:rPr>
                <w:color w:val="000000"/>
                <w:sz w:val="18"/>
                <w:szCs w:val="18"/>
              </w:rPr>
            </w:pPr>
            <w:r>
              <w:rPr>
                <w:rFonts w:hint="eastAsia"/>
                <w:color w:val="000000"/>
                <w:sz w:val="18"/>
                <w:szCs w:val="18"/>
              </w:rPr>
              <w:t>USB-C端口</w:t>
            </w:r>
          </w:p>
        </w:tc>
        <w:tc>
          <w:tcPr>
            <w:tcW w:w="662" w:type="dxa"/>
            <w:tcBorders>
              <w:top w:val="nil"/>
              <w:left w:val="nil"/>
              <w:bottom w:val="nil"/>
              <w:right w:val="single" w:sz="4" w:space="0" w:color="auto"/>
            </w:tcBorders>
            <w:shd w:val="clear" w:color="auto" w:fill="F2F2F2" w:themeFill="background1" w:themeFillShade="F2"/>
            <w:vAlign w:val="center"/>
          </w:tcPr>
          <w:p w14:paraId="0288DD30" w14:textId="77777777" w:rsidR="00C1414D" w:rsidRDefault="00000000">
            <w:pPr>
              <w:spacing w:before="0"/>
              <w:jc w:val="center"/>
              <w:rPr>
                <w:color w:val="000000"/>
                <w:sz w:val="18"/>
                <w:szCs w:val="18"/>
              </w:rPr>
            </w:pPr>
            <w:r>
              <w:rPr>
                <w:color w:val="000000"/>
                <w:sz w:val="18"/>
                <w:szCs w:val="18"/>
              </w:rPr>
              <w:t>43</w:t>
            </w:r>
          </w:p>
        </w:tc>
        <w:tc>
          <w:tcPr>
            <w:tcW w:w="3040" w:type="dxa"/>
            <w:tcBorders>
              <w:top w:val="nil"/>
              <w:left w:val="nil"/>
              <w:bottom w:val="nil"/>
              <w:right w:val="nil"/>
            </w:tcBorders>
            <w:shd w:val="clear" w:color="auto" w:fill="F2F2F2" w:themeFill="background1" w:themeFillShade="F2"/>
            <w:vAlign w:val="center"/>
          </w:tcPr>
          <w:p w14:paraId="579A3CE6" w14:textId="77777777" w:rsidR="00C1414D" w:rsidRDefault="00000000">
            <w:pPr>
              <w:spacing w:before="0"/>
              <w:jc w:val="center"/>
              <w:rPr>
                <w:color w:val="000000"/>
                <w:sz w:val="18"/>
                <w:szCs w:val="18"/>
              </w:rPr>
            </w:pPr>
            <w:r>
              <w:rPr>
                <w:rFonts w:hint="eastAsia"/>
                <w:color w:val="000000"/>
                <w:sz w:val="18"/>
                <w:szCs w:val="18"/>
              </w:rPr>
              <w:t>Video监看端口2</w:t>
            </w:r>
          </w:p>
        </w:tc>
      </w:tr>
      <w:tr w:rsidR="00C1414D" w14:paraId="4854F414" w14:textId="77777777">
        <w:trPr>
          <w:trHeight w:val="285"/>
        </w:trPr>
        <w:tc>
          <w:tcPr>
            <w:tcW w:w="960" w:type="dxa"/>
            <w:tcBorders>
              <w:top w:val="nil"/>
              <w:left w:val="nil"/>
              <w:bottom w:val="nil"/>
              <w:right w:val="single" w:sz="4" w:space="0" w:color="auto"/>
            </w:tcBorders>
            <w:vAlign w:val="center"/>
          </w:tcPr>
          <w:p w14:paraId="6FD36005" w14:textId="77777777" w:rsidR="00C1414D" w:rsidRDefault="00000000">
            <w:pPr>
              <w:spacing w:before="0"/>
              <w:jc w:val="center"/>
              <w:rPr>
                <w:color w:val="000000"/>
                <w:sz w:val="18"/>
                <w:szCs w:val="18"/>
              </w:rPr>
            </w:pPr>
            <w:r>
              <w:rPr>
                <w:color w:val="000000"/>
                <w:sz w:val="18"/>
                <w:szCs w:val="18"/>
              </w:rPr>
              <w:t>30</w:t>
            </w:r>
          </w:p>
        </w:tc>
        <w:tc>
          <w:tcPr>
            <w:tcW w:w="2620" w:type="dxa"/>
            <w:tcBorders>
              <w:top w:val="nil"/>
              <w:left w:val="nil"/>
              <w:bottom w:val="nil"/>
              <w:right w:val="single" w:sz="4" w:space="0" w:color="auto"/>
            </w:tcBorders>
            <w:vAlign w:val="center"/>
          </w:tcPr>
          <w:p w14:paraId="1B17A591" w14:textId="77777777" w:rsidR="00C1414D" w:rsidRDefault="00000000">
            <w:pPr>
              <w:spacing w:before="0"/>
              <w:jc w:val="center"/>
              <w:rPr>
                <w:color w:val="000000"/>
                <w:sz w:val="18"/>
                <w:szCs w:val="18"/>
              </w:rPr>
            </w:pPr>
            <w:r>
              <w:rPr>
                <w:rFonts w:hint="eastAsia"/>
                <w:color w:val="000000"/>
                <w:sz w:val="18"/>
                <w:szCs w:val="18"/>
              </w:rPr>
              <w:t xml:space="preserve">3G-SDI端口1 </w:t>
            </w:r>
          </w:p>
        </w:tc>
        <w:tc>
          <w:tcPr>
            <w:tcW w:w="960" w:type="dxa"/>
            <w:tcBorders>
              <w:top w:val="nil"/>
              <w:left w:val="nil"/>
              <w:bottom w:val="nil"/>
              <w:right w:val="single" w:sz="4" w:space="0" w:color="auto"/>
            </w:tcBorders>
            <w:vAlign w:val="center"/>
          </w:tcPr>
          <w:p w14:paraId="753767FD" w14:textId="77777777" w:rsidR="00C1414D" w:rsidRDefault="00000000">
            <w:pPr>
              <w:spacing w:before="0"/>
              <w:jc w:val="center"/>
              <w:rPr>
                <w:color w:val="000000"/>
                <w:sz w:val="18"/>
                <w:szCs w:val="18"/>
              </w:rPr>
            </w:pPr>
            <w:r>
              <w:rPr>
                <w:color w:val="000000"/>
                <w:sz w:val="18"/>
                <w:szCs w:val="18"/>
              </w:rPr>
              <w:t>37</w:t>
            </w:r>
          </w:p>
        </w:tc>
        <w:tc>
          <w:tcPr>
            <w:tcW w:w="2138" w:type="dxa"/>
            <w:tcBorders>
              <w:top w:val="nil"/>
              <w:left w:val="nil"/>
              <w:bottom w:val="nil"/>
              <w:right w:val="single" w:sz="4" w:space="0" w:color="auto"/>
            </w:tcBorders>
            <w:vAlign w:val="center"/>
          </w:tcPr>
          <w:p w14:paraId="699D5D94" w14:textId="77777777" w:rsidR="00C1414D" w:rsidRDefault="00000000">
            <w:pPr>
              <w:spacing w:before="0"/>
              <w:jc w:val="center"/>
              <w:rPr>
                <w:color w:val="000000"/>
                <w:sz w:val="18"/>
                <w:szCs w:val="18"/>
              </w:rPr>
            </w:pPr>
            <w:r>
              <w:rPr>
                <w:rFonts w:hint="eastAsia"/>
                <w:color w:val="000000"/>
                <w:sz w:val="18"/>
                <w:szCs w:val="18"/>
              </w:rPr>
              <w:t>3.5mm耳机监听插座</w:t>
            </w:r>
          </w:p>
        </w:tc>
        <w:tc>
          <w:tcPr>
            <w:tcW w:w="662" w:type="dxa"/>
            <w:tcBorders>
              <w:top w:val="nil"/>
              <w:left w:val="nil"/>
              <w:bottom w:val="nil"/>
              <w:right w:val="single" w:sz="4" w:space="0" w:color="auto"/>
            </w:tcBorders>
            <w:vAlign w:val="center"/>
          </w:tcPr>
          <w:p w14:paraId="551BDC98" w14:textId="77777777" w:rsidR="00C1414D" w:rsidRDefault="00000000">
            <w:pPr>
              <w:spacing w:before="0"/>
              <w:jc w:val="center"/>
              <w:rPr>
                <w:color w:val="000000"/>
                <w:sz w:val="18"/>
                <w:szCs w:val="18"/>
              </w:rPr>
            </w:pPr>
            <w:r>
              <w:rPr>
                <w:rFonts w:hint="eastAsia"/>
                <w:color w:val="000000"/>
                <w:sz w:val="18"/>
                <w:szCs w:val="18"/>
              </w:rPr>
              <w:t>4</w:t>
            </w:r>
            <w:r>
              <w:rPr>
                <w:color w:val="000000"/>
                <w:sz w:val="18"/>
                <w:szCs w:val="18"/>
              </w:rPr>
              <w:t>4</w:t>
            </w:r>
          </w:p>
        </w:tc>
        <w:tc>
          <w:tcPr>
            <w:tcW w:w="3040" w:type="dxa"/>
            <w:tcBorders>
              <w:top w:val="nil"/>
              <w:left w:val="nil"/>
              <w:bottom w:val="nil"/>
              <w:right w:val="nil"/>
            </w:tcBorders>
            <w:vAlign w:val="center"/>
          </w:tcPr>
          <w:p w14:paraId="28EA874A" w14:textId="77777777" w:rsidR="00C1414D" w:rsidRDefault="00000000">
            <w:pPr>
              <w:spacing w:before="0"/>
              <w:jc w:val="center"/>
              <w:rPr>
                <w:color w:val="000000"/>
                <w:sz w:val="18"/>
                <w:szCs w:val="18"/>
              </w:rPr>
            </w:pPr>
            <w:r>
              <w:rPr>
                <w:rFonts w:hint="eastAsia"/>
                <w:color w:val="000000"/>
                <w:sz w:val="18"/>
                <w:szCs w:val="18"/>
              </w:rPr>
              <w:t>LENS端口</w:t>
            </w:r>
          </w:p>
        </w:tc>
      </w:tr>
      <w:tr w:rsidR="00C1414D" w14:paraId="1E78DBCC" w14:textId="77777777">
        <w:trPr>
          <w:trHeight w:val="285"/>
        </w:trPr>
        <w:tc>
          <w:tcPr>
            <w:tcW w:w="960" w:type="dxa"/>
            <w:tcBorders>
              <w:top w:val="nil"/>
              <w:left w:val="nil"/>
              <w:bottom w:val="nil"/>
              <w:right w:val="single" w:sz="4" w:space="0" w:color="auto"/>
            </w:tcBorders>
            <w:shd w:val="clear" w:color="auto" w:fill="F2F2F2" w:themeFill="background1" w:themeFillShade="F2"/>
            <w:vAlign w:val="center"/>
          </w:tcPr>
          <w:p w14:paraId="7E248711" w14:textId="77777777" w:rsidR="00C1414D" w:rsidRDefault="00000000">
            <w:pPr>
              <w:spacing w:before="0"/>
              <w:jc w:val="center"/>
              <w:rPr>
                <w:color w:val="000000"/>
                <w:sz w:val="18"/>
                <w:szCs w:val="18"/>
              </w:rPr>
            </w:pPr>
            <w:r>
              <w:rPr>
                <w:color w:val="000000"/>
                <w:sz w:val="18"/>
                <w:szCs w:val="18"/>
              </w:rPr>
              <w:t>31</w:t>
            </w:r>
          </w:p>
        </w:tc>
        <w:tc>
          <w:tcPr>
            <w:tcW w:w="2620" w:type="dxa"/>
            <w:tcBorders>
              <w:top w:val="nil"/>
              <w:left w:val="nil"/>
              <w:bottom w:val="nil"/>
              <w:right w:val="single" w:sz="4" w:space="0" w:color="auto"/>
            </w:tcBorders>
            <w:shd w:val="clear" w:color="auto" w:fill="F2F2F2" w:themeFill="background1" w:themeFillShade="F2"/>
            <w:noWrap/>
            <w:vAlign w:val="center"/>
          </w:tcPr>
          <w:p w14:paraId="5A5E9547" w14:textId="77777777" w:rsidR="00C1414D" w:rsidRDefault="00000000">
            <w:pPr>
              <w:spacing w:before="0"/>
              <w:jc w:val="center"/>
              <w:rPr>
                <w:color w:val="000000"/>
                <w:sz w:val="18"/>
                <w:szCs w:val="18"/>
              </w:rPr>
            </w:pPr>
            <w:r>
              <w:rPr>
                <w:rFonts w:hint="eastAsia"/>
                <w:color w:val="000000"/>
                <w:sz w:val="18"/>
                <w:szCs w:val="18"/>
              </w:rPr>
              <w:t>3G-SDI端口2</w:t>
            </w:r>
          </w:p>
        </w:tc>
        <w:tc>
          <w:tcPr>
            <w:tcW w:w="960" w:type="dxa"/>
            <w:tcBorders>
              <w:top w:val="nil"/>
              <w:left w:val="nil"/>
              <w:bottom w:val="nil"/>
              <w:right w:val="single" w:sz="4" w:space="0" w:color="auto"/>
            </w:tcBorders>
            <w:shd w:val="clear" w:color="auto" w:fill="F2F2F2" w:themeFill="background1" w:themeFillShade="F2"/>
            <w:vAlign w:val="center"/>
          </w:tcPr>
          <w:p w14:paraId="7991B99A" w14:textId="77777777" w:rsidR="00C1414D" w:rsidRDefault="00000000">
            <w:pPr>
              <w:spacing w:before="0"/>
              <w:jc w:val="center"/>
              <w:rPr>
                <w:color w:val="000000"/>
                <w:sz w:val="18"/>
                <w:szCs w:val="18"/>
              </w:rPr>
            </w:pPr>
            <w:r>
              <w:rPr>
                <w:rFonts w:hint="eastAsia"/>
                <w:color w:val="000000"/>
                <w:sz w:val="18"/>
                <w:szCs w:val="18"/>
              </w:rPr>
              <w:t>3</w:t>
            </w:r>
            <w:r>
              <w:rPr>
                <w:color w:val="000000"/>
                <w:sz w:val="18"/>
                <w:szCs w:val="18"/>
              </w:rPr>
              <w:t>8</w:t>
            </w:r>
          </w:p>
        </w:tc>
        <w:tc>
          <w:tcPr>
            <w:tcW w:w="2138" w:type="dxa"/>
            <w:tcBorders>
              <w:top w:val="nil"/>
              <w:left w:val="nil"/>
              <w:bottom w:val="nil"/>
              <w:right w:val="single" w:sz="4" w:space="0" w:color="auto"/>
            </w:tcBorders>
            <w:shd w:val="clear" w:color="auto" w:fill="F2F2F2" w:themeFill="background1" w:themeFillShade="F2"/>
            <w:vAlign w:val="center"/>
          </w:tcPr>
          <w:p w14:paraId="668A4FF7" w14:textId="77777777" w:rsidR="00C1414D" w:rsidRDefault="00000000">
            <w:pPr>
              <w:spacing w:before="0"/>
              <w:jc w:val="center"/>
              <w:rPr>
                <w:color w:val="000000"/>
                <w:sz w:val="18"/>
                <w:szCs w:val="18"/>
              </w:rPr>
            </w:pPr>
            <w:r>
              <w:rPr>
                <w:rFonts w:hint="eastAsia"/>
                <w:color w:val="000000"/>
                <w:sz w:val="18"/>
                <w:szCs w:val="18"/>
              </w:rPr>
              <w:t>TC时码端口</w:t>
            </w:r>
          </w:p>
        </w:tc>
        <w:tc>
          <w:tcPr>
            <w:tcW w:w="662" w:type="dxa"/>
            <w:tcBorders>
              <w:top w:val="nil"/>
              <w:left w:val="nil"/>
              <w:bottom w:val="nil"/>
              <w:right w:val="single" w:sz="4" w:space="0" w:color="auto"/>
            </w:tcBorders>
            <w:shd w:val="clear" w:color="auto" w:fill="F2F2F2" w:themeFill="background1" w:themeFillShade="F2"/>
            <w:vAlign w:val="center"/>
          </w:tcPr>
          <w:p w14:paraId="632A9CB5" w14:textId="77777777" w:rsidR="00C1414D" w:rsidRDefault="00000000">
            <w:pPr>
              <w:spacing w:before="0"/>
              <w:jc w:val="center"/>
              <w:rPr>
                <w:color w:val="000000"/>
                <w:sz w:val="18"/>
                <w:szCs w:val="18"/>
              </w:rPr>
            </w:pPr>
            <w:r>
              <w:rPr>
                <w:rFonts w:hint="eastAsia"/>
                <w:color w:val="000000"/>
                <w:sz w:val="18"/>
                <w:szCs w:val="18"/>
              </w:rPr>
              <w:t>4</w:t>
            </w:r>
            <w:r>
              <w:rPr>
                <w:color w:val="000000"/>
                <w:sz w:val="18"/>
                <w:szCs w:val="18"/>
              </w:rPr>
              <w:t>5</w:t>
            </w:r>
          </w:p>
        </w:tc>
        <w:tc>
          <w:tcPr>
            <w:tcW w:w="3040" w:type="dxa"/>
            <w:tcBorders>
              <w:top w:val="nil"/>
              <w:left w:val="nil"/>
              <w:bottom w:val="nil"/>
              <w:right w:val="nil"/>
            </w:tcBorders>
            <w:shd w:val="clear" w:color="auto" w:fill="F2F2F2" w:themeFill="background1" w:themeFillShade="F2"/>
            <w:vAlign w:val="center"/>
          </w:tcPr>
          <w:p w14:paraId="74CAADC2" w14:textId="77777777" w:rsidR="00C1414D" w:rsidRDefault="00000000">
            <w:pPr>
              <w:spacing w:before="0"/>
              <w:jc w:val="center"/>
              <w:rPr>
                <w:color w:val="000000"/>
                <w:sz w:val="18"/>
                <w:szCs w:val="18"/>
              </w:rPr>
            </w:pPr>
            <w:r>
              <w:rPr>
                <w:rFonts w:hint="eastAsia"/>
                <w:color w:val="000000"/>
                <w:sz w:val="18"/>
                <w:szCs w:val="18"/>
              </w:rPr>
              <w:t>3.5mm MIC插座</w:t>
            </w:r>
          </w:p>
        </w:tc>
      </w:tr>
      <w:tr w:rsidR="00C1414D" w14:paraId="386E89A3" w14:textId="77777777">
        <w:trPr>
          <w:trHeight w:val="285"/>
        </w:trPr>
        <w:tc>
          <w:tcPr>
            <w:tcW w:w="960" w:type="dxa"/>
            <w:tcBorders>
              <w:top w:val="nil"/>
              <w:left w:val="nil"/>
              <w:bottom w:val="nil"/>
              <w:right w:val="single" w:sz="4" w:space="0" w:color="auto"/>
            </w:tcBorders>
            <w:vAlign w:val="center"/>
          </w:tcPr>
          <w:p w14:paraId="1D94DF61" w14:textId="77777777" w:rsidR="00C1414D" w:rsidRDefault="00000000">
            <w:pPr>
              <w:spacing w:before="0"/>
              <w:jc w:val="center"/>
              <w:rPr>
                <w:color w:val="000000"/>
                <w:sz w:val="18"/>
                <w:szCs w:val="18"/>
              </w:rPr>
            </w:pPr>
            <w:r>
              <w:rPr>
                <w:color w:val="000000"/>
                <w:sz w:val="18"/>
                <w:szCs w:val="18"/>
              </w:rPr>
              <w:t>32</w:t>
            </w:r>
          </w:p>
        </w:tc>
        <w:tc>
          <w:tcPr>
            <w:tcW w:w="2620" w:type="dxa"/>
            <w:tcBorders>
              <w:top w:val="nil"/>
              <w:left w:val="nil"/>
              <w:bottom w:val="nil"/>
              <w:right w:val="single" w:sz="4" w:space="0" w:color="auto"/>
            </w:tcBorders>
            <w:vAlign w:val="center"/>
          </w:tcPr>
          <w:p w14:paraId="734A3D8A" w14:textId="77777777" w:rsidR="00C1414D" w:rsidRDefault="00000000">
            <w:pPr>
              <w:spacing w:before="0"/>
              <w:jc w:val="center"/>
              <w:rPr>
                <w:color w:val="000000"/>
                <w:sz w:val="18"/>
                <w:szCs w:val="18"/>
              </w:rPr>
            </w:pPr>
            <w:r>
              <w:rPr>
                <w:rFonts w:hint="eastAsia"/>
                <w:color w:val="000000"/>
                <w:sz w:val="18"/>
                <w:szCs w:val="18"/>
              </w:rPr>
              <w:t>RS端口</w:t>
            </w:r>
          </w:p>
        </w:tc>
        <w:tc>
          <w:tcPr>
            <w:tcW w:w="960" w:type="dxa"/>
            <w:tcBorders>
              <w:top w:val="nil"/>
              <w:left w:val="nil"/>
              <w:bottom w:val="nil"/>
              <w:right w:val="single" w:sz="4" w:space="0" w:color="auto"/>
            </w:tcBorders>
            <w:vAlign w:val="center"/>
          </w:tcPr>
          <w:p w14:paraId="0227C4E8" w14:textId="77777777" w:rsidR="00C1414D" w:rsidRDefault="00000000">
            <w:pPr>
              <w:spacing w:before="0"/>
              <w:jc w:val="center"/>
              <w:rPr>
                <w:color w:val="000000"/>
                <w:sz w:val="18"/>
                <w:szCs w:val="18"/>
              </w:rPr>
            </w:pPr>
            <w:r>
              <w:rPr>
                <w:rFonts w:hint="eastAsia"/>
                <w:color w:val="000000"/>
                <w:sz w:val="18"/>
                <w:szCs w:val="18"/>
              </w:rPr>
              <w:t>3</w:t>
            </w:r>
            <w:r>
              <w:rPr>
                <w:color w:val="000000"/>
                <w:sz w:val="18"/>
                <w:szCs w:val="18"/>
              </w:rPr>
              <w:t>9</w:t>
            </w:r>
          </w:p>
        </w:tc>
        <w:tc>
          <w:tcPr>
            <w:tcW w:w="2138" w:type="dxa"/>
            <w:tcBorders>
              <w:top w:val="nil"/>
              <w:left w:val="nil"/>
              <w:bottom w:val="nil"/>
              <w:right w:val="single" w:sz="4" w:space="0" w:color="auto"/>
            </w:tcBorders>
            <w:vAlign w:val="center"/>
          </w:tcPr>
          <w:p w14:paraId="4AB9AFCE" w14:textId="77777777" w:rsidR="00C1414D" w:rsidRDefault="00000000">
            <w:pPr>
              <w:spacing w:before="0"/>
              <w:jc w:val="center"/>
              <w:rPr>
                <w:color w:val="000000"/>
                <w:sz w:val="18"/>
                <w:szCs w:val="18"/>
              </w:rPr>
            </w:pPr>
            <w:r>
              <w:rPr>
                <w:rFonts w:hint="eastAsia"/>
                <w:color w:val="000000"/>
                <w:sz w:val="18"/>
                <w:szCs w:val="18"/>
              </w:rPr>
              <w:t>ETHERNET端口</w:t>
            </w:r>
          </w:p>
        </w:tc>
        <w:tc>
          <w:tcPr>
            <w:tcW w:w="662" w:type="dxa"/>
            <w:tcBorders>
              <w:top w:val="nil"/>
              <w:left w:val="nil"/>
              <w:bottom w:val="nil"/>
              <w:right w:val="single" w:sz="4" w:space="0" w:color="auto"/>
            </w:tcBorders>
            <w:vAlign w:val="center"/>
          </w:tcPr>
          <w:p w14:paraId="509A3C2B" w14:textId="77777777" w:rsidR="00C1414D" w:rsidRDefault="00000000">
            <w:pPr>
              <w:spacing w:before="0"/>
              <w:jc w:val="center"/>
              <w:rPr>
                <w:color w:val="000000"/>
                <w:sz w:val="18"/>
                <w:szCs w:val="18"/>
              </w:rPr>
            </w:pPr>
            <w:r>
              <w:rPr>
                <w:rFonts w:hint="eastAsia"/>
                <w:color w:val="000000"/>
                <w:sz w:val="18"/>
                <w:szCs w:val="18"/>
              </w:rPr>
              <w:t>4</w:t>
            </w:r>
            <w:r>
              <w:rPr>
                <w:color w:val="000000"/>
                <w:sz w:val="18"/>
                <w:szCs w:val="18"/>
              </w:rPr>
              <w:t>6</w:t>
            </w:r>
          </w:p>
        </w:tc>
        <w:tc>
          <w:tcPr>
            <w:tcW w:w="3040" w:type="dxa"/>
            <w:tcBorders>
              <w:top w:val="nil"/>
              <w:left w:val="nil"/>
              <w:bottom w:val="nil"/>
              <w:right w:val="nil"/>
            </w:tcBorders>
            <w:vAlign w:val="center"/>
          </w:tcPr>
          <w:p w14:paraId="48030F4B" w14:textId="77777777" w:rsidR="00C1414D" w:rsidRDefault="00000000">
            <w:pPr>
              <w:spacing w:before="0"/>
              <w:jc w:val="center"/>
              <w:rPr>
                <w:color w:val="000000"/>
                <w:sz w:val="18"/>
                <w:szCs w:val="18"/>
              </w:rPr>
            </w:pPr>
            <w:r>
              <w:rPr>
                <w:rFonts w:hint="eastAsia"/>
                <w:color w:val="000000"/>
                <w:sz w:val="18"/>
                <w:szCs w:val="18"/>
              </w:rPr>
              <w:t>机身麦</w:t>
            </w:r>
          </w:p>
        </w:tc>
      </w:tr>
      <w:tr w:rsidR="00C1414D" w14:paraId="66403DAB" w14:textId="77777777">
        <w:trPr>
          <w:trHeight w:val="285"/>
        </w:trPr>
        <w:tc>
          <w:tcPr>
            <w:tcW w:w="960" w:type="dxa"/>
            <w:tcBorders>
              <w:top w:val="nil"/>
              <w:left w:val="nil"/>
              <w:right w:val="single" w:sz="4" w:space="0" w:color="auto"/>
            </w:tcBorders>
            <w:shd w:val="clear" w:color="auto" w:fill="F2F2F2" w:themeFill="background1" w:themeFillShade="F2"/>
            <w:vAlign w:val="center"/>
          </w:tcPr>
          <w:p w14:paraId="03A30072" w14:textId="77777777" w:rsidR="00C1414D" w:rsidRDefault="00000000">
            <w:pPr>
              <w:spacing w:before="0"/>
              <w:jc w:val="center"/>
              <w:rPr>
                <w:color w:val="000000"/>
                <w:sz w:val="18"/>
                <w:szCs w:val="18"/>
              </w:rPr>
            </w:pPr>
            <w:r>
              <w:rPr>
                <w:color w:val="000000"/>
                <w:sz w:val="18"/>
                <w:szCs w:val="18"/>
              </w:rPr>
              <w:t>33</w:t>
            </w:r>
          </w:p>
        </w:tc>
        <w:tc>
          <w:tcPr>
            <w:tcW w:w="2620" w:type="dxa"/>
            <w:tcBorders>
              <w:top w:val="nil"/>
              <w:left w:val="nil"/>
              <w:right w:val="single" w:sz="4" w:space="0" w:color="auto"/>
            </w:tcBorders>
            <w:shd w:val="clear" w:color="auto" w:fill="F2F2F2" w:themeFill="background1" w:themeFillShade="F2"/>
            <w:noWrap/>
            <w:vAlign w:val="center"/>
          </w:tcPr>
          <w:p w14:paraId="1F54BACE" w14:textId="77777777" w:rsidR="00C1414D" w:rsidRDefault="00000000">
            <w:pPr>
              <w:spacing w:before="0"/>
              <w:jc w:val="center"/>
              <w:rPr>
                <w:color w:val="000000"/>
                <w:sz w:val="18"/>
                <w:szCs w:val="18"/>
              </w:rPr>
            </w:pPr>
            <w:r>
              <w:rPr>
                <w:rFonts w:hint="eastAsia"/>
                <w:color w:val="000000"/>
                <w:sz w:val="18"/>
                <w:szCs w:val="18"/>
              </w:rPr>
              <w:t>DC电源输入端口</w:t>
            </w:r>
          </w:p>
        </w:tc>
        <w:tc>
          <w:tcPr>
            <w:tcW w:w="960" w:type="dxa"/>
            <w:tcBorders>
              <w:top w:val="nil"/>
              <w:left w:val="nil"/>
              <w:right w:val="single" w:sz="4" w:space="0" w:color="auto"/>
            </w:tcBorders>
            <w:shd w:val="clear" w:color="auto" w:fill="F2F2F2" w:themeFill="background1" w:themeFillShade="F2"/>
            <w:vAlign w:val="center"/>
          </w:tcPr>
          <w:p w14:paraId="108F3CD1" w14:textId="77777777" w:rsidR="00C1414D" w:rsidRDefault="00000000">
            <w:pPr>
              <w:spacing w:before="0"/>
              <w:jc w:val="center"/>
              <w:rPr>
                <w:color w:val="000000"/>
                <w:sz w:val="18"/>
                <w:szCs w:val="18"/>
              </w:rPr>
            </w:pPr>
            <w:r>
              <w:rPr>
                <w:color w:val="000000"/>
                <w:sz w:val="18"/>
                <w:szCs w:val="18"/>
              </w:rPr>
              <w:t>40</w:t>
            </w:r>
          </w:p>
        </w:tc>
        <w:tc>
          <w:tcPr>
            <w:tcW w:w="2138" w:type="dxa"/>
            <w:tcBorders>
              <w:top w:val="nil"/>
              <w:left w:val="nil"/>
              <w:right w:val="single" w:sz="4" w:space="0" w:color="auto"/>
            </w:tcBorders>
            <w:shd w:val="clear" w:color="auto" w:fill="F2F2F2" w:themeFill="background1" w:themeFillShade="F2"/>
            <w:vAlign w:val="center"/>
          </w:tcPr>
          <w:p w14:paraId="621CD871" w14:textId="77777777" w:rsidR="00C1414D" w:rsidRDefault="00000000">
            <w:pPr>
              <w:spacing w:before="0"/>
              <w:jc w:val="center"/>
              <w:rPr>
                <w:color w:val="000000"/>
                <w:sz w:val="18"/>
                <w:szCs w:val="18"/>
              </w:rPr>
            </w:pPr>
            <w:r>
              <w:rPr>
                <w:rFonts w:hint="eastAsia"/>
                <w:color w:val="000000"/>
                <w:sz w:val="18"/>
                <w:szCs w:val="18"/>
              </w:rPr>
              <w:t>音频卡侬口 x2</w:t>
            </w:r>
          </w:p>
        </w:tc>
        <w:tc>
          <w:tcPr>
            <w:tcW w:w="662" w:type="dxa"/>
            <w:tcBorders>
              <w:top w:val="nil"/>
              <w:left w:val="nil"/>
              <w:right w:val="single" w:sz="4" w:space="0" w:color="auto"/>
            </w:tcBorders>
            <w:shd w:val="clear" w:color="auto" w:fill="F2F2F2" w:themeFill="background1" w:themeFillShade="F2"/>
            <w:vAlign w:val="center"/>
          </w:tcPr>
          <w:p w14:paraId="07A861F0" w14:textId="77777777" w:rsidR="00C1414D" w:rsidRDefault="00000000">
            <w:pPr>
              <w:spacing w:before="0"/>
              <w:jc w:val="center"/>
              <w:rPr>
                <w:color w:val="000000"/>
                <w:sz w:val="18"/>
                <w:szCs w:val="18"/>
              </w:rPr>
            </w:pPr>
            <w:r>
              <w:rPr>
                <w:rFonts w:hint="eastAsia"/>
                <w:color w:val="000000"/>
                <w:sz w:val="18"/>
                <w:szCs w:val="18"/>
              </w:rPr>
              <w:t>4</w:t>
            </w:r>
            <w:r>
              <w:rPr>
                <w:color w:val="000000"/>
                <w:sz w:val="18"/>
                <w:szCs w:val="18"/>
              </w:rPr>
              <w:t>7</w:t>
            </w:r>
          </w:p>
        </w:tc>
        <w:tc>
          <w:tcPr>
            <w:tcW w:w="3040" w:type="dxa"/>
            <w:tcBorders>
              <w:top w:val="nil"/>
              <w:left w:val="nil"/>
              <w:right w:val="nil"/>
            </w:tcBorders>
            <w:shd w:val="clear" w:color="auto" w:fill="F2F2F2" w:themeFill="background1" w:themeFillShade="F2"/>
            <w:vAlign w:val="center"/>
          </w:tcPr>
          <w:p w14:paraId="61C1E377" w14:textId="77777777" w:rsidR="00C1414D" w:rsidRDefault="00000000">
            <w:pPr>
              <w:spacing w:before="0"/>
              <w:jc w:val="center"/>
              <w:rPr>
                <w:color w:val="000000"/>
                <w:sz w:val="18"/>
                <w:szCs w:val="18"/>
              </w:rPr>
            </w:pPr>
            <w:r>
              <w:rPr>
                <w:rFonts w:hint="eastAsia"/>
                <w:color w:val="000000"/>
                <w:sz w:val="18"/>
                <w:szCs w:val="18"/>
              </w:rPr>
              <w:t>KineMON固定螺纹孔 (M3*2)</w:t>
            </w:r>
          </w:p>
        </w:tc>
      </w:tr>
      <w:tr w:rsidR="00C1414D" w14:paraId="5388F1DD" w14:textId="77777777">
        <w:trPr>
          <w:trHeight w:val="285"/>
        </w:trPr>
        <w:tc>
          <w:tcPr>
            <w:tcW w:w="960" w:type="dxa"/>
            <w:tcBorders>
              <w:top w:val="nil"/>
              <w:left w:val="nil"/>
              <w:bottom w:val="single" w:sz="4" w:space="0" w:color="auto"/>
              <w:right w:val="single" w:sz="4" w:space="0" w:color="auto"/>
            </w:tcBorders>
            <w:vAlign w:val="center"/>
          </w:tcPr>
          <w:p w14:paraId="498AC979" w14:textId="77777777" w:rsidR="00C1414D" w:rsidRDefault="00000000">
            <w:pPr>
              <w:spacing w:before="0"/>
              <w:jc w:val="center"/>
              <w:rPr>
                <w:color w:val="000000"/>
                <w:sz w:val="18"/>
                <w:szCs w:val="18"/>
              </w:rPr>
            </w:pPr>
            <w:r>
              <w:rPr>
                <w:color w:val="000000"/>
                <w:sz w:val="18"/>
                <w:szCs w:val="18"/>
              </w:rPr>
              <w:t>34</w:t>
            </w:r>
          </w:p>
        </w:tc>
        <w:tc>
          <w:tcPr>
            <w:tcW w:w="2620" w:type="dxa"/>
            <w:tcBorders>
              <w:top w:val="nil"/>
              <w:left w:val="nil"/>
              <w:bottom w:val="single" w:sz="4" w:space="0" w:color="auto"/>
              <w:right w:val="single" w:sz="4" w:space="0" w:color="auto"/>
            </w:tcBorders>
            <w:vAlign w:val="center"/>
          </w:tcPr>
          <w:p w14:paraId="6C600690" w14:textId="77777777" w:rsidR="00C1414D" w:rsidRDefault="00000000">
            <w:pPr>
              <w:spacing w:before="0"/>
              <w:jc w:val="center"/>
              <w:rPr>
                <w:color w:val="000000"/>
                <w:sz w:val="18"/>
                <w:szCs w:val="18"/>
              </w:rPr>
            </w:pPr>
            <w:r>
              <w:rPr>
                <w:rFonts w:hint="eastAsia"/>
                <w:color w:val="000000"/>
                <w:sz w:val="18"/>
                <w:szCs w:val="18"/>
              </w:rPr>
              <w:t>B型口电源输出</w:t>
            </w:r>
          </w:p>
        </w:tc>
        <w:tc>
          <w:tcPr>
            <w:tcW w:w="960" w:type="dxa"/>
            <w:tcBorders>
              <w:top w:val="nil"/>
              <w:left w:val="nil"/>
              <w:bottom w:val="single" w:sz="4" w:space="0" w:color="auto"/>
              <w:right w:val="single" w:sz="4" w:space="0" w:color="auto"/>
            </w:tcBorders>
            <w:vAlign w:val="center"/>
          </w:tcPr>
          <w:p w14:paraId="3AE8B9D3" w14:textId="77777777" w:rsidR="00C1414D" w:rsidRDefault="00000000">
            <w:pPr>
              <w:spacing w:before="0"/>
              <w:jc w:val="center"/>
              <w:rPr>
                <w:color w:val="000000"/>
                <w:sz w:val="18"/>
                <w:szCs w:val="18"/>
              </w:rPr>
            </w:pPr>
            <w:r>
              <w:rPr>
                <w:color w:val="000000"/>
                <w:sz w:val="18"/>
                <w:szCs w:val="18"/>
              </w:rPr>
              <w:t>41</w:t>
            </w:r>
          </w:p>
        </w:tc>
        <w:tc>
          <w:tcPr>
            <w:tcW w:w="2138" w:type="dxa"/>
            <w:tcBorders>
              <w:top w:val="nil"/>
              <w:left w:val="nil"/>
              <w:bottom w:val="single" w:sz="4" w:space="0" w:color="auto"/>
              <w:right w:val="single" w:sz="4" w:space="0" w:color="auto"/>
            </w:tcBorders>
            <w:vAlign w:val="center"/>
          </w:tcPr>
          <w:p w14:paraId="0D2DA2B5" w14:textId="77777777" w:rsidR="00C1414D" w:rsidRDefault="00000000">
            <w:pPr>
              <w:spacing w:before="0"/>
              <w:jc w:val="center"/>
              <w:rPr>
                <w:color w:val="000000"/>
                <w:sz w:val="18"/>
                <w:szCs w:val="18"/>
              </w:rPr>
            </w:pPr>
            <w:r>
              <w:rPr>
                <w:rFonts w:hint="eastAsia"/>
                <w:color w:val="000000"/>
                <w:sz w:val="18"/>
                <w:szCs w:val="18"/>
              </w:rPr>
              <w:t>光学标记</w:t>
            </w:r>
          </w:p>
        </w:tc>
        <w:tc>
          <w:tcPr>
            <w:tcW w:w="662" w:type="dxa"/>
            <w:tcBorders>
              <w:top w:val="nil"/>
              <w:left w:val="nil"/>
              <w:bottom w:val="single" w:sz="4" w:space="0" w:color="auto"/>
              <w:right w:val="single" w:sz="4" w:space="0" w:color="auto"/>
            </w:tcBorders>
            <w:vAlign w:val="center"/>
          </w:tcPr>
          <w:p w14:paraId="2AC79F12" w14:textId="77777777" w:rsidR="00C1414D" w:rsidRDefault="00000000">
            <w:pPr>
              <w:spacing w:before="0"/>
              <w:jc w:val="center"/>
              <w:rPr>
                <w:color w:val="000000"/>
                <w:sz w:val="18"/>
                <w:szCs w:val="18"/>
              </w:rPr>
            </w:pPr>
            <w:r>
              <w:rPr>
                <w:color w:val="000000"/>
                <w:sz w:val="18"/>
                <w:szCs w:val="18"/>
              </w:rPr>
              <w:t>48</w:t>
            </w:r>
          </w:p>
        </w:tc>
        <w:tc>
          <w:tcPr>
            <w:tcW w:w="3040" w:type="dxa"/>
            <w:tcBorders>
              <w:top w:val="nil"/>
              <w:left w:val="nil"/>
              <w:bottom w:val="single" w:sz="4" w:space="0" w:color="auto"/>
              <w:right w:val="nil"/>
            </w:tcBorders>
            <w:vAlign w:val="center"/>
          </w:tcPr>
          <w:p w14:paraId="472E3A8C" w14:textId="77777777" w:rsidR="00C1414D" w:rsidRDefault="00000000">
            <w:pPr>
              <w:spacing w:before="0"/>
              <w:jc w:val="center"/>
              <w:rPr>
                <w:color w:val="000000"/>
                <w:sz w:val="18"/>
                <w:szCs w:val="18"/>
              </w:rPr>
            </w:pPr>
            <w:r>
              <w:rPr>
                <w:rFonts w:hint="eastAsia"/>
                <w:color w:val="000000"/>
                <w:sz w:val="18"/>
                <w:szCs w:val="18"/>
              </w:rPr>
              <w:t>1/4"螺纹孔</w:t>
            </w:r>
          </w:p>
        </w:tc>
      </w:tr>
    </w:tbl>
    <w:p w14:paraId="47B37F6E" w14:textId="77777777" w:rsidR="00C1414D" w:rsidRDefault="00C1414D"/>
    <w:p w14:paraId="4C2C7820" w14:textId="77777777" w:rsidR="00C1414D" w:rsidRDefault="00000000">
      <w:r>
        <w:rPr>
          <w:rFonts w:hint="eastAsia"/>
        </w:rPr>
        <w:t>*机身</w:t>
      </w:r>
      <w:r>
        <w:t>WIFI端口为内针型；天线规格为SMA公针母头，支持WIFI频段，增益为5dBi。</w:t>
      </w:r>
    </w:p>
    <w:p w14:paraId="6109434F" w14:textId="77777777" w:rsidR="00C1414D" w:rsidRDefault="00000000">
      <w:r>
        <w:rPr>
          <w:rFonts w:hint="eastAsia"/>
        </w:rPr>
        <w:t>端口定义参考</w:t>
      </w:r>
      <w:hyperlink w:anchor="_4.2_端口定义" w:history="1">
        <w:r w:rsidR="00C1414D">
          <w:rPr>
            <w:rStyle w:val="Hyperlink"/>
            <w:rFonts w:hint="eastAsia"/>
          </w:rPr>
          <w:t>4</w:t>
        </w:r>
        <w:r w:rsidR="00C1414D">
          <w:rPr>
            <w:rStyle w:val="Hyperlink"/>
          </w:rPr>
          <w:t>.2</w:t>
        </w:r>
        <w:r w:rsidR="00C1414D">
          <w:rPr>
            <w:rStyle w:val="Hyperlink"/>
            <w:rFonts w:hint="eastAsia"/>
          </w:rPr>
          <w:t>端口定义</w:t>
        </w:r>
      </w:hyperlink>
      <w:r>
        <w:rPr>
          <w:rFonts w:hint="eastAsia"/>
        </w:rPr>
        <w:t>，而SYNC和Video为私有协议端口。</w:t>
      </w:r>
    </w:p>
    <w:p w14:paraId="3B6805D1" w14:textId="77777777" w:rsidR="00C1414D" w:rsidRDefault="00C1414D"/>
    <w:p w14:paraId="20B3EDC8" w14:textId="77777777" w:rsidR="00C1414D" w:rsidRDefault="00C1414D">
      <w:pPr>
        <w:rPr>
          <w:rFonts w:cstheme="minorBidi"/>
          <w:b/>
          <w:bCs/>
          <w:sz w:val="28"/>
          <w:szCs w:val="28"/>
        </w:rPr>
      </w:pPr>
    </w:p>
    <w:p w14:paraId="31B5D6BE" w14:textId="77777777" w:rsidR="00C1414D" w:rsidRDefault="00000000">
      <w:pPr>
        <w:spacing w:after="200" w:line="276" w:lineRule="auto"/>
        <w:rPr>
          <w:rFonts w:cstheme="minorBidi"/>
          <w:b/>
          <w:bCs/>
          <w:sz w:val="28"/>
          <w:szCs w:val="28"/>
        </w:rPr>
      </w:pPr>
      <w:r>
        <w:br w:type="page"/>
      </w:r>
    </w:p>
    <w:p w14:paraId="27FBFCA2" w14:textId="77777777" w:rsidR="00C1414D" w:rsidRDefault="00000000">
      <w:pPr>
        <w:pStyle w:val="Heading2"/>
      </w:pPr>
      <w:bookmarkStart w:id="429" w:name="_Toc185523816"/>
      <w:bookmarkStart w:id="430" w:name="_Toc1198749460"/>
      <w:bookmarkStart w:id="431" w:name="_Toc150181708"/>
      <w:bookmarkStart w:id="432" w:name="_Toc317255176"/>
      <w:r>
        <w:lastRenderedPageBreak/>
        <w:t>1.2</w:t>
      </w:r>
      <w:r>
        <w:rPr>
          <w:rFonts w:hint="eastAsia"/>
        </w:rPr>
        <w:t xml:space="preserve"> </w:t>
      </w:r>
      <w:r>
        <w:t>按键说明</w:t>
      </w:r>
      <w:bookmarkEnd w:id="429"/>
      <w:bookmarkEnd w:id="430"/>
      <w:bookmarkEnd w:id="431"/>
      <w:bookmarkEnd w:id="432"/>
    </w:p>
    <w:p w14:paraId="0917A2E1" w14:textId="77777777" w:rsidR="00C1414D" w:rsidRDefault="00000000">
      <w:r>
        <w:rPr>
          <w:rFonts w:hint="eastAsia"/>
        </w:rPr>
        <w:t>取景模式下，可通过按键和【转轮】</w:t>
      </w:r>
      <w:r>
        <w:t>对参数进行</w:t>
      </w:r>
      <w:r>
        <w:rPr>
          <w:rFonts w:hint="eastAsia"/>
        </w:rPr>
        <w:t>选择和确定，非常快捷和方便</w:t>
      </w:r>
      <w:r>
        <w:t>。</w:t>
      </w:r>
      <w:r>
        <w:rPr>
          <w:rFonts w:hint="eastAsia"/>
        </w:rPr>
        <w:t>回放模式下，可通过【转轮】与</w:t>
      </w:r>
      <w:r>
        <w:t>其按键</w:t>
      </w:r>
      <w:r>
        <w:rPr>
          <w:rFonts w:hint="eastAsia"/>
        </w:rPr>
        <w:t>【1</w:t>
      </w:r>
      <w:r>
        <w:t>】【</w:t>
      </w:r>
      <w:r>
        <w:rPr>
          <w:rFonts w:hint="eastAsia"/>
        </w:rPr>
        <w:t>2</w:t>
      </w:r>
      <w:r>
        <w:t>】快速</w:t>
      </w:r>
      <w:r>
        <w:rPr>
          <w:rFonts w:hint="eastAsia"/>
        </w:rPr>
        <w:t>浏览和选择拍摄的素材。具体功能和说明参考下表：</w:t>
      </w:r>
    </w:p>
    <w:p w14:paraId="6AD044E9" w14:textId="77777777" w:rsidR="00C1414D" w:rsidRDefault="00000000">
      <w:pPr>
        <w:pStyle w:val="FormText"/>
      </w:pPr>
      <w:r>
        <w:rPr>
          <w:noProof/>
        </w:rPr>
        <w:drawing>
          <wp:anchor distT="0" distB="0" distL="114300" distR="114300" simplePos="0" relativeHeight="251726848" behindDoc="0" locked="0" layoutInCell="1" allowOverlap="1" wp14:anchorId="4E90535B" wp14:editId="11DA99EF">
            <wp:simplePos x="0" y="0"/>
            <wp:positionH relativeFrom="column">
              <wp:posOffset>1434465</wp:posOffset>
            </wp:positionH>
            <wp:positionV relativeFrom="paragraph">
              <wp:posOffset>1905</wp:posOffset>
            </wp:positionV>
            <wp:extent cx="3452495" cy="3452495"/>
            <wp:effectExtent l="0" t="0" r="1905" b="1905"/>
            <wp:wrapTight wrapText="bothSides">
              <wp:wrapPolygon edited="0">
                <wp:start x="0" y="0"/>
                <wp:lineTo x="0" y="21532"/>
                <wp:lineTo x="21532" y="21532"/>
                <wp:lineTo x="21532"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25"/>
                    <a:stretch>
                      <a:fillRect/>
                    </a:stretch>
                  </pic:blipFill>
                  <pic:spPr>
                    <a:xfrm>
                      <a:off x="0" y="0"/>
                      <a:ext cx="3452495" cy="3452495"/>
                    </a:xfrm>
                    <a:prstGeom prst="rect">
                      <a:avLst/>
                    </a:prstGeom>
                  </pic:spPr>
                </pic:pic>
              </a:graphicData>
            </a:graphic>
          </wp:anchor>
        </w:drawing>
      </w:r>
    </w:p>
    <w:p w14:paraId="52F0A12B" w14:textId="77777777" w:rsidR="00C1414D" w:rsidRDefault="00C1414D">
      <w:pPr>
        <w:pStyle w:val="FormText"/>
      </w:pPr>
    </w:p>
    <w:p w14:paraId="7463D87E" w14:textId="77777777" w:rsidR="00C1414D" w:rsidRDefault="00C1414D">
      <w:pPr>
        <w:pStyle w:val="FormText"/>
      </w:pPr>
    </w:p>
    <w:p w14:paraId="35754CDD" w14:textId="77777777" w:rsidR="00C1414D" w:rsidRDefault="00C1414D">
      <w:pPr>
        <w:pStyle w:val="FormText"/>
      </w:pPr>
    </w:p>
    <w:p w14:paraId="7012941F" w14:textId="77777777" w:rsidR="00C1414D" w:rsidRDefault="00C1414D">
      <w:pPr>
        <w:pStyle w:val="FormText"/>
      </w:pPr>
    </w:p>
    <w:p w14:paraId="13C9614D" w14:textId="77777777" w:rsidR="00C1414D" w:rsidRDefault="00C1414D">
      <w:pPr>
        <w:pStyle w:val="FormText"/>
      </w:pPr>
    </w:p>
    <w:p w14:paraId="2FA67A00" w14:textId="77777777" w:rsidR="00C1414D" w:rsidRDefault="00C1414D"/>
    <w:p w14:paraId="20A3203A" w14:textId="77777777" w:rsidR="00C1414D" w:rsidRDefault="00C1414D">
      <w:pPr>
        <w:pStyle w:val="FormText"/>
        <w:ind w:firstLine="400"/>
      </w:pPr>
    </w:p>
    <w:p w14:paraId="2D181CD3" w14:textId="77777777" w:rsidR="00C1414D" w:rsidRDefault="00C1414D">
      <w:pPr>
        <w:pStyle w:val="FormText"/>
        <w:ind w:firstLine="400"/>
      </w:pPr>
    </w:p>
    <w:p w14:paraId="111696A2" w14:textId="77777777" w:rsidR="00C1414D" w:rsidRDefault="00C1414D">
      <w:pPr>
        <w:pStyle w:val="FormText"/>
        <w:ind w:firstLine="400"/>
      </w:pPr>
    </w:p>
    <w:p w14:paraId="2A9D7F5F" w14:textId="77777777" w:rsidR="00C1414D" w:rsidRDefault="00C1414D">
      <w:pPr>
        <w:pStyle w:val="FormText"/>
        <w:ind w:firstLine="400"/>
      </w:pPr>
    </w:p>
    <w:tbl>
      <w:tblPr>
        <w:tblW w:w="9900" w:type="dxa"/>
        <w:tblInd w:w="93" w:type="dxa"/>
        <w:tblLook w:val="04A0" w:firstRow="1" w:lastRow="0" w:firstColumn="1" w:lastColumn="0" w:noHBand="0" w:noVBand="1"/>
      </w:tblPr>
      <w:tblGrid>
        <w:gridCol w:w="1400"/>
        <w:gridCol w:w="2620"/>
        <w:gridCol w:w="2180"/>
        <w:gridCol w:w="3700"/>
      </w:tblGrid>
      <w:tr w:rsidR="00C1414D" w14:paraId="49DF4BE8" w14:textId="77777777">
        <w:trPr>
          <w:trHeight w:val="300"/>
        </w:trPr>
        <w:tc>
          <w:tcPr>
            <w:tcW w:w="1400" w:type="dxa"/>
            <w:tcBorders>
              <w:top w:val="nil"/>
              <w:left w:val="nil"/>
              <w:bottom w:val="single" w:sz="4" w:space="0" w:color="auto"/>
              <w:right w:val="single" w:sz="4" w:space="0" w:color="auto"/>
            </w:tcBorders>
            <w:shd w:val="clear" w:color="000000" w:fill="BFBFBF"/>
            <w:vAlign w:val="center"/>
          </w:tcPr>
          <w:p w14:paraId="772C3407" w14:textId="77777777" w:rsidR="00C1414D" w:rsidRDefault="00000000">
            <w:pPr>
              <w:spacing w:before="0"/>
              <w:jc w:val="center"/>
              <w:rPr>
                <w:b/>
                <w:bCs/>
                <w:color w:val="000000"/>
                <w:sz w:val="18"/>
                <w:szCs w:val="18"/>
              </w:rPr>
            </w:pPr>
            <w:r>
              <w:rPr>
                <w:rFonts w:hint="eastAsia"/>
                <w:b/>
                <w:bCs/>
                <w:color w:val="000000"/>
                <w:sz w:val="18"/>
                <w:szCs w:val="18"/>
              </w:rPr>
              <w:t>按键动作</w:t>
            </w:r>
          </w:p>
        </w:tc>
        <w:tc>
          <w:tcPr>
            <w:tcW w:w="4800" w:type="dxa"/>
            <w:gridSpan w:val="2"/>
            <w:tcBorders>
              <w:top w:val="nil"/>
              <w:left w:val="nil"/>
              <w:bottom w:val="single" w:sz="4" w:space="0" w:color="auto"/>
              <w:right w:val="single" w:sz="4" w:space="0" w:color="000000"/>
            </w:tcBorders>
            <w:shd w:val="clear" w:color="000000" w:fill="BFBFBF"/>
            <w:vAlign w:val="center"/>
          </w:tcPr>
          <w:p w14:paraId="75D4EC8C" w14:textId="77777777" w:rsidR="00C1414D" w:rsidRDefault="00000000">
            <w:pPr>
              <w:spacing w:before="0"/>
              <w:jc w:val="center"/>
              <w:rPr>
                <w:b/>
                <w:bCs/>
                <w:color w:val="000000"/>
                <w:sz w:val="18"/>
                <w:szCs w:val="18"/>
              </w:rPr>
            </w:pPr>
            <w:r>
              <w:rPr>
                <w:rFonts w:hint="eastAsia"/>
                <w:b/>
                <w:bCs/>
                <w:color w:val="000000"/>
                <w:sz w:val="18"/>
                <w:szCs w:val="18"/>
              </w:rPr>
              <w:t>旋转</w:t>
            </w:r>
          </w:p>
        </w:tc>
        <w:tc>
          <w:tcPr>
            <w:tcW w:w="3700" w:type="dxa"/>
            <w:tcBorders>
              <w:top w:val="nil"/>
              <w:left w:val="nil"/>
              <w:bottom w:val="single" w:sz="4" w:space="0" w:color="auto"/>
              <w:right w:val="nil"/>
            </w:tcBorders>
            <w:shd w:val="clear" w:color="000000" w:fill="BFBFBF"/>
            <w:vAlign w:val="center"/>
          </w:tcPr>
          <w:p w14:paraId="0483A861" w14:textId="77777777" w:rsidR="00C1414D" w:rsidRDefault="00000000">
            <w:pPr>
              <w:spacing w:before="0"/>
              <w:jc w:val="center"/>
              <w:rPr>
                <w:b/>
                <w:bCs/>
                <w:color w:val="000000"/>
                <w:sz w:val="18"/>
                <w:szCs w:val="18"/>
              </w:rPr>
            </w:pPr>
            <w:r>
              <w:rPr>
                <w:rFonts w:hint="eastAsia"/>
                <w:b/>
                <w:bCs/>
                <w:color w:val="000000"/>
                <w:sz w:val="18"/>
                <w:szCs w:val="18"/>
              </w:rPr>
              <w:t>备注</w:t>
            </w:r>
          </w:p>
        </w:tc>
      </w:tr>
      <w:tr w:rsidR="00C1414D" w14:paraId="09400D72" w14:textId="77777777">
        <w:trPr>
          <w:trHeight w:val="300"/>
        </w:trPr>
        <w:tc>
          <w:tcPr>
            <w:tcW w:w="1400" w:type="dxa"/>
            <w:tcBorders>
              <w:top w:val="nil"/>
              <w:left w:val="nil"/>
              <w:bottom w:val="nil"/>
              <w:right w:val="single" w:sz="4" w:space="0" w:color="auto"/>
            </w:tcBorders>
            <w:noWrap/>
            <w:vAlign w:val="center"/>
          </w:tcPr>
          <w:p w14:paraId="166FE5BD" w14:textId="77777777" w:rsidR="00C1414D" w:rsidRDefault="00000000">
            <w:pPr>
              <w:spacing w:before="0"/>
              <w:jc w:val="center"/>
              <w:rPr>
                <w:color w:val="000000"/>
                <w:sz w:val="18"/>
                <w:szCs w:val="18"/>
              </w:rPr>
            </w:pPr>
            <w:r>
              <w:rPr>
                <w:rFonts w:hint="eastAsia"/>
                <w:color w:val="000000"/>
                <w:sz w:val="18"/>
                <w:szCs w:val="18"/>
              </w:rPr>
              <w:t>旋转转轮</w:t>
            </w:r>
          </w:p>
        </w:tc>
        <w:tc>
          <w:tcPr>
            <w:tcW w:w="4800" w:type="dxa"/>
            <w:gridSpan w:val="2"/>
            <w:tcBorders>
              <w:top w:val="single" w:sz="4" w:space="0" w:color="auto"/>
              <w:left w:val="nil"/>
              <w:bottom w:val="nil"/>
              <w:right w:val="single" w:sz="4" w:space="0" w:color="000000"/>
            </w:tcBorders>
            <w:noWrap/>
            <w:vAlign w:val="center"/>
          </w:tcPr>
          <w:p w14:paraId="5DCD510F" w14:textId="77777777" w:rsidR="00C1414D" w:rsidRDefault="00000000">
            <w:pPr>
              <w:spacing w:before="0"/>
              <w:jc w:val="center"/>
              <w:rPr>
                <w:color w:val="000000"/>
                <w:sz w:val="18"/>
                <w:szCs w:val="18"/>
              </w:rPr>
            </w:pPr>
            <w:r>
              <w:rPr>
                <w:rFonts w:hint="eastAsia"/>
                <w:color w:val="000000"/>
                <w:sz w:val="18"/>
                <w:szCs w:val="18"/>
              </w:rPr>
              <w:t>调节光圈或ND/快速选择</w:t>
            </w:r>
          </w:p>
        </w:tc>
        <w:tc>
          <w:tcPr>
            <w:tcW w:w="3700" w:type="dxa"/>
            <w:tcBorders>
              <w:top w:val="nil"/>
              <w:left w:val="nil"/>
              <w:bottom w:val="nil"/>
              <w:right w:val="nil"/>
            </w:tcBorders>
            <w:vAlign w:val="center"/>
          </w:tcPr>
          <w:p w14:paraId="28AB9EA4" w14:textId="77777777" w:rsidR="00C1414D" w:rsidRDefault="00000000">
            <w:pPr>
              <w:spacing w:before="0"/>
              <w:jc w:val="center"/>
              <w:rPr>
                <w:color w:val="000000"/>
                <w:sz w:val="18"/>
                <w:szCs w:val="18"/>
              </w:rPr>
            </w:pPr>
            <w:r>
              <w:rPr>
                <w:color w:val="000000"/>
                <w:sz w:val="18"/>
                <w:szCs w:val="18"/>
              </w:rPr>
              <w:t>回放模式下，</w:t>
            </w:r>
            <w:r>
              <w:rPr>
                <w:rFonts w:hint="eastAsia"/>
                <w:color w:val="000000"/>
                <w:sz w:val="18"/>
                <w:szCs w:val="18"/>
              </w:rPr>
              <w:t>旋转转轮实现</w:t>
            </w:r>
          </w:p>
          <w:p w14:paraId="5AF1CC86" w14:textId="77777777" w:rsidR="00C1414D" w:rsidRDefault="00000000">
            <w:pPr>
              <w:spacing w:before="0"/>
              <w:jc w:val="center"/>
              <w:rPr>
                <w:sz w:val="18"/>
                <w:szCs w:val="18"/>
                <w:u w:val="single"/>
              </w:rPr>
            </w:pPr>
            <w:r>
              <w:rPr>
                <w:color w:val="000000"/>
                <w:sz w:val="18"/>
                <w:szCs w:val="18"/>
              </w:rPr>
              <w:t>5秒一格快进</w:t>
            </w:r>
            <w:r>
              <w:rPr>
                <w:rFonts w:hint="eastAsia"/>
                <w:color w:val="000000"/>
                <w:sz w:val="18"/>
                <w:szCs w:val="18"/>
              </w:rPr>
              <w:t>/</w:t>
            </w:r>
            <w:r>
              <w:rPr>
                <w:color w:val="000000"/>
                <w:sz w:val="18"/>
                <w:szCs w:val="18"/>
              </w:rPr>
              <w:t>快退</w:t>
            </w:r>
          </w:p>
        </w:tc>
      </w:tr>
      <w:tr w:rsidR="00C1414D" w14:paraId="68598F7C" w14:textId="77777777">
        <w:trPr>
          <w:trHeight w:val="300"/>
        </w:trPr>
        <w:tc>
          <w:tcPr>
            <w:tcW w:w="1400" w:type="dxa"/>
            <w:tcBorders>
              <w:top w:val="nil"/>
              <w:left w:val="nil"/>
              <w:bottom w:val="single" w:sz="4" w:space="0" w:color="auto"/>
              <w:right w:val="single" w:sz="4" w:space="0" w:color="auto"/>
            </w:tcBorders>
            <w:shd w:val="clear" w:color="000000" w:fill="BFBFBF"/>
            <w:vAlign w:val="center"/>
          </w:tcPr>
          <w:p w14:paraId="79507CF1" w14:textId="77777777" w:rsidR="00C1414D" w:rsidRDefault="00000000">
            <w:pPr>
              <w:spacing w:before="0"/>
              <w:jc w:val="center"/>
              <w:rPr>
                <w:b/>
                <w:bCs/>
                <w:color w:val="000000"/>
                <w:sz w:val="18"/>
                <w:szCs w:val="18"/>
              </w:rPr>
            </w:pPr>
            <w:r>
              <w:rPr>
                <w:rFonts w:hint="eastAsia"/>
                <w:b/>
                <w:bCs/>
                <w:color w:val="000000"/>
                <w:sz w:val="18"/>
                <w:szCs w:val="18"/>
              </w:rPr>
              <w:t>按键动作</w:t>
            </w:r>
          </w:p>
        </w:tc>
        <w:tc>
          <w:tcPr>
            <w:tcW w:w="2620" w:type="dxa"/>
            <w:tcBorders>
              <w:top w:val="nil"/>
              <w:left w:val="nil"/>
              <w:bottom w:val="single" w:sz="4" w:space="0" w:color="auto"/>
              <w:right w:val="single" w:sz="4" w:space="0" w:color="auto"/>
            </w:tcBorders>
            <w:shd w:val="clear" w:color="000000" w:fill="BFBFBF"/>
            <w:vAlign w:val="center"/>
          </w:tcPr>
          <w:p w14:paraId="1FD6220A" w14:textId="77777777" w:rsidR="00C1414D" w:rsidRDefault="00000000">
            <w:pPr>
              <w:spacing w:before="0"/>
              <w:jc w:val="center"/>
              <w:rPr>
                <w:b/>
                <w:bCs/>
                <w:color w:val="000000"/>
                <w:sz w:val="18"/>
                <w:szCs w:val="18"/>
              </w:rPr>
            </w:pPr>
            <w:r>
              <w:rPr>
                <w:rFonts w:hint="eastAsia"/>
                <w:b/>
                <w:bCs/>
                <w:color w:val="000000"/>
                <w:sz w:val="18"/>
                <w:szCs w:val="18"/>
              </w:rPr>
              <w:t>短按</w:t>
            </w:r>
          </w:p>
        </w:tc>
        <w:tc>
          <w:tcPr>
            <w:tcW w:w="2180" w:type="dxa"/>
            <w:tcBorders>
              <w:top w:val="nil"/>
              <w:left w:val="nil"/>
              <w:bottom w:val="single" w:sz="4" w:space="0" w:color="auto"/>
              <w:right w:val="single" w:sz="4" w:space="0" w:color="auto"/>
            </w:tcBorders>
            <w:shd w:val="clear" w:color="000000" w:fill="BFBFBF"/>
            <w:vAlign w:val="center"/>
          </w:tcPr>
          <w:p w14:paraId="74E4901A" w14:textId="77777777" w:rsidR="00C1414D" w:rsidRDefault="00000000">
            <w:pPr>
              <w:spacing w:before="0"/>
              <w:jc w:val="center"/>
              <w:rPr>
                <w:b/>
                <w:bCs/>
                <w:color w:val="000000"/>
                <w:sz w:val="18"/>
                <w:szCs w:val="18"/>
              </w:rPr>
            </w:pPr>
            <w:r>
              <w:rPr>
                <w:rFonts w:hint="eastAsia"/>
                <w:b/>
                <w:bCs/>
                <w:color w:val="000000"/>
                <w:sz w:val="18"/>
                <w:szCs w:val="18"/>
              </w:rPr>
              <w:t>长按1秒</w:t>
            </w:r>
          </w:p>
        </w:tc>
        <w:tc>
          <w:tcPr>
            <w:tcW w:w="3700" w:type="dxa"/>
            <w:tcBorders>
              <w:top w:val="nil"/>
              <w:left w:val="nil"/>
              <w:bottom w:val="single" w:sz="4" w:space="0" w:color="auto"/>
              <w:right w:val="nil"/>
            </w:tcBorders>
            <w:shd w:val="clear" w:color="000000" w:fill="BFBFBF"/>
            <w:vAlign w:val="center"/>
          </w:tcPr>
          <w:p w14:paraId="7F7937AB" w14:textId="77777777" w:rsidR="00C1414D" w:rsidRDefault="00000000">
            <w:pPr>
              <w:spacing w:before="0"/>
              <w:jc w:val="center"/>
              <w:rPr>
                <w:b/>
                <w:bCs/>
                <w:color w:val="000000"/>
                <w:sz w:val="18"/>
                <w:szCs w:val="18"/>
              </w:rPr>
            </w:pPr>
            <w:r>
              <w:rPr>
                <w:rFonts w:hint="eastAsia"/>
                <w:b/>
                <w:bCs/>
                <w:color w:val="000000"/>
                <w:sz w:val="18"/>
                <w:szCs w:val="18"/>
              </w:rPr>
              <w:t>备注</w:t>
            </w:r>
          </w:p>
        </w:tc>
      </w:tr>
      <w:tr w:rsidR="00C1414D" w14:paraId="434F40FF" w14:textId="77777777">
        <w:trPr>
          <w:trHeight w:val="300"/>
        </w:trPr>
        <w:tc>
          <w:tcPr>
            <w:tcW w:w="1400" w:type="dxa"/>
            <w:tcBorders>
              <w:top w:val="nil"/>
              <w:left w:val="nil"/>
              <w:bottom w:val="nil"/>
              <w:right w:val="single" w:sz="4" w:space="0" w:color="auto"/>
            </w:tcBorders>
            <w:vAlign w:val="center"/>
          </w:tcPr>
          <w:p w14:paraId="4EE26555" w14:textId="77777777" w:rsidR="00C1414D" w:rsidRDefault="00000000">
            <w:pPr>
              <w:spacing w:before="0"/>
              <w:jc w:val="center"/>
              <w:rPr>
                <w:color w:val="000000"/>
                <w:sz w:val="18"/>
                <w:szCs w:val="18"/>
              </w:rPr>
            </w:pPr>
            <w:r>
              <w:rPr>
                <w:rFonts w:hint="eastAsia"/>
                <w:color w:val="000000"/>
                <w:sz w:val="18"/>
                <w:szCs w:val="18"/>
              </w:rPr>
              <w:t>转轮按键</w:t>
            </w:r>
          </w:p>
        </w:tc>
        <w:tc>
          <w:tcPr>
            <w:tcW w:w="2620" w:type="dxa"/>
            <w:tcBorders>
              <w:top w:val="nil"/>
              <w:left w:val="nil"/>
              <w:bottom w:val="nil"/>
              <w:right w:val="single" w:sz="4" w:space="0" w:color="auto"/>
            </w:tcBorders>
            <w:vAlign w:val="center"/>
          </w:tcPr>
          <w:p w14:paraId="5E564D30" w14:textId="77777777" w:rsidR="00C1414D" w:rsidRDefault="00000000">
            <w:pPr>
              <w:spacing w:before="0"/>
              <w:jc w:val="center"/>
              <w:rPr>
                <w:color w:val="000000"/>
                <w:sz w:val="18"/>
                <w:szCs w:val="18"/>
              </w:rPr>
            </w:pPr>
            <w:r>
              <w:rPr>
                <w:rFonts w:hint="eastAsia"/>
                <w:color w:val="000000"/>
                <w:sz w:val="18"/>
                <w:szCs w:val="18"/>
              </w:rPr>
              <w:t>波形图/确认</w:t>
            </w:r>
          </w:p>
        </w:tc>
        <w:tc>
          <w:tcPr>
            <w:tcW w:w="2180" w:type="dxa"/>
            <w:tcBorders>
              <w:top w:val="nil"/>
              <w:left w:val="nil"/>
              <w:bottom w:val="nil"/>
              <w:right w:val="single" w:sz="4" w:space="0" w:color="auto"/>
            </w:tcBorders>
            <w:vAlign w:val="center"/>
          </w:tcPr>
          <w:p w14:paraId="2FDC0613" w14:textId="77777777" w:rsidR="00C1414D" w:rsidRDefault="00000000">
            <w:pPr>
              <w:spacing w:before="0"/>
              <w:jc w:val="center"/>
              <w:rPr>
                <w:color w:val="000000"/>
                <w:sz w:val="18"/>
                <w:szCs w:val="18"/>
              </w:rPr>
            </w:pPr>
            <w:r>
              <w:rPr>
                <w:rFonts w:hint="eastAsia"/>
                <w:color w:val="000000"/>
                <w:sz w:val="18"/>
                <w:szCs w:val="18"/>
              </w:rPr>
              <w:t> </w:t>
            </w:r>
          </w:p>
        </w:tc>
        <w:tc>
          <w:tcPr>
            <w:tcW w:w="3700" w:type="dxa"/>
            <w:tcBorders>
              <w:top w:val="nil"/>
              <w:left w:val="nil"/>
              <w:bottom w:val="nil"/>
              <w:right w:val="nil"/>
            </w:tcBorders>
            <w:vAlign w:val="center"/>
          </w:tcPr>
          <w:p w14:paraId="26E1E65D" w14:textId="77777777" w:rsidR="00C1414D" w:rsidRDefault="00000000">
            <w:pPr>
              <w:spacing w:before="0"/>
              <w:jc w:val="center"/>
              <w:rPr>
                <w:color w:val="000000"/>
                <w:sz w:val="18"/>
                <w:szCs w:val="18"/>
              </w:rPr>
            </w:pPr>
            <w:ins w:id="433" w:author="玖龙 刘" w:date="2024-12-20T12:01:00Z">
              <w:r>
                <w:rPr>
                  <w:rFonts w:hint="eastAsia"/>
                  <w:color w:val="000000"/>
                  <w:sz w:val="18"/>
                  <w:szCs w:val="18"/>
                </w:rPr>
                <w:t>放大对焦下，切换水平/垂直方向</w:t>
              </w:r>
            </w:ins>
            <w:ins w:id="434" w:author="玖龙 刘" w:date="2024-12-20T12:02:00Z">
              <w:r>
                <w:rPr>
                  <w:rFonts w:hint="eastAsia"/>
                  <w:color w:val="000000"/>
                  <w:sz w:val="18"/>
                  <w:szCs w:val="18"/>
                </w:rPr>
                <w:t>。自定义</w:t>
              </w:r>
            </w:ins>
            <w:del w:id="435" w:author="玖龙 刘" w:date="2024-12-20T12:02:00Z">
              <w:r>
                <w:rPr>
                  <w:rFonts w:hint="eastAsia"/>
                  <w:color w:val="000000"/>
                  <w:sz w:val="18"/>
                  <w:szCs w:val="18"/>
                </w:rPr>
                <w:delText>可自定义按键</w:delText>
              </w:r>
            </w:del>
          </w:p>
        </w:tc>
      </w:tr>
      <w:tr w:rsidR="00C1414D" w14:paraId="3846A676" w14:textId="77777777">
        <w:trPr>
          <w:trHeight w:val="300"/>
        </w:trPr>
        <w:tc>
          <w:tcPr>
            <w:tcW w:w="1400" w:type="dxa"/>
            <w:tcBorders>
              <w:top w:val="nil"/>
              <w:left w:val="nil"/>
              <w:bottom w:val="nil"/>
              <w:right w:val="single" w:sz="4" w:space="0" w:color="auto"/>
            </w:tcBorders>
            <w:shd w:val="clear" w:color="000000" w:fill="F2F2F2"/>
            <w:vAlign w:val="center"/>
          </w:tcPr>
          <w:p w14:paraId="527D4DDA" w14:textId="77777777" w:rsidR="00C1414D" w:rsidRDefault="00000000">
            <w:pPr>
              <w:spacing w:before="0"/>
              <w:jc w:val="center"/>
              <w:rPr>
                <w:color w:val="000000"/>
                <w:sz w:val="18"/>
                <w:szCs w:val="18"/>
              </w:rPr>
            </w:pPr>
            <w:r>
              <w:rPr>
                <w:rFonts w:hint="eastAsia"/>
                <w:color w:val="000000"/>
                <w:sz w:val="18"/>
                <w:szCs w:val="18"/>
              </w:rPr>
              <w:t>FPS</w:t>
            </w:r>
          </w:p>
        </w:tc>
        <w:tc>
          <w:tcPr>
            <w:tcW w:w="2620" w:type="dxa"/>
            <w:tcBorders>
              <w:top w:val="nil"/>
              <w:left w:val="nil"/>
              <w:bottom w:val="nil"/>
              <w:right w:val="single" w:sz="4" w:space="0" w:color="auto"/>
            </w:tcBorders>
            <w:shd w:val="clear" w:color="000000" w:fill="F2F2F2"/>
            <w:vAlign w:val="center"/>
          </w:tcPr>
          <w:p w14:paraId="2C208E85" w14:textId="77777777" w:rsidR="00C1414D" w:rsidRDefault="00000000">
            <w:pPr>
              <w:spacing w:before="0"/>
              <w:jc w:val="center"/>
              <w:rPr>
                <w:color w:val="000000"/>
                <w:sz w:val="18"/>
                <w:szCs w:val="18"/>
              </w:rPr>
            </w:pPr>
            <w:r>
              <w:rPr>
                <w:rFonts w:hint="eastAsia"/>
                <w:color w:val="000000"/>
                <w:sz w:val="18"/>
                <w:szCs w:val="18"/>
              </w:rPr>
              <w:t>调节拍摄帧率</w:t>
            </w:r>
          </w:p>
        </w:tc>
        <w:tc>
          <w:tcPr>
            <w:tcW w:w="2180" w:type="dxa"/>
            <w:tcBorders>
              <w:top w:val="nil"/>
              <w:left w:val="nil"/>
              <w:bottom w:val="nil"/>
              <w:right w:val="single" w:sz="4" w:space="0" w:color="auto"/>
            </w:tcBorders>
            <w:shd w:val="clear" w:color="000000" w:fill="F2F2F2"/>
            <w:vAlign w:val="center"/>
          </w:tcPr>
          <w:p w14:paraId="7808547D" w14:textId="77777777" w:rsidR="00C1414D" w:rsidRDefault="00C1414D">
            <w:pPr>
              <w:spacing w:before="0"/>
              <w:jc w:val="center"/>
              <w:rPr>
                <w:color w:val="000000"/>
                <w:sz w:val="18"/>
                <w:szCs w:val="18"/>
              </w:rPr>
            </w:pPr>
          </w:p>
        </w:tc>
        <w:tc>
          <w:tcPr>
            <w:tcW w:w="3700" w:type="dxa"/>
            <w:tcBorders>
              <w:top w:val="nil"/>
              <w:left w:val="nil"/>
              <w:bottom w:val="nil"/>
              <w:right w:val="nil"/>
            </w:tcBorders>
            <w:shd w:val="clear" w:color="000000" w:fill="F2F2F2"/>
            <w:vAlign w:val="center"/>
          </w:tcPr>
          <w:p w14:paraId="729E26E2" w14:textId="77777777" w:rsidR="00C1414D" w:rsidRDefault="00000000">
            <w:pPr>
              <w:spacing w:before="0"/>
              <w:jc w:val="center"/>
              <w:rPr>
                <w:color w:val="000000"/>
                <w:sz w:val="18"/>
                <w:szCs w:val="18"/>
              </w:rPr>
            </w:pPr>
            <w:r>
              <w:rPr>
                <w:rFonts w:hint="eastAsia"/>
                <w:color w:val="000000"/>
                <w:sz w:val="18"/>
                <w:szCs w:val="18"/>
              </w:rPr>
              <w:t>CMOS影像传感器帧率</w:t>
            </w:r>
          </w:p>
        </w:tc>
      </w:tr>
      <w:tr w:rsidR="00C1414D" w14:paraId="3FCF35E2" w14:textId="77777777">
        <w:trPr>
          <w:trHeight w:val="300"/>
        </w:trPr>
        <w:tc>
          <w:tcPr>
            <w:tcW w:w="1400" w:type="dxa"/>
            <w:tcBorders>
              <w:top w:val="nil"/>
              <w:left w:val="nil"/>
              <w:bottom w:val="nil"/>
              <w:right w:val="single" w:sz="4" w:space="0" w:color="auto"/>
            </w:tcBorders>
            <w:vAlign w:val="center"/>
          </w:tcPr>
          <w:p w14:paraId="096CC82C" w14:textId="77777777" w:rsidR="00C1414D" w:rsidRDefault="00000000">
            <w:pPr>
              <w:spacing w:before="0"/>
              <w:jc w:val="center"/>
              <w:rPr>
                <w:color w:val="000000"/>
                <w:sz w:val="18"/>
                <w:szCs w:val="18"/>
              </w:rPr>
            </w:pPr>
            <w:r>
              <w:rPr>
                <w:rFonts w:hint="eastAsia"/>
                <w:color w:val="000000"/>
                <w:sz w:val="18"/>
                <w:szCs w:val="18"/>
              </w:rPr>
              <w:t>IRIS</w:t>
            </w:r>
          </w:p>
        </w:tc>
        <w:tc>
          <w:tcPr>
            <w:tcW w:w="2620" w:type="dxa"/>
            <w:tcBorders>
              <w:top w:val="nil"/>
              <w:left w:val="nil"/>
              <w:bottom w:val="nil"/>
              <w:right w:val="single" w:sz="4" w:space="0" w:color="auto"/>
            </w:tcBorders>
            <w:vAlign w:val="center"/>
          </w:tcPr>
          <w:p w14:paraId="2D480884" w14:textId="77777777" w:rsidR="00C1414D" w:rsidRDefault="00000000">
            <w:pPr>
              <w:spacing w:before="0"/>
              <w:jc w:val="center"/>
              <w:rPr>
                <w:color w:val="000000"/>
                <w:sz w:val="18"/>
                <w:szCs w:val="18"/>
              </w:rPr>
            </w:pPr>
            <w:r>
              <w:rPr>
                <w:rFonts w:hint="eastAsia"/>
                <w:color w:val="000000"/>
                <w:sz w:val="18"/>
                <w:szCs w:val="18"/>
              </w:rPr>
              <w:t>调节光圈</w:t>
            </w:r>
          </w:p>
        </w:tc>
        <w:tc>
          <w:tcPr>
            <w:tcW w:w="2180" w:type="dxa"/>
            <w:tcBorders>
              <w:top w:val="nil"/>
              <w:left w:val="nil"/>
              <w:bottom w:val="nil"/>
              <w:right w:val="single" w:sz="4" w:space="0" w:color="auto"/>
            </w:tcBorders>
            <w:vAlign w:val="center"/>
          </w:tcPr>
          <w:p w14:paraId="3F7B8333" w14:textId="77777777" w:rsidR="00C1414D" w:rsidRDefault="00000000">
            <w:pPr>
              <w:spacing w:before="0"/>
              <w:jc w:val="center"/>
              <w:rPr>
                <w:color w:val="000000"/>
                <w:sz w:val="18"/>
                <w:szCs w:val="18"/>
              </w:rPr>
            </w:pPr>
            <w:r>
              <w:rPr>
                <w:rFonts w:hint="eastAsia"/>
                <w:color w:val="000000"/>
                <w:sz w:val="18"/>
                <w:szCs w:val="18"/>
              </w:rPr>
              <w:t>电子E卡口镜头信息 </w:t>
            </w:r>
          </w:p>
        </w:tc>
        <w:tc>
          <w:tcPr>
            <w:tcW w:w="3700" w:type="dxa"/>
            <w:tcBorders>
              <w:top w:val="nil"/>
              <w:left w:val="nil"/>
              <w:bottom w:val="nil"/>
              <w:right w:val="nil"/>
            </w:tcBorders>
            <w:vAlign w:val="center"/>
          </w:tcPr>
          <w:p w14:paraId="00650DCE" w14:textId="77777777" w:rsidR="00C1414D" w:rsidRDefault="00C1414D">
            <w:pPr>
              <w:spacing w:before="0"/>
              <w:jc w:val="center"/>
              <w:rPr>
                <w:color w:val="000000"/>
                <w:sz w:val="18"/>
                <w:szCs w:val="18"/>
              </w:rPr>
            </w:pPr>
            <w:hyperlink r:id="rId26" w:history="1">
              <w:r>
                <w:rPr>
                  <w:rFonts w:hint="eastAsia"/>
                  <w:sz w:val="18"/>
                  <w:szCs w:val="18"/>
                  <w:u w:val="single"/>
                </w:rPr>
                <w:t>支持在白名单内的</w:t>
              </w:r>
              <w:r>
                <w:rPr>
                  <w:sz w:val="18"/>
                  <w:szCs w:val="18"/>
                  <w:u w:val="single"/>
                </w:rPr>
                <w:t>E/EF镜头</w:t>
              </w:r>
            </w:hyperlink>
          </w:p>
        </w:tc>
      </w:tr>
      <w:tr w:rsidR="00C1414D" w14:paraId="42F0D5C2" w14:textId="77777777">
        <w:trPr>
          <w:trHeight w:val="300"/>
        </w:trPr>
        <w:tc>
          <w:tcPr>
            <w:tcW w:w="1400" w:type="dxa"/>
            <w:tcBorders>
              <w:top w:val="nil"/>
              <w:left w:val="nil"/>
              <w:bottom w:val="nil"/>
              <w:right w:val="single" w:sz="4" w:space="0" w:color="auto"/>
            </w:tcBorders>
            <w:shd w:val="clear" w:color="000000" w:fill="F2F2F2"/>
            <w:vAlign w:val="center"/>
          </w:tcPr>
          <w:p w14:paraId="0B52F2BA" w14:textId="77777777" w:rsidR="00C1414D" w:rsidRDefault="00000000">
            <w:pPr>
              <w:spacing w:before="0"/>
              <w:jc w:val="center"/>
              <w:rPr>
                <w:color w:val="000000"/>
                <w:sz w:val="18"/>
                <w:szCs w:val="18"/>
              </w:rPr>
            </w:pPr>
            <w:r>
              <w:rPr>
                <w:rFonts w:hint="eastAsia"/>
                <w:color w:val="000000"/>
                <w:sz w:val="18"/>
                <w:szCs w:val="18"/>
              </w:rPr>
              <w:t>SHUTTER</w:t>
            </w:r>
          </w:p>
        </w:tc>
        <w:tc>
          <w:tcPr>
            <w:tcW w:w="2620" w:type="dxa"/>
            <w:tcBorders>
              <w:top w:val="nil"/>
              <w:left w:val="nil"/>
              <w:bottom w:val="nil"/>
              <w:right w:val="single" w:sz="4" w:space="0" w:color="auto"/>
            </w:tcBorders>
            <w:shd w:val="clear" w:color="000000" w:fill="F2F2F2"/>
            <w:vAlign w:val="center"/>
          </w:tcPr>
          <w:p w14:paraId="08368059" w14:textId="77777777" w:rsidR="00C1414D" w:rsidRDefault="00000000">
            <w:pPr>
              <w:spacing w:before="0"/>
              <w:jc w:val="center"/>
              <w:rPr>
                <w:color w:val="000000"/>
                <w:sz w:val="18"/>
                <w:szCs w:val="18"/>
              </w:rPr>
            </w:pPr>
            <w:r>
              <w:rPr>
                <w:rFonts w:hint="eastAsia"/>
                <w:color w:val="000000"/>
                <w:sz w:val="18"/>
                <w:szCs w:val="18"/>
              </w:rPr>
              <w:t>调节快门</w:t>
            </w:r>
          </w:p>
        </w:tc>
        <w:tc>
          <w:tcPr>
            <w:tcW w:w="2180" w:type="dxa"/>
            <w:tcBorders>
              <w:top w:val="nil"/>
              <w:left w:val="nil"/>
              <w:bottom w:val="nil"/>
              <w:right w:val="single" w:sz="4" w:space="0" w:color="auto"/>
            </w:tcBorders>
            <w:shd w:val="clear" w:color="000000" w:fill="F2F2F2"/>
            <w:vAlign w:val="center"/>
          </w:tcPr>
          <w:p w14:paraId="2DE68158" w14:textId="77777777" w:rsidR="00C1414D" w:rsidRDefault="00000000">
            <w:pPr>
              <w:spacing w:before="0"/>
              <w:jc w:val="center"/>
              <w:rPr>
                <w:color w:val="000000"/>
                <w:sz w:val="18"/>
                <w:szCs w:val="18"/>
              </w:rPr>
            </w:pPr>
            <w:r>
              <w:rPr>
                <w:rFonts w:hint="eastAsia"/>
                <w:color w:val="000000"/>
                <w:sz w:val="18"/>
                <w:szCs w:val="18"/>
              </w:rPr>
              <w:t> 快门微调</w:t>
            </w:r>
          </w:p>
        </w:tc>
        <w:tc>
          <w:tcPr>
            <w:tcW w:w="3700" w:type="dxa"/>
            <w:tcBorders>
              <w:top w:val="nil"/>
              <w:left w:val="nil"/>
              <w:bottom w:val="nil"/>
              <w:right w:val="nil"/>
            </w:tcBorders>
            <w:shd w:val="clear" w:color="000000" w:fill="F2F2F2"/>
            <w:vAlign w:val="center"/>
          </w:tcPr>
          <w:p w14:paraId="7EFCCA7B" w14:textId="77777777" w:rsidR="00C1414D" w:rsidRDefault="00000000">
            <w:pPr>
              <w:spacing w:before="0"/>
              <w:jc w:val="center"/>
              <w:rPr>
                <w:color w:val="000000"/>
                <w:sz w:val="18"/>
                <w:szCs w:val="18"/>
              </w:rPr>
            </w:pPr>
            <w:r>
              <w:rPr>
                <w:rFonts w:hint="eastAsia"/>
                <w:color w:val="000000"/>
                <w:sz w:val="18"/>
                <w:szCs w:val="18"/>
              </w:rPr>
              <w:t>快门角度和时间</w:t>
            </w:r>
          </w:p>
        </w:tc>
      </w:tr>
      <w:tr w:rsidR="00C1414D" w14:paraId="2EF7E806" w14:textId="77777777">
        <w:trPr>
          <w:trHeight w:val="300"/>
        </w:trPr>
        <w:tc>
          <w:tcPr>
            <w:tcW w:w="1400" w:type="dxa"/>
            <w:tcBorders>
              <w:top w:val="nil"/>
              <w:left w:val="nil"/>
              <w:bottom w:val="nil"/>
              <w:right w:val="single" w:sz="4" w:space="0" w:color="auto"/>
            </w:tcBorders>
            <w:vAlign w:val="center"/>
          </w:tcPr>
          <w:p w14:paraId="2C453DBB" w14:textId="77777777" w:rsidR="00C1414D" w:rsidRDefault="00000000">
            <w:pPr>
              <w:spacing w:before="0"/>
              <w:jc w:val="center"/>
              <w:rPr>
                <w:color w:val="000000"/>
                <w:sz w:val="18"/>
                <w:szCs w:val="18"/>
              </w:rPr>
            </w:pPr>
            <w:r>
              <w:rPr>
                <w:rFonts w:hint="eastAsia"/>
                <w:color w:val="000000"/>
                <w:sz w:val="18"/>
                <w:szCs w:val="18"/>
              </w:rPr>
              <w:t>ISO</w:t>
            </w:r>
          </w:p>
        </w:tc>
        <w:tc>
          <w:tcPr>
            <w:tcW w:w="2620" w:type="dxa"/>
            <w:tcBorders>
              <w:top w:val="nil"/>
              <w:left w:val="nil"/>
              <w:bottom w:val="nil"/>
              <w:right w:val="single" w:sz="4" w:space="0" w:color="auto"/>
            </w:tcBorders>
            <w:vAlign w:val="center"/>
          </w:tcPr>
          <w:p w14:paraId="775E08FF" w14:textId="77777777" w:rsidR="00C1414D" w:rsidRDefault="00000000">
            <w:pPr>
              <w:spacing w:before="0"/>
              <w:jc w:val="center"/>
              <w:rPr>
                <w:color w:val="000000"/>
                <w:sz w:val="18"/>
                <w:szCs w:val="18"/>
              </w:rPr>
            </w:pPr>
            <w:r>
              <w:rPr>
                <w:rFonts w:hint="eastAsia"/>
                <w:color w:val="000000"/>
                <w:sz w:val="18"/>
                <w:szCs w:val="18"/>
              </w:rPr>
              <w:t>调节ISO/EI</w:t>
            </w:r>
          </w:p>
        </w:tc>
        <w:tc>
          <w:tcPr>
            <w:tcW w:w="2180" w:type="dxa"/>
            <w:tcBorders>
              <w:top w:val="nil"/>
              <w:left w:val="nil"/>
              <w:bottom w:val="nil"/>
              <w:right w:val="single" w:sz="4" w:space="0" w:color="auto"/>
            </w:tcBorders>
            <w:vAlign w:val="center"/>
          </w:tcPr>
          <w:p w14:paraId="6D8C0536" w14:textId="77777777" w:rsidR="00C1414D" w:rsidRDefault="00000000">
            <w:pPr>
              <w:spacing w:before="0"/>
              <w:jc w:val="center"/>
              <w:rPr>
                <w:color w:val="000000"/>
                <w:sz w:val="18"/>
                <w:szCs w:val="18"/>
              </w:rPr>
            </w:pPr>
            <w:r>
              <w:rPr>
                <w:rFonts w:hint="eastAsia"/>
                <w:color w:val="000000"/>
                <w:sz w:val="18"/>
                <w:szCs w:val="18"/>
              </w:rPr>
              <w:t> 调节高光档位</w:t>
            </w:r>
          </w:p>
        </w:tc>
        <w:tc>
          <w:tcPr>
            <w:tcW w:w="3700" w:type="dxa"/>
            <w:tcBorders>
              <w:top w:val="nil"/>
              <w:left w:val="nil"/>
              <w:bottom w:val="nil"/>
              <w:right w:val="nil"/>
            </w:tcBorders>
            <w:vAlign w:val="center"/>
          </w:tcPr>
          <w:p w14:paraId="2FB0DC15" w14:textId="77777777" w:rsidR="00C1414D" w:rsidRDefault="00000000">
            <w:pPr>
              <w:spacing w:before="0"/>
              <w:jc w:val="center"/>
              <w:rPr>
                <w:color w:val="000000"/>
                <w:sz w:val="18"/>
                <w:szCs w:val="18"/>
              </w:rPr>
            </w:pPr>
            <w:r>
              <w:rPr>
                <w:rFonts w:hint="eastAsia"/>
                <w:color w:val="000000"/>
                <w:sz w:val="18"/>
                <w:szCs w:val="18"/>
              </w:rPr>
              <w:t> </w:t>
            </w:r>
          </w:p>
        </w:tc>
      </w:tr>
      <w:tr w:rsidR="00C1414D" w14:paraId="5946572A" w14:textId="77777777">
        <w:trPr>
          <w:trHeight w:val="300"/>
        </w:trPr>
        <w:tc>
          <w:tcPr>
            <w:tcW w:w="1400" w:type="dxa"/>
            <w:tcBorders>
              <w:top w:val="nil"/>
              <w:left w:val="nil"/>
              <w:bottom w:val="nil"/>
              <w:right w:val="single" w:sz="4" w:space="0" w:color="auto"/>
            </w:tcBorders>
            <w:shd w:val="clear" w:color="000000" w:fill="F2F2F2"/>
            <w:vAlign w:val="center"/>
          </w:tcPr>
          <w:p w14:paraId="778CF236" w14:textId="77777777" w:rsidR="00C1414D" w:rsidRDefault="00000000">
            <w:pPr>
              <w:spacing w:before="0"/>
              <w:jc w:val="center"/>
              <w:rPr>
                <w:color w:val="000000"/>
                <w:sz w:val="18"/>
                <w:szCs w:val="18"/>
              </w:rPr>
            </w:pPr>
            <w:r>
              <w:rPr>
                <w:rFonts w:hint="eastAsia"/>
                <w:color w:val="000000"/>
                <w:sz w:val="18"/>
                <w:szCs w:val="18"/>
              </w:rPr>
              <w:t>ND</w:t>
            </w:r>
          </w:p>
        </w:tc>
        <w:tc>
          <w:tcPr>
            <w:tcW w:w="2620" w:type="dxa"/>
            <w:tcBorders>
              <w:top w:val="nil"/>
              <w:left w:val="nil"/>
              <w:bottom w:val="nil"/>
              <w:right w:val="single" w:sz="4" w:space="0" w:color="auto"/>
            </w:tcBorders>
            <w:shd w:val="clear" w:color="000000" w:fill="F2F2F2"/>
            <w:vAlign w:val="center"/>
          </w:tcPr>
          <w:p w14:paraId="7534FF1F" w14:textId="77777777" w:rsidR="00C1414D" w:rsidRDefault="00000000">
            <w:pPr>
              <w:spacing w:before="0"/>
              <w:jc w:val="center"/>
              <w:rPr>
                <w:color w:val="000000"/>
                <w:sz w:val="18"/>
                <w:szCs w:val="18"/>
              </w:rPr>
            </w:pPr>
            <w:r>
              <w:rPr>
                <w:rFonts w:hint="eastAsia"/>
                <w:color w:val="000000"/>
                <w:sz w:val="18"/>
                <w:szCs w:val="18"/>
              </w:rPr>
              <w:t>调节ND（ND模式下）</w:t>
            </w:r>
          </w:p>
        </w:tc>
        <w:tc>
          <w:tcPr>
            <w:tcW w:w="2180" w:type="dxa"/>
            <w:tcBorders>
              <w:top w:val="nil"/>
              <w:left w:val="nil"/>
              <w:bottom w:val="nil"/>
              <w:right w:val="single" w:sz="4" w:space="0" w:color="auto"/>
            </w:tcBorders>
            <w:shd w:val="clear" w:color="000000" w:fill="F2F2F2"/>
            <w:vAlign w:val="center"/>
          </w:tcPr>
          <w:p w14:paraId="0D2C2BB2" w14:textId="77777777" w:rsidR="00C1414D" w:rsidRDefault="00000000">
            <w:pPr>
              <w:spacing w:before="0"/>
              <w:jc w:val="center"/>
              <w:rPr>
                <w:color w:val="000000"/>
                <w:sz w:val="18"/>
                <w:szCs w:val="18"/>
              </w:rPr>
            </w:pPr>
            <w:r>
              <w:rPr>
                <w:rFonts w:hint="eastAsia"/>
                <w:color w:val="000000"/>
                <w:sz w:val="18"/>
                <w:szCs w:val="18"/>
              </w:rPr>
              <w:t>切换ND</w:t>
            </w:r>
          </w:p>
        </w:tc>
        <w:tc>
          <w:tcPr>
            <w:tcW w:w="3700" w:type="dxa"/>
            <w:tcBorders>
              <w:top w:val="nil"/>
              <w:left w:val="nil"/>
              <w:bottom w:val="nil"/>
              <w:right w:val="nil"/>
            </w:tcBorders>
            <w:shd w:val="clear" w:color="000000" w:fill="F2F2F2"/>
            <w:vAlign w:val="center"/>
          </w:tcPr>
          <w:p w14:paraId="729500A3" w14:textId="77777777" w:rsidR="00C1414D" w:rsidRDefault="00000000">
            <w:pPr>
              <w:spacing w:before="0"/>
              <w:jc w:val="center"/>
              <w:rPr>
                <w:color w:val="000000"/>
                <w:sz w:val="18"/>
                <w:szCs w:val="18"/>
              </w:rPr>
            </w:pPr>
            <w:r>
              <w:rPr>
                <w:rFonts w:hint="eastAsia"/>
                <w:color w:val="000000"/>
                <w:sz w:val="18"/>
                <w:szCs w:val="18"/>
              </w:rPr>
              <w:t>调出后，调整ND值</w:t>
            </w:r>
          </w:p>
        </w:tc>
      </w:tr>
      <w:tr w:rsidR="00C1414D" w14:paraId="470035DA" w14:textId="77777777">
        <w:trPr>
          <w:trHeight w:val="300"/>
        </w:trPr>
        <w:tc>
          <w:tcPr>
            <w:tcW w:w="1400" w:type="dxa"/>
            <w:tcBorders>
              <w:top w:val="nil"/>
              <w:left w:val="nil"/>
              <w:bottom w:val="nil"/>
              <w:right w:val="single" w:sz="4" w:space="0" w:color="auto"/>
            </w:tcBorders>
            <w:vAlign w:val="center"/>
          </w:tcPr>
          <w:p w14:paraId="7A8AB9F3" w14:textId="77777777" w:rsidR="00C1414D" w:rsidRDefault="00000000">
            <w:pPr>
              <w:spacing w:before="0"/>
              <w:jc w:val="center"/>
              <w:rPr>
                <w:color w:val="000000"/>
                <w:sz w:val="18"/>
                <w:szCs w:val="18"/>
              </w:rPr>
            </w:pPr>
            <w:r>
              <w:rPr>
                <w:rFonts w:hint="eastAsia"/>
                <w:color w:val="000000"/>
                <w:sz w:val="18"/>
                <w:szCs w:val="18"/>
              </w:rPr>
              <w:t>WB</w:t>
            </w:r>
          </w:p>
        </w:tc>
        <w:tc>
          <w:tcPr>
            <w:tcW w:w="2620" w:type="dxa"/>
            <w:tcBorders>
              <w:top w:val="nil"/>
              <w:left w:val="nil"/>
              <w:bottom w:val="nil"/>
              <w:right w:val="single" w:sz="4" w:space="0" w:color="auto"/>
            </w:tcBorders>
            <w:vAlign w:val="center"/>
          </w:tcPr>
          <w:p w14:paraId="370C9B5C" w14:textId="77777777" w:rsidR="00C1414D" w:rsidRDefault="00000000">
            <w:pPr>
              <w:spacing w:before="0"/>
              <w:jc w:val="center"/>
              <w:rPr>
                <w:color w:val="000000"/>
                <w:sz w:val="18"/>
                <w:szCs w:val="18"/>
              </w:rPr>
            </w:pPr>
            <w:r>
              <w:rPr>
                <w:rFonts w:hint="eastAsia"/>
                <w:color w:val="000000"/>
                <w:sz w:val="18"/>
                <w:szCs w:val="18"/>
              </w:rPr>
              <w:t>调节色温</w:t>
            </w:r>
          </w:p>
        </w:tc>
        <w:tc>
          <w:tcPr>
            <w:tcW w:w="2180" w:type="dxa"/>
            <w:tcBorders>
              <w:top w:val="nil"/>
              <w:left w:val="nil"/>
              <w:bottom w:val="nil"/>
              <w:right w:val="single" w:sz="4" w:space="0" w:color="auto"/>
            </w:tcBorders>
            <w:vAlign w:val="center"/>
          </w:tcPr>
          <w:p w14:paraId="79B0EA77" w14:textId="77777777" w:rsidR="00C1414D" w:rsidRDefault="00000000">
            <w:pPr>
              <w:spacing w:before="0"/>
              <w:jc w:val="center"/>
              <w:rPr>
                <w:color w:val="000000"/>
                <w:sz w:val="18"/>
                <w:szCs w:val="18"/>
              </w:rPr>
            </w:pPr>
            <w:r>
              <w:rPr>
                <w:rFonts w:hint="eastAsia"/>
                <w:color w:val="000000"/>
                <w:sz w:val="18"/>
                <w:szCs w:val="18"/>
              </w:rPr>
              <w:t>调节色相（Tint）</w:t>
            </w:r>
          </w:p>
        </w:tc>
        <w:tc>
          <w:tcPr>
            <w:tcW w:w="3700" w:type="dxa"/>
            <w:tcBorders>
              <w:top w:val="nil"/>
              <w:left w:val="nil"/>
              <w:bottom w:val="nil"/>
              <w:right w:val="nil"/>
            </w:tcBorders>
            <w:vAlign w:val="center"/>
          </w:tcPr>
          <w:p w14:paraId="131FD377" w14:textId="77777777" w:rsidR="00C1414D" w:rsidRDefault="00000000">
            <w:pPr>
              <w:spacing w:before="0"/>
              <w:jc w:val="center"/>
              <w:rPr>
                <w:color w:val="000000"/>
                <w:sz w:val="18"/>
                <w:szCs w:val="18"/>
              </w:rPr>
            </w:pPr>
            <w:r>
              <w:rPr>
                <w:rFonts w:hint="eastAsia"/>
                <w:color w:val="000000"/>
                <w:sz w:val="18"/>
                <w:szCs w:val="18"/>
              </w:rPr>
              <w:t>在配置内可选完整色温列表</w:t>
            </w:r>
          </w:p>
        </w:tc>
      </w:tr>
      <w:tr w:rsidR="00C1414D" w14:paraId="3C9EE3CA" w14:textId="77777777">
        <w:trPr>
          <w:trHeight w:val="300"/>
        </w:trPr>
        <w:tc>
          <w:tcPr>
            <w:tcW w:w="1400" w:type="dxa"/>
            <w:tcBorders>
              <w:top w:val="nil"/>
              <w:left w:val="nil"/>
              <w:bottom w:val="nil"/>
              <w:right w:val="single" w:sz="4" w:space="0" w:color="auto"/>
            </w:tcBorders>
            <w:shd w:val="clear" w:color="000000" w:fill="F2F2F2"/>
            <w:noWrap/>
            <w:vAlign w:val="center"/>
          </w:tcPr>
          <w:p w14:paraId="6E1EB9D2" w14:textId="77777777" w:rsidR="00C1414D" w:rsidRDefault="00000000">
            <w:pPr>
              <w:spacing w:before="0"/>
              <w:jc w:val="center"/>
              <w:rPr>
                <w:color w:val="000000"/>
                <w:sz w:val="18"/>
                <w:szCs w:val="18"/>
              </w:rPr>
            </w:pPr>
            <w:r>
              <w:rPr>
                <w:rFonts w:hint="eastAsia"/>
                <w:color w:val="000000"/>
                <w:sz w:val="18"/>
                <w:szCs w:val="18"/>
              </w:rPr>
              <w:t> </w:t>
            </w:r>
            <w:r>
              <w:rPr>
                <w:noProof/>
              </w:rPr>
              <w:drawing>
                <wp:inline distT="0" distB="0" distL="0" distR="0" wp14:anchorId="0A50316E" wp14:editId="41850700">
                  <wp:extent cx="149860" cy="140970"/>
                  <wp:effectExtent l="0" t="0" r="254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7"/>
                          <a:stretch>
                            <a:fillRect/>
                          </a:stretch>
                        </pic:blipFill>
                        <pic:spPr>
                          <a:xfrm>
                            <a:off x="0" y="0"/>
                            <a:ext cx="150487" cy="141367"/>
                          </a:xfrm>
                          <a:prstGeom prst="rect">
                            <a:avLst/>
                          </a:prstGeom>
                        </pic:spPr>
                      </pic:pic>
                    </a:graphicData>
                  </a:graphic>
                </wp:inline>
              </w:drawing>
            </w:r>
          </w:p>
        </w:tc>
        <w:tc>
          <w:tcPr>
            <w:tcW w:w="2620" w:type="dxa"/>
            <w:tcBorders>
              <w:top w:val="nil"/>
              <w:left w:val="nil"/>
              <w:bottom w:val="nil"/>
              <w:right w:val="single" w:sz="4" w:space="0" w:color="auto"/>
            </w:tcBorders>
            <w:shd w:val="clear" w:color="000000" w:fill="F2F2F2"/>
            <w:noWrap/>
            <w:vAlign w:val="center"/>
          </w:tcPr>
          <w:p w14:paraId="2BCB8E06" w14:textId="77777777" w:rsidR="00C1414D" w:rsidRDefault="00000000">
            <w:pPr>
              <w:spacing w:before="0"/>
              <w:jc w:val="center"/>
              <w:rPr>
                <w:color w:val="000000"/>
                <w:sz w:val="18"/>
                <w:szCs w:val="18"/>
              </w:rPr>
            </w:pPr>
            <w:r>
              <w:rPr>
                <w:rFonts w:hint="eastAsia"/>
                <w:color w:val="000000"/>
                <w:sz w:val="18"/>
                <w:szCs w:val="18"/>
              </w:rPr>
              <w:t>播放/暂停（回放模式下）</w:t>
            </w:r>
          </w:p>
        </w:tc>
        <w:tc>
          <w:tcPr>
            <w:tcW w:w="2180" w:type="dxa"/>
            <w:tcBorders>
              <w:top w:val="nil"/>
              <w:left w:val="nil"/>
              <w:bottom w:val="nil"/>
              <w:right w:val="single" w:sz="4" w:space="0" w:color="auto"/>
            </w:tcBorders>
            <w:shd w:val="clear" w:color="000000" w:fill="F2F2F2"/>
            <w:noWrap/>
            <w:vAlign w:val="center"/>
          </w:tcPr>
          <w:p w14:paraId="3B1442D6" w14:textId="77777777" w:rsidR="00C1414D" w:rsidRDefault="00000000">
            <w:pPr>
              <w:spacing w:before="0"/>
              <w:jc w:val="center"/>
              <w:rPr>
                <w:color w:val="000000"/>
                <w:sz w:val="18"/>
                <w:szCs w:val="18"/>
              </w:rPr>
            </w:pPr>
            <w:r>
              <w:rPr>
                <w:rFonts w:hint="eastAsia"/>
                <w:color w:val="000000"/>
                <w:sz w:val="18"/>
                <w:szCs w:val="18"/>
              </w:rPr>
              <w:t>切换回放/取景</w:t>
            </w:r>
          </w:p>
        </w:tc>
        <w:tc>
          <w:tcPr>
            <w:tcW w:w="3700" w:type="dxa"/>
            <w:tcBorders>
              <w:top w:val="nil"/>
              <w:left w:val="nil"/>
              <w:bottom w:val="nil"/>
              <w:right w:val="nil"/>
            </w:tcBorders>
            <w:shd w:val="clear" w:color="000000" w:fill="F2F2F2"/>
            <w:vAlign w:val="center"/>
          </w:tcPr>
          <w:p w14:paraId="1354F099" w14:textId="77777777" w:rsidR="00C1414D" w:rsidRDefault="00C1414D">
            <w:pPr>
              <w:spacing w:before="0"/>
              <w:jc w:val="center"/>
              <w:rPr>
                <w:color w:val="000000"/>
                <w:sz w:val="18"/>
                <w:szCs w:val="18"/>
              </w:rPr>
            </w:pPr>
          </w:p>
        </w:tc>
      </w:tr>
      <w:tr w:rsidR="00C1414D" w14:paraId="38F9DA81" w14:textId="77777777">
        <w:trPr>
          <w:trHeight w:val="315"/>
        </w:trPr>
        <w:tc>
          <w:tcPr>
            <w:tcW w:w="1400" w:type="dxa"/>
            <w:tcBorders>
              <w:top w:val="nil"/>
              <w:left w:val="nil"/>
              <w:bottom w:val="nil"/>
              <w:right w:val="single" w:sz="4" w:space="0" w:color="auto"/>
            </w:tcBorders>
            <w:noWrap/>
            <w:vAlign w:val="center"/>
          </w:tcPr>
          <w:p w14:paraId="36959DCA" w14:textId="77777777" w:rsidR="00C1414D" w:rsidRDefault="00000000">
            <w:pPr>
              <w:spacing w:before="0"/>
              <w:jc w:val="center"/>
              <w:rPr>
                <w:color w:val="000000"/>
                <w:sz w:val="18"/>
                <w:szCs w:val="18"/>
              </w:rPr>
            </w:pPr>
            <w:r>
              <w:rPr>
                <w:rFonts w:hint="eastAsia"/>
                <w:color w:val="000000"/>
                <w:sz w:val="18"/>
                <w:szCs w:val="18"/>
              </w:rPr>
              <w:t>MENU</w:t>
            </w:r>
          </w:p>
        </w:tc>
        <w:tc>
          <w:tcPr>
            <w:tcW w:w="2620" w:type="dxa"/>
            <w:tcBorders>
              <w:top w:val="nil"/>
              <w:left w:val="nil"/>
              <w:bottom w:val="nil"/>
              <w:right w:val="single" w:sz="4" w:space="0" w:color="auto"/>
            </w:tcBorders>
            <w:noWrap/>
            <w:vAlign w:val="center"/>
          </w:tcPr>
          <w:p w14:paraId="24D32D52" w14:textId="77777777" w:rsidR="00C1414D" w:rsidRDefault="00000000">
            <w:pPr>
              <w:spacing w:before="0"/>
              <w:jc w:val="center"/>
              <w:rPr>
                <w:color w:val="000000"/>
                <w:sz w:val="18"/>
                <w:szCs w:val="18"/>
              </w:rPr>
            </w:pPr>
            <w:r>
              <w:rPr>
                <w:rFonts w:hint="eastAsia"/>
                <w:color w:val="000000"/>
                <w:sz w:val="18"/>
                <w:szCs w:val="18"/>
              </w:rPr>
              <w:t>系统设置</w:t>
            </w:r>
          </w:p>
        </w:tc>
        <w:tc>
          <w:tcPr>
            <w:tcW w:w="2180" w:type="dxa"/>
            <w:tcBorders>
              <w:top w:val="nil"/>
              <w:left w:val="nil"/>
              <w:bottom w:val="nil"/>
              <w:right w:val="single" w:sz="4" w:space="0" w:color="auto"/>
            </w:tcBorders>
            <w:noWrap/>
            <w:vAlign w:val="center"/>
          </w:tcPr>
          <w:p w14:paraId="547E5B95" w14:textId="77777777" w:rsidR="00C1414D" w:rsidRDefault="00000000">
            <w:pPr>
              <w:spacing w:before="0"/>
              <w:jc w:val="center"/>
              <w:rPr>
                <w:color w:val="000000"/>
                <w:sz w:val="18"/>
                <w:szCs w:val="18"/>
              </w:rPr>
            </w:pPr>
            <w:r>
              <w:rPr>
                <w:rFonts w:hint="eastAsia"/>
                <w:color w:val="000000"/>
                <w:sz w:val="18"/>
                <w:szCs w:val="18"/>
              </w:rPr>
              <w:t> </w:t>
            </w:r>
          </w:p>
        </w:tc>
        <w:tc>
          <w:tcPr>
            <w:tcW w:w="3700" w:type="dxa"/>
            <w:tcBorders>
              <w:top w:val="nil"/>
              <w:left w:val="nil"/>
              <w:bottom w:val="nil"/>
              <w:right w:val="nil"/>
            </w:tcBorders>
            <w:noWrap/>
            <w:vAlign w:val="bottom"/>
          </w:tcPr>
          <w:p w14:paraId="0E8C5732" w14:textId="77777777" w:rsidR="00C1414D" w:rsidRDefault="00C1414D">
            <w:pPr>
              <w:spacing w:before="0"/>
              <w:jc w:val="center"/>
              <w:rPr>
                <w:color w:val="000000"/>
                <w:sz w:val="18"/>
                <w:szCs w:val="18"/>
              </w:rPr>
            </w:pPr>
          </w:p>
        </w:tc>
      </w:tr>
      <w:tr w:rsidR="00C1414D" w14:paraId="1C453287" w14:textId="77777777">
        <w:trPr>
          <w:trHeight w:val="315"/>
        </w:trPr>
        <w:tc>
          <w:tcPr>
            <w:tcW w:w="1400" w:type="dxa"/>
            <w:tcBorders>
              <w:top w:val="nil"/>
              <w:left w:val="nil"/>
              <w:bottom w:val="single" w:sz="4" w:space="0" w:color="auto"/>
              <w:right w:val="single" w:sz="4" w:space="0" w:color="auto"/>
            </w:tcBorders>
            <w:shd w:val="clear" w:color="000000" w:fill="F2F2F2"/>
            <w:noWrap/>
            <w:vAlign w:val="bottom"/>
          </w:tcPr>
          <w:p w14:paraId="64404953" w14:textId="77777777" w:rsidR="00C1414D" w:rsidRDefault="00000000">
            <w:pPr>
              <w:spacing w:before="0"/>
              <w:jc w:val="center"/>
              <w:rPr>
                <w:color w:val="000000"/>
                <w:sz w:val="18"/>
                <w:szCs w:val="18"/>
              </w:rPr>
            </w:pPr>
            <w:r>
              <w:rPr>
                <w:rFonts w:hint="eastAsia"/>
                <w:color w:val="000000"/>
                <w:sz w:val="18"/>
                <w:szCs w:val="18"/>
              </w:rPr>
              <w:t>AUDIO</w:t>
            </w:r>
          </w:p>
        </w:tc>
        <w:tc>
          <w:tcPr>
            <w:tcW w:w="2620" w:type="dxa"/>
            <w:tcBorders>
              <w:top w:val="nil"/>
              <w:left w:val="nil"/>
              <w:bottom w:val="single" w:sz="4" w:space="0" w:color="auto"/>
              <w:right w:val="single" w:sz="4" w:space="0" w:color="auto"/>
            </w:tcBorders>
            <w:shd w:val="clear" w:color="000000" w:fill="F2F2F2"/>
            <w:noWrap/>
            <w:vAlign w:val="bottom"/>
          </w:tcPr>
          <w:p w14:paraId="1149D36A" w14:textId="77777777" w:rsidR="00C1414D" w:rsidRDefault="00000000">
            <w:pPr>
              <w:spacing w:before="0"/>
              <w:jc w:val="center"/>
              <w:rPr>
                <w:color w:val="000000"/>
                <w:sz w:val="18"/>
                <w:szCs w:val="18"/>
              </w:rPr>
            </w:pPr>
            <w:r>
              <w:rPr>
                <w:rFonts w:hint="eastAsia"/>
                <w:color w:val="000000"/>
                <w:sz w:val="18"/>
                <w:szCs w:val="18"/>
              </w:rPr>
              <w:t>调节音量</w:t>
            </w:r>
          </w:p>
        </w:tc>
        <w:tc>
          <w:tcPr>
            <w:tcW w:w="2180" w:type="dxa"/>
            <w:tcBorders>
              <w:top w:val="nil"/>
              <w:left w:val="nil"/>
              <w:bottom w:val="single" w:sz="4" w:space="0" w:color="auto"/>
              <w:right w:val="single" w:sz="4" w:space="0" w:color="auto"/>
            </w:tcBorders>
            <w:shd w:val="clear" w:color="000000" w:fill="F2F2F2"/>
            <w:noWrap/>
            <w:vAlign w:val="bottom"/>
          </w:tcPr>
          <w:p w14:paraId="58405050" w14:textId="77777777" w:rsidR="00C1414D" w:rsidRDefault="00000000">
            <w:pPr>
              <w:spacing w:before="0"/>
              <w:jc w:val="center"/>
              <w:rPr>
                <w:color w:val="000000"/>
                <w:sz w:val="18"/>
                <w:szCs w:val="18"/>
              </w:rPr>
            </w:pPr>
            <w:r>
              <w:rPr>
                <w:rFonts w:hint="eastAsia"/>
                <w:color w:val="000000"/>
                <w:sz w:val="18"/>
                <w:szCs w:val="18"/>
              </w:rPr>
              <w:t>音频设置</w:t>
            </w:r>
          </w:p>
        </w:tc>
        <w:tc>
          <w:tcPr>
            <w:tcW w:w="3700" w:type="dxa"/>
            <w:tcBorders>
              <w:top w:val="nil"/>
              <w:left w:val="nil"/>
              <w:bottom w:val="single" w:sz="4" w:space="0" w:color="auto"/>
              <w:right w:val="nil"/>
            </w:tcBorders>
            <w:shd w:val="clear" w:color="000000" w:fill="F2F2F2"/>
            <w:noWrap/>
            <w:vAlign w:val="bottom"/>
          </w:tcPr>
          <w:p w14:paraId="3655FFDB" w14:textId="77777777" w:rsidR="00C1414D" w:rsidRDefault="00000000">
            <w:pPr>
              <w:spacing w:before="0"/>
              <w:jc w:val="center"/>
              <w:rPr>
                <w:color w:val="000000"/>
                <w:sz w:val="18"/>
                <w:szCs w:val="18"/>
              </w:rPr>
            </w:pPr>
            <w:r>
              <w:rPr>
                <w:rFonts w:hint="eastAsia"/>
                <w:color w:val="000000"/>
                <w:sz w:val="18"/>
                <w:szCs w:val="18"/>
              </w:rPr>
              <w:t>通过转轮调节音量大小</w:t>
            </w:r>
          </w:p>
        </w:tc>
      </w:tr>
      <w:tr w:rsidR="00C1414D" w14:paraId="69D3383C" w14:textId="77777777">
        <w:trPr>
          <w:trHeight w:val="300"/>
        </w:trPr>
        <w:tc>
          <w:tcPr>
            <w:tcW w:w="1400" w:type="dxa"/>
            <w:tcBorders>
              <w:top w:val="nil"/>
              <w:left w:val="nil"/>
              <w:bottom w:val="nil"/>
              <w:right w:val="single" w:sz="4" w:space="0" w:color="auto"/>
            </w:tcBorders>
            <w:noWrap/>
            <w:vAlign w:val="center"/>
          </w:tcPr>
          <w:p w14:paraId="25B020D6" w14:textId="77777777" w:rsidR="00C1414D" w:rsidRDefault="00000000">
            <w:pPr>
              <w:spacing w:before="0"/>
              <w:jc w:val="center"/>
              <w:rPr>
                <w:color w:val="000000"/>
                <w:sz w:val="18"/>
                <w:szCs w:val="18"/>
              </w:rPr>
            </w:pPr>
            <w:r>
              <w:rPr>
                <w:rFonts w:hint="eastAsia"/>
                <w:color w:val="000000"/>
                <w:sz w:val="18"/>
                <w:szCs w:val="18"/>
              </w:rPr>
              <w:t>1</w:t>
            </w:r>
          </w:p>
        </w:tc>
        <w:tc>
          <w:tcPr>
            <w:tcW w:w="2620" w:type="dxa"/>
            <w:tcBorders>
              <w:top w:val="nil"/>
              <w:left w:val="nil"/>
              <w:bottom w:val="nil"/>
              <w:right w:val="single" w:sz="4" w:space="0" w:color="auto"/>
            </w:tcBorders>
            <w:noWrap/>
            <w:vAlign w:val="center"/>
          </w:tcPr>
          <w:p w14:paraId="70E889A1" w14:textId="77777777" w:rsidR="00C1414D" w:rsidRDefault="00000000">
            <w:pPr>
              <w:spacing w:before="0"/>
              <w:jc w:val="center"/>
              <w:rPr>
                <w:color w:val="000000"/>
                <w:sz w:val="18"/>
                <w:szCs w:val="18"/>
              </w:rPr>
            </w:pPr>
            <w:r>
              <w:rPr>
                <w:rFonts w:hint="eastAsia"/>
                <w:color w:val="000000"/>
                <w:sz w:val="18"/>
                <w:szCs w:val="18"/>
              </w:rPr>
              <w:t>切换LUT</w:t>
            </w:r>
          </w:p>
        </w:tc>
        <w:tc>
          <w:tcPr>
            <w:tcW w:w="2180" w:type="dxa"/>
            <w:tcBorders>
              <w:top w:val="nil"/>
              <w:left w:val="nil"/>
              <w:bottom w:val="nil"/>
              <w:right w:val="single" w:sz="4" w:space="0" w:color="auto"/>
            </w:tcBorders>
            <w:noWrap/>
            <w:vAlign w:val="center"/>
          </w:tcPr>
          <w:p w14:paraId="23F4E82A" w14:textId="77777777" w:rsidR="00C1414D" w:rsidRDefault="00000000">
            <w:pPr>
              <w:spacing w:before="0"/>
              <w:jc w:val="center"/>
              <w:rPr>
                <w:color w:val="000000"/>
                <w:sz w:val="18"/>
                <w:szCs w:val="18"/>
              </w:rPr>
            </w:pPr>
            <w:r>
              <w:rPr>
                <w:rFonts w:hint="eastAsia"/>
                <w:color w:val="000000"/>
                <w:sz w:val="18"/>
                <w:szCs w:val="18"/>
              </w:rPr>
              <w:t>预设列表</w:t>
            </w:r>
          </w:p>
        </w:tc>
        <w:tc>
          <w:tcPr>
            <w:tcW w:w="3700" w:type="dxa"/>
            <w:tcBorders>
              <w:top w:val="nil"/>
              <w:left w:val="nil"/>
              <w:bottom w:val="nil"/>
              <w:right w:val="nil"/>
            </w:tcBorders>
            <w:vAlign w:val="center"/>
          </w:tcPr>
          <w:p w14:paraId="057B64B5" w14:textId="77777777" w:rsidR="00C1414D" w:rsidRDefault="00000000">
            <w:pPr>
              <w:spacing w:before="0"/>
              <w:jc w:val="center"/>
              <w:rPr>
                <w:color w:val="000000"/>
                <w:sz w:val="18"/>
                <w:szCs w:val="18"/>
              </w:rPr>
            </w:pPr>
            <w:r>
              <w:rPr>
                <w:color w:val="000000"/>
                <w:sz w:val="18"/>
                <w:szCs w:val="18"/>
              </w:rPr>
              <w:t>回放模式下，上一条素材</w:t>
            </w:r>
            <w:r>
              <w:rPr>
                <w:rFonts w:hint="eastAsia"/>
                <w:color w:val="000000"/>
                <w:sz w:val="18"/>
                <w:szCs w:val="18"/>
              </w:rPr>
              <w:t>/可自定义按键</w:t>
            </w:r>
          </w:p>
        </w:tc>
      </w:tr>
      <w:tr w:rsidR="00C1414D" w14:paraId="3E6DEE63" w14:textId="77777777">
        <w:trPr>
          <w:trHeight w:val="300"/>
        </w:trPr>
        <w:tc>
          <w:tcPr>
            <w:tcW w:w="1400" w:type="dxa"/>
            <w:tcBorders>
              <w:top w:val="nil"/>
              <w:left w:val="nil"/>
              <w:bottom w:val="single" w:sz="4" w:space="0" w:color="auto"/>
              <w:right w:val="single" w:sz="4" w:space="0" w:color="auto"/>
            </w:tcBorders>
            <w:shd w:val="clear" w:color="000000" w:fill="F2F2F2"/>
            <w:noWrap/>
            <w:vAlign w:val="center"/>
          </w:tcPr>
          <w:p w14:paraId="672156BF" w14:textId="77777777" w:rsidR="00C1414D" w:rsidRDefault="00000000">
            <w:pPr>
              <w:spacing w:before="0"/>
              <w:jc w:val="center"/>
              <w:rPr>
                <w:color w:val="000000"/>
                <w:sz w:val="18"/>
                <w:szCs w:val="18"/>
              </w:rPr>
            </w:pPr>
            <w:r>
              <w:rPr>
                <w:rFonts w:hint="eastAsia"/>
                <w:color w:val="000000"/>
                <w:sz w:val="18"/>
                <w:szCs w:val="18"/>
              </w:rPr>
              <w:t>2</w:t>
            </w:r>
          </w:p>
        </w:tc>
        <w:tc>
          <w:tcPr>
            <w:tcW w:w="2620" w:type="dxa"/>
            <w:tcBorders>
              <w:top w:val="nil"/>
              <w:left w:val="nil"/>
              <w:bottom w:val="single" w:sz="4" w:space="0" w:color="auto"/>
              <w:right w:val="single" w:sz="4" w:space="0" w:color="auto"/>
            </w:tcBorders>
            <w:shd w:val="clear" w:color="000000" w:fill="F2F2F2"/>
            <w:noWrap/>
            <w:vAlign w:val="center"/>
          </w:tcPr>
          <w:p w14:paraId="0509CE62" w14:textId="77777777" w:rsidR="00C1414D" w:rsidRDefault="00000000">
            <w:pPr>
              <w:spacing w:before="0"/>
              <w:jc w:val="center"/>
              <w:rPr>
                <w:color w:val="000000"/>
                <w:sz w:val="18"/>
                <w:szCs w:val="18"/>
              </w:rPr>
            </w:pPr>
            <w:r>
              <w:rPr>
                <w:rFonts w:hint="eastAsia"/>
                <w:color w:val="000000"/>
                <w:sz w:val="18"/>
                <w:szCs w:val="18"/>
              </w:rPr>
              <w:t>放大对焦</w:t>
            </w:r>
          </w:p>
        </w:tc>
        <w:tc>
          <w:tcPr>
            <w:tcW w:w="2180" w:type="dxa"/>
            <w:tcBorders>
              <w:top w:val="nil"/>
              <w:left w:val="nil"/>
              <w:bottom w:val="single" w:sz="4" w:space="0" w:color="auto"/>
              <w:right w:val="single" w:sz="4" w:space="0" w:color="auto"/>
            </w:tcBorders>
            <w:shd w:val="clear" w:color="000000" w:fill="F2F2F2"/>
            <w:noWrap/>
            <w:vAlign w:val="center"/>
          </w:tcPr>
          <w:p w14:paraId="643F35C7" w14:textId="77777777" w:rsidR="00C1414D" w:rsidRDefault="00000000">
            <w:pPr>
              <w:spacing w:before="0"/>
              <w:jc w:val="center"/>
              <w:rPr>
                <w:color w:val="000000"/>
                <w:sz w:val="18"/>
                <w:szCs w:val="18"/>
              </w:rPr>
            </w:pPr>
            <w:r>
              <w:rPr>
                <w:rFonts w:hint="eastAsia"/>
                <w:color w:val="000000"/>
                <w:sz w:val="18"/>
                <w:szCs w:val="18"/>
              </w:rPr>
              <w:t> </w:t>
            </w:r>
          </w:p>
        </w:tc>
        <w:tc>
          <w:tcPr>
            <w:tcW w:w="3700" w:type="dxa"/>
            <w:tcBorders>
              <w:top w:val="nil"/>
              <w:left w:val="nil"/>
              <w:bottom w:val="single" w:sz="4" w:space="0" w:color="auto"/>
              <w:right w:val="nil"/>
            </w:tcBorders>
            <w:shd w:val="clear" w:color="000000" w:fill="F2F2F2"/>
            <w:vAlign w:val="center"/>
          </w:tcPr>
          <w:p w14:paraId="67FF0BA0" w14:textId="77777777" w:rsidR="00C1414D" w:rsidRDefault="00000000">
            <w:pPr>
              <w:spacing w:before="0"/>
              <w:jc w:val="center"/>
              <w:rPr>
                <w:color w:val="000000"/>
                <w:sz w:val="18"/>
                <w:szCs w:val="18"/>
              </w:rPr>
            </w:pPr>
            <w:r>
              <w:rPr>
                <w:color w:val="000000"/>
                <w:sz w:val="18"/>
                <w:szCs w:val="18"/>
              </w:rPr>
              <w:t>回放模式下，下一条素材</w:t>
            </w:r>
            <w:r>
              <w:rPr>
                <w:rFonts w:hint="eastAsia"/>
                <w:color w:val="000000"/>
                <w:sz w:val="18"/>
                <w:szCs w:val="18"/>
              </w:rPr>
              <w:t>/可自定义按键</w:t>
            </w:r>
          </w:p>
        </w:tc>
      </w:tr>
      <w:tr w:rsidR="00C1414D" w14:paraId="6D0B4F6D" w14:textId="77777777">
        <w:trPr>
          <w:trHeight w:val="300"/>
        </w:trPr>
        <w:tc>
          <w:tcPr>
            <w:tcW w:w="1400" w:type="dxa"/>
            <w:tcBorders>
              <w:top w:val="nil"/>
              <w:left w:val="nil"/>
              <w:bottom w:val="nil"/>
              <w:right w:val="single" w:sz="4" w:space="0" w:color="auto"/>
            </w:tcBorders>
            <w:noWrap/>
            <w:vAlign w:val="center"/>
          </w:tcPr>
          <w:p w14:paraId="1A5F3012" w14:textId="77777777" w:rsidR="00C1414D" w:rsidRDefault="00000000">
            <w:pPr>
              <w:spacing w:before="0"/>
              <w:jc w:val="center"/>
              <w:rPr>
                <w:rFonts w:ascii="Wingdings 2" w:eastAsia="Times New Roman" w:hAnsi="Wingdings 2"/>
                <w:color w:val="FF0000"/>
                <w:sz w:val="22"/>
                <w:szCs w:val="22"/>
              </w:rPr>
            </w:pPr>
            <w:r>
              <w:rPr>
                <w:rFonts w:ascii="Wingdings 2" w:eastAsia="Times New Roman" w:hAnsi="Wingdings 2"/>
                <w:color w:val="FF0000"/>
                <w:sz w:val="22"/>
                <w:szCs w:val="22"/>
              </w:rPr>
              <w:t></w:t>
            </w:r>
          </w:p>
        </w:tc>
        <w:tc>
          <w:tcPr>
            <w:tcW w:w="2620" w:type="dxa"/>
            <w:tcBorders>
              <w:top w:val="nil"/>
              <w:left w:val="nil"/>
              <w:bottom w:val="nil"/>
              <w:right w:val="single" w:sz="4" w:space="0" w:color="auto"/>
            </w:tcBorders>
            <w:vAlign w:val="center"/>
          </w:tcPr>
          <w:p w14:paraId="50C3EFCA" w14:textId="77777777" w:rsidR="00C1414D" w:rsidRDefault="00000000">
            <w:pPr>
              <w:spacing w:before="0"/>
              <w:jc w:val="center"/>
              <w:rPr>
                <w:color w:val="000000"/>
                <w:sz w:val="18"/>
                <w:szCs w:val="18"/>
              </w:rPr>
            </w:pPr>
            <w:r>
              <w:rPr>
                <w:rFonts w:hint="eastAsia"/>
                <w:color w:val="000000"/>
                <w:sz w:val="18"/>
                <w:szCs w:val="18"/>
              </w:rPr>
              <w:t>录制/预录制</w:t>
            </w:r>
          </w:p>
        </w:tc>
        <w:tc>
          <w:tcPr>
            <w:tcW w:w="2180" w:type="dxa"/>
            <w:tcBorders>
              <w:top w:val="nil"/>
              <w:left w:val="nil"/>
              <w:bottom w:val="nil"/>
              <w:right w:val="single" w:sz="4" w:space="0" w:color="auto"/>
            </w:tcBorders>
            <w:noWrap/>
            <w:vAlign w:val="center"/>
          </w:tcPr>
          <w:p w14:paraId="07D2FCA4" w14:textId="77777777" w:rsidR="00C1414D" w:rsidRDefault="00000000">
            <w:pPr>
              <w:spacing w:before="0"/>
              <w:jc w:val="center"/>
              <w:rPr>
                <w:color w:val="FF0000"/>
                <w:sz w:val="18"/>
                <w:szCs w:val="18"/>
              </w:rPr>
            </w:pPr>
            <w:r>
              <w:rPr>
                <w:rFonts w:hint="eastAsia"/>
                <w:color w:val="FF0000"/>
                <w:sz w:val="18"/>
                <w:szCs w:val="18"/>
              </w:rPr>
              <w:t> </w:t>
            </w:r>
          </w:p>
        </w:tc>
        <w:tc>
          <w:tcPr>
            <w:tcW w:w="3700" w:type="dxa"/>
            <w:tcBorders>
              <w:top w:val="nil"/>
              <w:left w:val="nil"/>
              <w:bottom w:val="nil"/>
              <w:right w:val="nil"/>
            </w:tcBorders>
            <w:vAlign w:val="center"/>
          </w:tcPr>
          <w:p w14:paraId="4432D467" w14:textId="77777777" w:rsidR="00C1414D" w:rsidRDefault="00000000">
            <w:pPr>
              <w:spacing w:before="0"/>
              <w:jc w:val="center"/>
              <w:rPr>
                <w:color w:val="000000"/>
                <w:sz w:val="18"/>
                <w:szCs w:val="18"/>
              </w:rPr>
            </w:pPr>
            <w:r>
              <w:rPr>
                <w:rFonts w:hint="eastAsia"/>
                <w:color w:val="000000"/>
                <w:sz w:val="18"/>
                <w:szCs w:val="18"/>
              </w:rPr>
              <w:t>回放模式切回取景</w:t>
            </w:r>
          </w:p>
        </w:tc>
      </w:tr>
      <w:tr w:rsidR="00C1414D" w14:paraId="194CD7AC" w14:textId="77777777">
        <w:trPr>
          <w:trHeight w:val="90"/>
        </w:trPr>
        <w:tc>
          <w:tcPr>
            <w:tcW w:w="1400" w:type="dxa"/>
            <w:tcBorders>
              <w:top w:val="nil"/>
              <w:left w:val="nil"/>
              <w:bottom w:val="nil"/>
              <w:right w:val="single" w:sz="4" w:space="0" w:color="auto"/>
            </w:tcBorders>
            <w:shd w:val="clear" w:color="000000" w:fill="F2F2F2"/>
            <w:noWrap/>
            <w:vAlign w:val="center"/>
          </w:tcPr>
          <w:p w14:paraId="65F30AE5" w14:textId="77777777" w:rsidR="00C1414D" w:rsidRDefault="00000000">
            <w:pPr>
              <w:spacing w:before="0"/>
              <w:jc w:val="center"/>
              <w:rPr>
                <w:color w:val="FF0000"/>
                <w:sz w:val="22"/>
                <w:szCs w:val="22"/>
              </w:rPr>
            </w:pPr>
            <w:r>
              <w:rPr>
                <w:noProof/>
              </w:rPr>
              <w:drawing>
                <wp:inline distT="0" distB="0" distL="0" distR="0" wp14:anchorId="276A7420" wp14:editId="39F5C365">
                  <wp:extent cx="147955" cy="155575"/>
                  <wp:effectExtent l="0" t="0" r="4445" b="22225"/>
                  <wp:docPr id="69" name="Picture 8"/>
                  <wp:cNvGraphicFramePr/>
                  <a:graphic xmlns:a="http://schemas.openxmlformats.org/drawingml/2006/main">
                    <a:graphicData uri="http://schemas.openxmlformats.org/drawingml/2006/picture">
                      <pic:pic xmlns:pic="http://schemas.openxmlformats.org/drawingml/2006/picture">
                        <pic:nvPicPr>
                          <pic:cNvPr id="69"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8589" cy="156053"/>
                          </a:xfrm>
                          <a:prstGeom prst="rect">
                            <a:avLst/>
                          </a:prstGeom>
                        </pic:spPr>
                      </pic:pic>
                    </a:graphicData>
                  </a:graphic>
                </wp:inline>
              </w:drawing>
            </w:r>
          </w:p>
        </w:tc>
        <w:tc>
          <w:tcPr>
            <w:tcW w:w="2620" w:type="dxa"/>
            <w:tcBorders>
              <w:top w:val="nil"/>
              <w:left w:val="nil"/>
              <w:bottom w:val="nil"/>
              <w:right w:val="single" w:sz="4" w:space="0" w:color="auto"/>
            </w:tcBorders>
            <w:shd w:val="clear" w:color="000000" w:fill="F2F2F2"/>
            <w:vAlign w:val="center"/>
          </w:tcPr>
          <w:p w14:paraId="37F5EE99" w14:textId="77777777" w:rsidR="00C1414D" w:rsidRDefault="00000000">
            <w:pPr>
              <w:spacing w:before="0"/>
              <w:jc w:val="center"/>
              <w:rPr>
                <w:color w:val="000000"/>
                <w:sz w:val="18"/>
                <w:szCs w:val="18"/>
              </w:rPr>
            </w:pPr>
            <w:r>
              <w:rPr>
                <w:rFonts w:hint="eastAsia"/>
                <w:color w:val="000000"/>
                <w:sz w:val="18"/>
                <w:szCs w:val="18"/>
              </w:rPr>
              <w:t>开机/关机</w:t>
            </w:r>
          </w:p>
        </w:tc>
        <w:tc>
          <w:tcPr>
            <w:tcW w:w="2180" w:type="dxa"/>
            <w:tcBorders>
              <w:top w:val="nil"/>
              <w:left w:val="nil"/>
              <w:bottom w:val="nil"/>
              <w:right w:val="single" w:sz="4" w:space="0" w:color="auto"/>
            </w:tcBorders>
            <w:shd w:val="clear" w:color="000000" w:fill="F2F2F2"/>
            <w:noWrap/>
            <w:vAlign w:val="center"/>
          </w:tcPr>
          <w:p w14:paraId="70CF43A3" w14:textId="77777777" w:rsidR="00C1414D" w:rsidRDefault="00000000">
            <w:pPr>
              <w:spacing w:before="0"/>
              <w:jc w:val="center"/>
              <w:rPr>
                <w:sz w:val="18"/>
                <w:szCs w:val="18"/>
              </w:rPr>
            </w:pPr>
            <w:r>
              <w:rPr>
                <w:rFonts w:hint="eastAsia"/>
                <w:sz w:val="18"/>
                <w:szCs w:val="18"/>
              </w:rPr>
              <w:t>强制掉电（长按5秒）</w:t>
            </w:r>
          </w:p>
        </w:tc>
        <w:tc>
          <w:tcPr>
            <w:tcW w:w="3700" w:type="dxa"/>
            <w:tcBorders>
              <w:top w:val="nil"/>
              <w:left w:val="nil"/>
              <w:bottom w:val="nil"/>
              <w:right w:val="nil"/>
            </w:tcBorders>
            <w:shd w:val="clear" w:color="000000" w:fill="F2F2F2"/>
            <w:vAlign w:val="center"/>
          </w:tcPr>
          <w:p w14:paraId="5A62BF2C" w14:textId="77777777" w:rsidR="00C1414D" w:rsidRDefault="00000000">
            <w:pPr>
              <w:spacing w:before="0"/>
              <w:jc w:val="center"/>
              <w:rPr>
                <w:color w:val="000000"/>
                <w:sz w:val="18"/>
                <w:szCs w:val="18"/>
              </w:rPr>
            </w:pPr>
            <w:r>
              <w:rPr>
                <w:rFonts w:hint="eastAsia"/>
                <w:color w:val="000000"/>
                <w:sz w:val="18"/>
                <w:szCs w:val="18"/>
              </w:rPr>
              <w:t> </w:t>
            </w:r>
          </w:p>
        </w:tc>
      </w:tr>
      <w:tr w:rsidR="00C1414D" w14:paraId="2F5FDECA" w14:textId="77777777">
        <w:trPr>
          <w:trHeight w:val="315"/>
        </w:trPr>
        <w:tc>
          <w:tcPr>
            <w:tcW w:w="1400" w:type="dxa"/>
            <w:tcBorders>
              <w:top w:val="nil"/>
              <w:left w:val="nil"/>
              <w:bottom w:val="single" w:sz="4" w:space="0" w:color="auto"/>
              <w:right w:val="single" w:sz="4" w:space="0" w:color="auto"/>
            </w:tcBorders>
            <w:noWrap/>
            <w:vAlign w:val="bottom"/>
          </w:tcPr>
          <w:p w14:paraId="33FAAF69" w14:textId="77777777" w:rsidR="00C1414D" w:rsidRDefault="00000000">
            <w:pPr>
              <w:spacing w:before="0"/>
              <w:jc w:val="center"/>
              <w:rPr>
                <w:color w:val="000000"/>
                <w:sz w:val="18"/>
                <w:szCs w:val="18"/>
              </w:rPr>
            </w:pPr>
            <w:r>
              <w:rPr>
                <w:rFonts w:hint="eastAsia"/>
                <w:color w:val="000000"/>
                <w:sz w:val="18"/>
                <w:szCs w:val="18"/>
              </w:rPr>
              <w:t>SSD</w:t>
            </w:r>
          </w:p>
        </w:tc>
        <w:tc>
          <w:tcPr>
            <w:tcW w:w="2620" w:type="dxa"/>
            <w:tcBorders>
              <w:top w:val="nil"/>
              <w:left w:val="nil"/>
              <w:bottom w:val="single" w:sz="4" w:space="0" w:color="auto"/>
              <w:right w:val="single" w:sz="4" w:space="0" w:color="auto"/>
            </w:tcBorders>
            <w:noWrap/>
            <w:vAlign w:val="bottom"/>
          </w:tcPr>
          <w:p w14:paraId="33282563" w14:textId="77777777" w:rsidR="00C1414D" w:rsidRDefault="00000000">
            <w:pPr>
              <w:spacing w:before="0"/>
              <w:rPr>
                <w:color w:val="000000"/>
                <w:sz w:val="18"/>
                <w:szCs w:val="18"/>
              </w:rPr>
            </w:pPr>
            <w:r>
              <w:rPr>
                <w:rFonts w:hint="eastAsia"/>
                <w:color w:val="000000"/>
                <w:sz w:val="18"/>
                <w:szCs w:val="18"/>
              </w:rPr>
              <w:t> 选择使用</w:t>
            </w:r>
            <w:r>
              <w:rPr>
                <w:color w:val="000000"/>
                <w:sz w:val="18"/>
                <w:szCs w:val="18"/>
              </w:rPr>
              <w:t>A/B舱内KineMAG</w:t>
            </w:r>
          </w:p>
        </w:tc>
        <w:tc>
          <w:tcPr>
            <w:tcW w:w="2180" w:type="dxa"/>
            <w:tcBorders>
              <w:top w:val="nil"/>
              <w:left w:val="nil"/>
              <w:bottom w:val="single" w:sz="4" w:space="0" w:color="auto"/>
              <w:right w:val="single" w:sz="4" w:space="0" w:color="auto"/>
            </w:tcBorders>
            <w:noWrap/>
            <w:vAlign w:val="bottom"/>
          </w:tcPr>
          <w:p w14:paraId="262F236E" w14:textId="77777777" w:rsidR="00C1414D" w:rsidRDefault="00000000">
            <w:pPr>
              <w:spacing w:before="0"/>
              <w:rPr>
                <w:color w:val="000000"/>
                <w:sz w:val="18"/>
                <w:szCs w:val="18"/>
              </w:rPr>
            </w:pPr>
            <w:r>
              <w:rPr>
                <w:rFonts w:hint="eastAsia"/>
                <w:color w:val="000000"/>
                <w:sz w:val="18"/>
                <w:szCs w:val="18"/>
              </w:rPr>
              <w:t> </w:t>
            </w:r>
          </w:p>
        </w:tc>
        <w:tc>
          <w:tcPr>
            <w:tcW w:w="3700" w:type="dxa"/>
            <w:tcBorders>
              <w:top w:val="nil"/>
              <w:left w:val="nil"/>
              <w:bottom w:val="single" w:sz="4" w:space="0" w:color="auto"/>
              <w:right w:val="nil"/>
            </w:tcBorders>
            <w:noWrap/>
            <w:vAlign w:val="bottom"/>
          </w:tcPr>
          <w:p w14:paraId="796EEBFA" w14:textId="77777777" w:rsidR="00C1414D" w:rsidRDefault="00000000">
            <w:pPr>
              <w:spacing w:before="0"/>
              <w:jc w:val="center"/>
              <w:rPr>
                <w:color w:val="000000"/>
                <w:sz w:val="18"/>
                <w:szCs w:val="18"/>
              </w:rPr>
            </w:pPr>
            <w:r>
              <w:rPr>
                <w:color w:val="000000"/>
                <w:sz w:val="18"/>
                <w:szCs w:val="18"/>
              </w:rPr>
              <w:t>A舱为全速写入，B舱为高速写入</w:t>
            </w:r>
          </w:p>
        </w:tc>
      </w:tr>
    </w:tbl>
    <w:p w14:paraId="0BF2C6B9" w14:textId="77777777" w:rsidR="00C1414D" w:rsidRDefault="00000000">
      <w:pPr>
        <w:pStyle w:val="Heading2"/>
      </w:pPr>
      <w:bookmarkStart w:id="436" w:name="_Toc150181709"/>
      <w:bookmarkStart w:id="437" w:name="_Toc1838081713"/>
      <w:bookmarkStart w:id="438" w:name="_Toc185523817"/>
      <w:bookmarkStart w:id="439" w:name="_Toc2053331178"/>
      <w:r>
        <w:lastRenderedPageBreak/>
        <w:t xml:space="preserve">1.3 </w:t>
      </w:r>
      <w:r>
        <w:rPr>
          <w:rFonts w:hint="eastAsia"/>
        </w:rPr>
        <w:t>用户</w:t>
      </w:r>
      <w:r>
        <w:t>界面</w:t>
      </w:r>
      <w:r>
        <w:rPr>
          <w:rFonts w:hint="eastAsia"/>
        </w:rPr>
        <w:t>和</w:t>
      </w:r>
      <w:r>
        <w:t>参数</w:t>
      </w:r>
      <w:bookmarkEnd w:id="436"/>
      <w:bookmarkEnd w:id="437"/>
      <w:bookmarkEnd w:id="438"/>
      <w:bookmarkEnd w:id="439"/>
    </w:p>
    <w:p w14:paraId="7BBE6ACA" w14:textId="77777777" w:rsidR="00C1414D" w:rsidRDefault="00000000">
      <w:r>
        <w:rPr>
          <w:rFonts w:hint="eastAsia"/>
        </w:rPr>
        <w:t>摄影机正常启动即进入主界面：状态栏显示了跟当前画面相关的拍摄参数。</w:t>
      </w:r>
    </w:p>
    <w:p w14:paraId="5313C171" w14:textId="77777777" w:rsidR="00C1414D" w:rsidRDefault="00000000">
      <w:pPr>
        <w:jc w:val="center"/>
      </w:pPr>
      <w:commentRangeStart w:id="440"/>
      <w:r>
        <w:rPr>
          <w:noProof/>
        </w:rPr>
        <w:drawing>
          <wp:inline distT="0" distB="0" distL="0" distR="0" wp14:anchorId="2455D661" wp14:editId="0C0E152B">
            <wp:extent cx="5443220" cy="3060065"/>
            <wp:effectExtent l="0" t="0" r="17780" b="13335"/>
            <wp:docPr id="12" name="图片 12" descr="C:\Users\Marketing\Desktop\说明书更新\edge_ui_os7.2_6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Marketing\Desktop\说明书更新\edge_ui_os7.2_6K.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443220" cy="3060065"/>
                    </a:xfrm>
                    <a:prstGeom prst="rect">
                      <a:avLst/>
                    </a:prstGeom>
                    <a:noFill/>
                    <a:ln>
                      <a:noFill/>
                    </a:ln>
                  </pic:spPr>
                </pic:pic>
              </a:graphicData>
            </a:graphic>
          </wp:inline>
        </w:drawing>
      </w:r>
      <w:commentRangeEnd w:id="440"/>
      <w:r>
        <w:rPr>
          <w:rStyle w:val="CommentReference"/>
          <w:rFonts w:cstheme="minorBidi"/>
          <w:color w:val="000000" w:themeColor="text1"/>
        </w:rPr>
        <w:commentReference w:id="440"/>
      </w:r>
    </w:p>
    <w:p w14:paraId="2F14F47C" w14:textId="77777777" w:rsidR="00C1414D" w:rsidRDefault="00C1414D">
      <w:pPr>
        <w:spacing w:before="0"/>
        <w:jc w:val="center"/>
        <w:rPr>
          <w:sz w:val="16"/>
          <w:szCs w:val="16"/>
        </w:rPr>
      </w:pPr>
    </w:p>
    <w:tbl>
      <w:tblPr>
        <w:tblW w:w="9620" w:type="dxa"/>
        <w:jc w:val="center"/>
        <w:tblLook w:val="04A0" w:firstRow="1" w:lastRow="0" w:firstColumn="1" w:lastColumn="0" w:noHBand="0" w:noVBand="1"/>
      </w:tblPr>
      <w:tblGrid>
        <w:gridCol w:w="513"/>
        <w:gridCol w:w="3872"/>
        <w:gridCol w:w="1291"/>
        <w:gridCol w:w="3944"/>
      </w:tblGrid>
      <w:tr w:rsidR="00C1414D" w14:paraId="0636332D" w14:textId="77777777">
        <w:trPr>
          <w:trHeight w:val="285"/>
          <w:jc w:val="center"/>
        </w:trPr>
        <w:tc>
          <w:tcPr>
            <w:tcW w:w="513" w:type="dxa"/>
            <w:tcBorders>
              <w:top w:val="nil"/>
              <w:left w:val="nil"/>
              <w:bottom w:val="single" w:sz="4" w:space="0" w:color="auto"/>
              <w:right w:val="single" w:sz="4" w:space="0" w:color="auto"/>
            </w:tcBorders>
            <w:shd w:val="clear" w:color="000000" w:fill="D9D9D9"/>
            <w:vAlign w:val="center"/>
          </w:tcPr>
          <w:p w14:paraId="51F40ACB" w14:textId="77777777" w:rsidR="00C1414D" w:rsidRDefault="00000000">
            <w:pPr>
              <w:spacing w:before="0"/>
              <w:jc w:val="center"/>
              <w:rPr>
                <w:b/>
                <w:bCs/>
                <w:color w:val="000000"/>
                <w:sz w:val="16"/>
                <w:szCs w:val="16"/>
              </w:rPr>
            </w:pPr>
            <w:commentRangeStart w:id="441"/>
            <w:r>
              <w:rPr>
                <w:rFonts w:hint="eastAsia"/>
                <w:b/>
                <w:bCs/>
                <w:color w:val="000000"/>
                <w:sz w:val="16"/>
                <w:szCs w:val="16"/>
              </w:rPr>
              <w:t>#</w:t>
            </w:r>
          </w:p>
        </w:tc>
        <w:tc>
          <w:tcPr>
            <w:tcW w:w="3872" w:type="dxa"/>
            <w:tcBorders>
              <w:top w:val="nil"/>
              <w:left w:val="nil"/>
              <w:bottom w:val="single" w:sz="4" w:space="0" w:color="auto"/>
              <w:right w:val="single" w:sz="4" w:space="0" w:color="auto"/>
            </w:tcBorders>
            <w:shd w:val="clear" w:color="000000" w:fill="D9D9D9"/>
            <w:vAlign w:val="center"/>
          </w:tcPr>
          <w:p w14:paraId="1A4EEE1B" w14:textId="77777777" w:rsidR="00C1414D" w:rsidRDefault="00000000">
            <w:pPr>
              <w:spacing w:before="0"/>
              <w:jc w:val="center"/>
              <w:rPr>
                <w:b/>
                <w:bCs/>
                <w:color w:val="000000"/>
                <w:sz w:val="16"/>
                <w:szCs w:val="16"/>
              </w:rPr>
            </w:pPr>
            <w:r>
              <w:rPr>
                <w:rFonts w:hint="eastAsia"/>
                <w:b/>
                <w:bCs/>
                <w:color w:val="000000"/>
                <w:sz w:val="16"/>
                <w:szCs w:val="16"/>
              </w:rPr>
              <w:t>名称</w:t>
            </w:r>
          </w:p>
        </w:tc>
        <w:tc>
          <w:tcPr>
            <w:tcW w:w="1291" w:type="dxa"/>
            <w:tcBorders>
              <w:top w:val="nil"/>
              <w:left w:val="nil"/>
              <w:bottom w:val="single" w:sz="4" w:space="0" w:color="auto"/>
              <w:right w:val="single" w:sz="4" w:space="0" w:color="auto"/>
            </w:tcBorders>
            <w:shd w:val="clear" w:color="000000" w:fill="D9D9D9"/>
            <w:vAlign w:val="center"/>
          </w:tcPr>
          <w:p w14:paraId="61114BE9" w14:textId="77777777" w:rsidR="00C1414D" w:rsidRDefault="00000000">
            <w:pPr>
              <w:spacing w:before="0"/>
              <w:jc w:val="center"/>
              <w:rPr>
                <w:b/>
                <w:bCs/>
                <w:color w:val="000000"/>
                <w:sz w:val="16"/>
                <w:szCs w:val="16"/>
              </w:rPr>
            </w:pPr>
            <w:r>
              <w:rPr>
                <w:rFonts w:hint="eastAsia"/>
                <w:b/>
                <w:bCs/>
                <w:color w:val="000000"/>
                <w:sz w:val="16"/>
                <w:szCs w:val="16"/>
              </w:rPr>
              <w:t>#</w:t>
            </w:r>
          </w:p>
        </w:tc>
        <w:tc>
          <w:tcPr>
            <w:tcW w:w="3944" w:type="dxa"/>
            <w:tcBorders>
              <w:top w:val="nil"/>
              <w:left w:val="nil"/>
              <w:bottom w:val="single" w:sz="4" w:space="0" w:color="auto"/>
              <w:right w:val="nil"/>
            </w:tcBorders>
            <w:shd w:val="clear" w:color="000000" w:fill="D9D9D9"/>
            <w:vAlign w:val="center"/>
          </w:tcPr>
          <w:p w14:paraId="6F9A1C22" w14:textId="77777777" w:rsidR="00C1414D" w:rsidRDefault="00000000">
            <w:pPr>
              <w:spacing w:before="0"/>
              <w:jc w:val="center"/>
              <w:rPr>
                <w:b/>
                <w:bCs/>
                <w:color w:val="000000"/>
                <w:sz w:val="16"/>
                <w:szCs w:val="16"/>
              </w:rPr>
            </w:pPr>
            <w:r>
              <w:rPr>
                <w:rFonts w:hint="eastAsia"/>
                <w:b/>
                <w:bCs/>
                <w:color w:val="000000"/>
                <w:sz w:val="16"/>
                <w:szCs w:val="16"/>
              </w:rPr>
              <w:t>名称</w:t>
            </w:r>
          </w:p>
        </w:tc>
      </w:tr>
      <w:tr w:rsidR="00C1414D" w14:paraId="0869E98B" w14:textId="77777777">
        <w:trPr>
          <w:trHeight w:val="285"/>
          <w:jc w:val="center"/>
        </w:trPr>
        <w:tc>
          <w:tcPr>
            <w:tcW w:w="513" w:type="dxa"/>
            <w:tcBorders>
              <w:top w:val="nil"/>
              <w:left w:val="nil"/>
              <w:bottom w:val="nil"/>
              <w:right w:val="single" w:sz="4" w:space="0" w:color="auto"/>
            </w:tcBorders>
            <w:vAlign w:val="center"/>
          </w:tcPr>
          <w:p w14:paraId="6855EB56" w14:textId="77777777" w:rsidR="00C1414D" w:rsidRDefault="00000000">
            <w:pPr>
              <w:spacing w:before="0"/>
              <w:jc w:val="center"/>
              <w:rPr>
                <w:color w:val="000000"/>
                <w:sz w:val="16"/>
                <w:szCs w:val="16"/>
              </w:rPr>
            </w:pPr>
            <w:r>
              <w:rPr>
                <w:rFonts w:hint="eastAsia"/>
                <w:color w:val="000000"/>
                <w:sz w:val="16"/>
                <w:szCs w:val="16"/>
              </w:rPr>
              <w:t>1</w:t>
            </w:r>
          </w:p>
        </w:tc>
        <w:tc>
          <w:tcPr>
            <w:tcW w:w="3872" w:type="dxa"/>
            <w:tcBorders>
              <w:top w:val="nil"/>
              <w:left w:val="nil"/>
              <w:bottom w:val="nil"/>
              <w:right w:val="single" w:sz="4" w:space="0" w:color="auto"/>
            </w:tcBorders>
            <w:noWrap/>
            <w:vAlign w:val="center"/>
          </w:tcPr>
          <w:p w14:paraId="43321F9A" w14:textId="77777777" w:rsidR="00C1414D" w:rsidRDefault="00000000">
            <w:pPr>
              <w:spacing w:before="0"/>
              <w:jc w:val="center"/>
              <w:rPr>
                <w:color w:val="000000"/>
                <w:sz w:val="16"/>
                <w:szCs w:val="16"/>
              </w:rPr>
            </w:pPr>
            <w:r>
              <w:rPr>
                <w:rFonts w:hint="eastAsia"/>
                <w:color w:val="000000"/>
                <w:sz w:val="16"/>
                <w:szCs w:val="16"/>
              </w:rPr>
              <w:t>CMOS影像传感器帧率</w:t>
            </w:r>
          </w:p>
        </w:tc>
        <w:tc>
          <w:tcPr>
            <w:tcW w:w="1291" w:type="dxa"/>
            <w:tcBorders>
              <w:top w:val="nil"/>
              <w:left w:val="nil"/>
              <w:bottom w:val="nil"/>
              <w:right w:val="single" w:sz="4" w:space="0" w:color="auto"/>
            </w:tcBorders>
            <w:vAlign w:val="center"/>
          </w:tcPr>
          <w:p w14:paraId="74F33D38" w14:textId="77777777" w:rsidR="00C1414D" w:rsidRDefault="00000000">
            <w:pPr>
              <w:spacing w:before="0"/>
              <w:jc w:val="center"/>
              <w:rPr>
                <w:color w:val="000000"/>
                <w:sz w:val="16"/>
                <w:szCs w:val="16"/>
              </w:rPr>
            </w:pPr>
            <w:r>
              <w:rPr>
                <w:rFonts w:hint="eastAsia"/>
                <w:color w:val="000000"/>
                <w:sz w:val="16"/>
                <w:szCs w:val="16"/>
              </w:rPr>
              <w:t>19</w:t>
            </w:r>
          </w:p>
        </w:tc>
        <w:tc>
          <w:tcPr>
            <w:tcW w:w="3944" w:type="dxa"/>
            <w:tcBorders>
              <w:top w:val="nil"/>
              <w:left w:val="nil"/>
              <w:bottom w:val="nil"/>
              <w:right w:val="nil"/>
            </w:tcBorders>
            <w:vAlign w:val="center"/>
          </w:tcPr>
          <w:p w14:paraId="32808B39" w14:textId="77777777" w:rsidR="00C1414D" w:rsidRDefault="00000000">
            <w:pPr>
              <w:spacing w:before="0"/>
              <w:jc w:val="center"/>
              <w:rPr>
                <w:color w:val="000000"/>
                <w:sz w:val="16"/>
                <w:szCs w:val="16"/>
              </w:rPr>
            </w:pPr>
            <w:r>
              <w:rPr>
                <w:rFonts w:hint="eastAsia"/>
                <w:color w:val="000000"/>
                <w:sz w:val="16"/>
                <w:szCs w:val="16"/>
              </w:rPr>
              <w:t>摄影机机位</w:t>
            </w:r>
          </w:p>
        </w:tc>
      </w:tr>
      <w:tr w:rsidR="00C1414D" w14:paraId="3F9B5621" w14:textId="77777777">
        <w:trPr>
          <w:trHeight w:val="285"/>
          <w:jc w:val="center"/>
        </w:trPr>
        <w:tc>
          <w:tcPr>
            <w:tcW w:w="513" w:type="dxa"/>
            <w:tcBorders>
              <w:top w:val="nil"/>
              <w:left w:val="nil"/>
              <w:bottom w:val="nil"/>
              <w:right w:val="single" w:sz="4" w:space="0" w:color="auto"/>
            </w:tcBorders>
            <w:shd w:val="clear" w:color="000000" w:fill="F2F2F2"/>
            <w:vAlign w:val="center"/>
          </w:tcPr>
          <w:p w14:paraId="6231392F" w14:textId="77777777" w:rsidR="00C1414D" w:rsidRDefault="00000000">
            <w:pPr>
              <w:spacing w:before="0"/>
              <w:jc w:val="center"/>
              <w:rPr>
                <w:color w:val="000000"/>
                <w:sz w:val="16"/>
                <w:szCs w:val="16"/>
              </w:rPr>
            </w:pPr>
            <w:r>
              <w:rPr>
                <w:rFonts w:hint="eastAsia"/>
                <w:color w:val="000000"/>
                <w:sz w:val="16"/>
                <w:szCs w:val="16"/>
              </w:rPr>
              <w:t>2</w:t>
            </w:r>
          </w:p>
        </w:tc>
        <w:tc>
          <w:tcPr>
            <w:tcW w:w="3872" w:type="dxa"/>
            <w:tcBorders>
              <w:top w:val="nil"/>
              <w:left w:val="nil"/>
              <w:bottom w:val="nil"/>
              <w:right w:val="single" w:sz="4" w:space="0" w:color="auto"/>
            </w:tcBorders>
            <w:shd w:val="clear" w:color="000000" w:fill="F2F2F2"/>
            <w:vAlign w:val="center"/>
          </w:tcPr>
          <w:p w14:paraId="156BA90D" w14:textId="77777777" w:rsidR="00C1414D" w:rsidRDefault="00000000">
            <w:pPr>
              <w:spacing w:before="0"/>
              <w:jc w:val="center"/>
              <w:rPr>
                <w:color w:val="000000"/>
                <w:sz w:val="16"/>
                <w:szCs w:val="16"/>
              </w:rPr>
            </w:pPr>
            <w:r>
              <w:rPr>
                <w:rFonts w:hint="eastAsia"/>
                <w:color w:val="000000"/>
                <w:sz w:val="16"/>
                <w:szCs w:val="16"/>
              </w:rPr>
              <w:t>快门速度或者开口角度</w:t>
            </w:r>
          </w:p>
        </w:tc>
        <w:tc>
          <w:tcPr>
            <w:tcW w:w="1291" w:type="dxa"/>
            <w:tcBorders>
              <w:top w:val="nil"/>
              <w:left w:val="nil"/>
              <w:bottom w:val="nil"/>
              <w:right w:val="single" w:sz="4" w:space="0" w:color="auto"/>
            </w:tcBorders>
            <w:shd w:val="clear" w:color="000000" w:fill="F2F2F2"/>
            <w:vAlign w:val="center"/>
          </w:tcPr>
          <w:p w14:paraId="5E411D8E" w14:textId="77777777" w:rsidR="00C1414D" w:rsidRDefault="00000000">
            <w:pPr>
              <w:spacing w:before="0"/>
              <w:jc w:val="center"/>
              <w:rPr>
                <w:color w:val="000000"/>
                <w:sz w:val="16"/>
                <w:szCs w:val="16"/>
              </w:rPr>
            </w:pPr>
            <w:r>
              <w:rPr>
                <w:rFonts w:hint="eastAsia"/>
                <w:color w:val="000000"/>
                <w:sz w:val="16"/>
                <w:szCs w:val="16"/>
              </w:rPr>
              <w:t>20</w:t>
            </w:r>
          </w:p>
        </w:tc>
        <w:tc>
          <w:tcPr>
            <w:tcW w:w="3944" w:type="dxa"/>
            <w:tcBorders>
              <w:top w:val="nil"/>
              <w:left w:val="nil"/>
              <w:bottom w:val="nil"/>
              <w:right w:val="nil"/>
            </w:tcBorders>
            <w:shd w:val="clear" w:color="000000" w:fill="F2F2F2"/>
            <w:vAlign w:val="center"/>
          </w:tcPr>
          <w:p w14:paraId="0317B585" w14:textId="77777777" w:rsidR="00C1414D" w:rsidRDefault="00000000">
            <w:pPr>
              <w:spacing w:before="0"/>
              <w:jc w:val="center"/>
              <w:rPr>
                <w:color w:val="000000"/>
                <w:sz w:val="16"/>
                <w:szCs w:val="16"/>
              </w:rPr>
            </w:pPr>
            <w:r>
              <w:rPr>
                <w:rFonts w:hint="eastAsia"/>
                <w:color w:val="000000"/>
                <w:sz w:val="16"/>
                <w:szCs w:val="16"/>
              </w:rPr>
              <w:t>USB标识</w:t>
            </w:r>
          </w:p>
        </w:tc>
      </w:tr>
      <w:tr w:rsidR="00C1414D" w14:paraId="36BF8200" w14:textId="77777777">
        <w:trPr>
          <w:trHeight w:val="285"/>
          <w:jc w:val="center"/>
        </w:trPr>
        <w:tc>
          <w:tcPr>
            <w:tcW w:w="513" w:type="dxa"/>
            <w:tcBorders>
              <w:top w:val="nil"/>
              <w:left w:val="nil"/>
              <w:bottom w:val="nil"/>
              <w:right w:val="single" w:sz="4" w:space="0" w:color="auto"/>
            </w:tcBorders>
            <w:vAlign w:val="center"/>
          </w:tcPr>
          <w:p w14:paraId="45440D47" w14:textId="77777777" w:rsidR="00C1414D" w:rsidRDefault="00000000">
            <w:pPr>
              <w:spacing w:before="0"/>
              <w:jc w:val="center"/>
              <w:rPr>
                <w:color w:val="000000"/>
                <w:sz w:val="16"/>
                <w:szCs w:val="16"/>
              </w:rPr>
            </w:pPr>
            <w:r>
              <w:rPr>
                <w:rFonts w:hint="eastAsia"/>
                <w:color w:val="000000"/>
                <w:sz w:val="16"/>
                <w:szCs w:val="16"/>
              </w:rPr>
              <w:t>3</w:t>
            </w:r>
          </w:p>
        </w:tc>
        <w:tc>
          <w:tcPr>
            <w:tcW w:w="3872" w:type="dxa"/>
            <w:tcBorders>
              <w:top w:val="nil"/>
              <w:left w:val="nil"/>
              <w:bottom w:val="nil"/>
              <w:right w:val="single" w:sz="4" w:space="0" w:color="auto"/>
            </w:tcBorders>
            <w:vAlign w:val="center"/>
          </w:tcPr>
          <w:p w14:paraId="5EBE2CBD" w14:textId="77777777" w:rsidR="00C1414D" w:rsidRDefault="00000000">
            <w:pPr>
              <w:spacing w:before="0"/>
              <w:jc w:val="center"/>
              <w:rPr>
                <w:color w:val="000000"/>
                <w:sz w:val="16"/>
                <w:szCs w:val="16"/>
              </w:rPr>
            </w:pPr>
            <w:r>
              <w:rPr>
                <w:rFonts w:hint="eastAsia"/>
                <w:color w:val="000000"/>
                <w:sz w:val="16"/>
                <w:szCs w:val="16"/>
              </w:rPr>
              <w:t>ISO/EI曝光模式</w:t>
            </w:r>
          </w:p>
        </w:tc>
        <w:tc>
          <w:tcPr>
            <w:tcW w:w="1291" w:type="dxa"/>
            <w:tcBorders>
              <w:top w:val="nil"/>
              <w:left w:val="nil"/>
              <w:bottom w:val="nil"/>
              <w:right w:val="single" w:sz="4" w:space="0" w:color="auto"/>
            </w:tcBorders>
            <w:vAlign w:val="bottom"/>
          </w:tcPr>
          <w:p w14:paraId="40C74798" w14:textId="77777777" w:rsidR="00C1414D" w:rsidRDefault="00000000">
            <w:pPr>
              <w:spacing w:before="0"/>
              <w:jc w:val="center"/>
              <w:rPr>
                <w:color w:val="000000"/>
                <w:sz w:val="16"/>
                <w:szCs w:val="16"/>
              </w:rPr>
            </w:pPr>
            <w:r>
              <w:rPr>
                <w:color w:val="000000"/>
                <w:sz w:val="16"/>
                <w:szCs w:val="16"/>
              </w:rPr>
              <w:t>2</w:t>
            </w:r>
            <w:r>
              <w:rPr>
                <w:rFonts w:hint="eastAsia"/>
                <w:color w:val="000000"/>
                <w:sz w:val="16"/>
                <w:szCs w:val="16"/>
              </w:rPr>
              <w:t>1</w:t>
            </w:r>
          </w:p>
        </w:tc>
        <w:tc>
          <w:tcPr>
            <w:tcW w:w="3944" w:type="dxa"/>
            <w:tcBorders>
              <w:top w:val="nil"/>
              <w:left w:val="nil"/>
              <w:bottom w:val="nil"/>
              <w:right w:val="nil"/>
            </w:tcBorders>
            <w:vAlign w:val="center"/>
          </w:tcPr>
          <w:p w14:paraId="38127281" w14:textId="77777777" w:rsidR="00C1414D" w:rsidRDefault="00000000">
            <w:pPr>
              <w:spacing w:before="0"/>
              <w:jc w:val="center"/>
              <w:rPr>
                <w:color w:val="000000"/>
                <w:sz w:val="16"/>
                <w:szCs w:val="16"/>
              </w:rPr>
            </w:pPr>
            <w:r>
              <w:rPr>
                <w:rFonts w:hint="eastAsia"/>
                <w:color w:val="000000"/>
                <w:sz w:val="16"/>
                <w:szCs w:val="16"/>
              </w:rPr>
              <w:t>WIFI标识（连接WIFI时）</w:t>
            </w:r>
          </w:p>
        </w:tc>
      </w:tr>
      <w:tr w:rsidR="00C1414D" w14:paraId="0E2F52FF" w14:textId="77777777">
        <w:trPr>
          <w:trHeight w:val="285"/>
          <w:jc w:val="center"/>
        </w:trPr>
        <w:tc>
          <w:tcPr>
            <w:tcW w:w="513" w:type="dxa"/>
            <w:tcBorders>
              <w:top w:val="nil"/>
              <w:left w:val="nil"/>
              <w:bottom w:val="nil"/>
              <w:right w:val="single" w:sz="4" w:space="0" w:color="auto"/>
            </w:tcBorders>
            <w:shd w:val="clear" w:color="000000" w:fill="F2F2F2"/>
            <w:vAlign w:val="center"/>
          </w:tcPr>
          <w:p w14:paraId="6BEB0A3F" w14:textId="77777777" w:rsidR="00C1414D" w:rsidRDefault="00000000">
            <w:pPr>
              <w:spacing w:before="0"/>
              <w:jc w:val="center"/>
              <w:rPr>
                <w:color w:val="000000"/>
                <w:sz w:val="16"/>
                <w:szCs w:val="16"/>
              </w:rPr>
            </w:pPr>
            <w:r>
              <w:rPr>
                <w:rFonts w:hint="eastAsia"/>
                <w:color w:val="000000"/>
                <w:sz w:val="16"/>
                <w:szCs w:val="16"/>
              </w:rPr>
              <w:t>4</w:t>
            </w:r>
          </w:p>
        </w:tc>
        <w:tc>
          <w:tcPr>
            <w:tcW w:w="3872" w:type="dxa"/>
            <w:tcBorders>
              <w:top w:val="nil"/>
              <w:left w:val="nil"/>
              <w:bottom w:val="nil"/>
              <w:right w:val="single" w:sz="4" w:space="0" w:color="auto"/>
            </w:tcBorders>
            <w:shd w:val="clear" w:color="000000" w:fill="F2F2F2"/>
            <w:vAlign w:val="center"/>
          </w:tcPr>
          <w:p w14:paraId="32F50155" w14:textId="77777777" w:rsidR="00C1414D" w:rsidRDefault="00000000">
            <w:pPr>
              <w:spacing w:before="0"/>
              <w:jc w:val="center"/>
              <w:rPr>
                <w:color w:val="000000"/>
                <w:sz w:val="16"/>
                <w:szCs w:val="16"/>
              </w:rPr>
            </w:pPr>
            <w:r>
              <w:rPr>
                <w:rFonts w:hint="eastAsia"/>
                <w:color w:val="000000"/>
                <w:sz w:val="16"/>
                <w:szCs w:val="16"/>
              </w:rPr>
              <w:t>ISO/EI数值</w:t>
            </w:r>
          </w:p>
        </w:tc>
        <w:tc>
          <w:tcPr>
            <w:tcW w:w="1291" w:type="dxa"/>
            <w:tcBorders>
              <w:top w:val="nil"/>
              <w:left w:val="nil"/>
              <w:bottom w:val="nil"/>
              <w:right w:val="single" w:sz="4" w:space="0" w:color="auto"/>
            </w:tcBorders>
            <w:shd w:val="clear" w:color="000000" w:fill="F2F2F2"/>
            <w:noWrap/>
            <w:vAlign w:val="bottom"/>
          </w:tcPr>
          <w:p w14:paraId="7C40E9AD" w14:textId="77777777" w:rsidR="00C1414D" w:rsidRDefault="00000000">
            <w:pPr>
              <w:spacing w:before="0"/>
              <w:jc w:val="center"/>
              <w:rPr>
                <w:color w:val="000000"/>
                <w:sz w:val="16"/>
                <w:szCs w:val="16"/>
              </w:rPr>
            </w:pPr>
            <w:r>
              <w:rPr>
                <w:rFonts w:hint="eastAsia"/>
                <w:color w:val="000000"/>
                <w:sz w:val="16"/>
                <w:szCs w:val="16"/>
              </w:rPr>
              <w:t>22</w:t>
            </w:r>
          </w:p>
        </w:tc>
        <w:tc>
          <w:tcPr>
            <w:tcW w:w="3944" w:type="dxa"/>
            <w:tcBorders>
              <w:top w:val="nil"/>
              <w:left w:val="nil"/>
              <w:bottom w:val="nil"/>
              <w:right w:val="nil"/>
            </w:tcBorders>
            <w:shd w:val="clear" w:color="000000" w:fill="F2F2F2"/>
            <w:noWrap/>
            <w:vAlign w:val="bottom"/>
          </w:tcPr>
          <w:p w14:paraId="61517CD8" w14:textId="77777777" w:rsidR="00C1414D" w:rsidRDefault="00000000">
            <w:pPr>
              <w:spacing w:before="0"/>
              <w:jc w:val="center"/>
              <w:rPr>
                <w:color w:val="000000"/>
                <w:sz w:val="16"/>
                <w:szCs w:val="16"/>
              </w:rPr>
            </w:pPr>
            <w:r>
              <w:rPr>
                <w:rFonts w:hint="eastAsia"/>
                <w:color w:val="000000"/>
                <w:sz w:val="16"/>
                <w:szCs w:val="16"/>
              </w:rPr>
              <w:t>CH1/2 XLR标识</w:t>
            </w:r>
          </w:p>
        </w:tc>
      </w:tr>
      <w:tr w:rsidR="00C1414D" w14:paraId="20456FCE" w14:textId="77777777">
        <w:trPr>
          <w:trHeight w:val="285"/>
          <w:jc w:val="center"/>
        </w:trPr>
        <w:tc>
          <w:tcPr>
            <w:tcW w:w="513" w:type="dxa"/>
            <w:tcBorders>
              <w:top w:val="nil"/>
              <w:left w:val="nil"/>
              <w:bottom w:val="nil"/>
              <w:right w:val="single" w:sz="4" w:space="0" w:color="auto"/>
            </w:tcBorders>
            <w:vAlign w:val="center"/>
          </w:tcPr>
          <w:p w14:paraId="488FC306" w14:textId="77777777" w:rsidR="00C1414D" w:rsidRDefault="00000000">
            <w:pPr>
              <w:spacing w:before="0"/>
              <w:jc w:val="center"/>
              <w:rPr>
                <w:color w:val="000000"/>
                <w:sz w:val="16"/>
                <w:szCs w:val="16"/>
              </w:rPr>
            </w:pPr>
            <w:r>
              <w:rPr>
                <w:rFonts w:hint="eastAsia"/>
                <w:color w:val="000000"/>
                <w:sz w:val="16"/>
                <w:szCs w:val="16"/>
              </w:rPr>
              <w:t>5</w:t>
            </w:r>
          </w:p>
        </w:tc>
        <w:tc>
          <w:tcPr>
            <w:tcW w:w="3872" w:type="dxa"/>
            <w:tcBorders>
              <w:top w:val="nil"/>
              <w:left w:val="nil"/>
              <w:bottom w:val="nil"/>
              <w:right w:val="single" w:sz="4" w:space="0" w:color="auto"/>
            </w:tcBorders>
            <w:vAlign w:val="center"/>
          </w:tcPr>
          <w:p w14:paraId="4E399478" w14:textId="77777777" w:rsidR="00C1414D" w:rsidRDefault="00000000">
            <w:pPr>
              <w:spacing w:before="0"/>
              <w:jc w:val="center"/>
              <w:rPr>
                <w:color w:val="000000"/>
                <w:sz w:val="16"/>
                <w:szCs w:val="16"/>
              </w:rPr>
            </w:pPr>
            <w:r>
              <w:rPr>
                <w:rFonts w:hint="eastAsia"/>
                <w:color w:val="000000"/>
                <w:sz w:val="16"/>
                <w:szCs w:val="16"/>
              </w:rPr>
              <w:t>高光档位数值</w:t>
            </w:r>
          </w:p>
        </w:tc>
        <w:tc>
          <w:tcPr>
            <w:tcW w:w="1291" w:type="dxa"/>
            <w:tcBorders>
              <w:top w:val="nil"/>
              <w:left w:val="nil"/>
              <w:bottom w:val="nil"/>
              <w:right w:val="single" w:sz="4" w:space="0" w:color="auto"/>
            </w:tcBorders>
            <w:noWrap/>
            <w:vAlign w:val="center"/>
          </w:tcPr>
          <w:p w14:paraId="1201B0E3" w14:textId="77777777" w:rsidR="00C1414D" w:rsidRDefault="00000000">
            <w:pPr>
              <w:spacing w:before="0"/>
              <w:jc w:val="center"/>
              <w:rPr>
                <w:color w:val="000000"/>
                <w:sz w:val="16"/>
                <w:szCs w:val="16"/>
              </w:rPr>
            </w:pPr>
            <w:r>
              <w:rPr>
                <w:rFonts w:hint="eastAsia"/>
                <w:color w:val="000000"/>
                <w:sz w:val="16"/>
                <w:szCs w:val="16"/>
              </w:rPr>
              <w:t>23</w:t>
            </w:r>
          </w:p>
        </w:tc>
        <w:tc>
          <w:tcPr>
            <w:tcW w:w="3944" w:type="dxa"/>
            <w:tcBorders>
              <w:top w:val="nil"/>
              <w:left w:val="nil"/>
              <w:bottom w:val="nil"/>
              <w:right w:val="nil"/>
            </w:tcBorders>
            <w:noWrap/>
            <w:vAlign w:val="bottom"/>
          </w:tcPr>
          <w:p w14:paraId="65EBC084" w14:textId="77777777" w:rsidR="00C1414D" w:rsidRDefault="00000000">
            <w:pPr>
              <w:spacing w:before="0"/>
              <w:jc w:val="center"/>
              <w:rPr>
                <w:color w:val="000000"/>
                <w:sz w:val="16"/>
                <w:szCs w:val="16"/>
              </w:rPr>
            </w:pPr>
            <w:r>
              <w:rPr>
                <w:rFonts w:hint="eastAsia"/>
                <w:color w:val="000000"/>
                <w:sz w:val="16"/>
                <w:szCs w:val="16"/>
              </w:rPr>
              <w:t>CH3/4 BI/3.5mm MIC标识</w:t>
            </w:r>
          </w:p>
        </w:tc>
      </w:tr>
      <w:tr w:rsidR="00C1414D" w14:paraId="17157172" w14:textId="77777777">
        <w:trPr>
          <w:trHeight w:val="285"/>
          <w:jc w:val="center"/>
        </w:trPr>
        <w:tc>
          <w:tcPr>
            <w:tcW w:w="513" w:type="dxa"/>
            <w:tcBorders>
              <w:top w:val="nil"/>
              <w:left w:val="nil"/>
              <w:bottom w:val="nil"/>
              <w:right w:val="single" w:sz="4" w:space="0" w:color="auto"/>
            </w:tcBorders>
            <w:shd w:val="clear" w:color="000000" w:fill="F2F2F2"/>
            <w:vAlign w:val="center"/>
          </w:tcPr>
          <w:p w14:paraId="22DF023C" w14:textId="77777777" w:rsidR="00C1414D" w:rsidRDefault="00000000">
            <w:pPr>
              <w:spacing w:before="0"/>
              <w:jc w:val="center"/>
              <w:rPr>
                <w:color w:val="000000"/>
                <w:sz w:val="16"/>
                <w:szCs w:val="16"/>
              </w:rPr>
            </w:pPr>
            <w:r>
              <w:rPr>
                <w:rFonts w:hint="eastAsia"/>
                <w:color w:val="000000"/>
                <w:sz w:val="16"/>
                <w:szCs w:val="16"/>
              </w:rPr>
              <w:t>6</w:t>
            </w:r>
          </w:p>
        </w:tc>
        <w:tc>
          <w:tcPr>
            <w:tcW w:w="3872" w:type="dxa"/>
            <w:tcBorders>
              <w:top w:val="nil"/>
              <w:left w:val="nil"/>
              <w:bottom w:val="nil"/>
              <w:right w:val="single" w:sz="4" w:space="0" w:color="auto"/>
            </w:tcBorders>
            <w:shd w:val="clear" w:color="000000" w:fill="F2F2F2"/>
            <w:vAlign w:val="center"/>
          </w:tcPr>
          <w:p w14:paraId="60658DD0" w14:textId="77777777" w:rsidR="00C1414D" w:rsidRDefault="00000000">
            <w:pPr>
              <w:spacing w:before="0"/>
              <w:jc w:val="center"/>
              <w:rPr>
                <w:color w:val="000000"/>
                <w:sz w:val="16"/>
                <w:szCs w:val="16"/>
              </w:rPr>
            </w:pPr>
            <w:r>
              <w:rPr>
                <w:rFonts w:hint="eastAsia"/>
                <w:color w:val="000000"/>
                <w:sz w:val="16"/>
                <w:szCs w:val="16"/>
              </w:rPr>
              <w:t>光圈值</w:t>
            </w:r>
          </w:p>
        </w:tc>
        <w:tc>
          <w:tcPr>
            <w:tcW w:w="1291" w:type="dxa"/>
            <w:tcBorders>
              <w:top w:val="nil"/>
              <w:left w:val="nil"/>
              <w:bottom w:val="nil"/>
              <w:right w:val="single" w:sz="4" w:space="0" w:color="auto"/>
            </w:tcBorders>
            <w:shd w:val="clear" w:color="000000" w:fill="F2F2F2"/>
            <w:vAlign w:val="center"/>
          </w:tcPr>
          <w:p w14:paraId="32FE527C" w14:textId="77777777" w:rsidR="00C1414D" w:rsidRDefault="00000000">
            <w:pPr>
              <w:spacing w:before="0"/>
              <w:jc w:val="center"/>
              <w:rPr>
                <w:color w:val="000000"/>
                <w:sz w:val="16"/>
                <w:szCs w:val="16"/>
              </w:rPr>
            </w:pPr>
            <w:r>
              <w:rPr>
                <w:rFonts w:hint="eastAsia"/>
                <w:color w:val="000000"/>
                <w:sz w:val="16"/>
                <w:szCs w:val="16"/>
              </w:rPr>
              <w:t>24</w:t>
            </w:r>
          </w:p>
        </w:tc>
        <w:tc>
          <w:tcPr>
            <w:tcW w:w="3944" w:type="dxa"/>
            <w:tcBorders>
              <w:top w:val="nil"/>
              <w:left w:val="nil"/>
              <w:bottom w:val="nil"/>
              <w:right w:val="nil"/>
            </w:tcBorders>
            <w:shd w:val="clear" w:color="000000" w:fill="F2F2F2"/>
            <w:vAlign w:val="center"/>
          </w:tcPr>
          <w:p w14:paraId="61AF246E" w14:textId="77777777" w:rsidR="00C1414D" w:rsidRDefault="00000000">
            <w:pPr>
              <w:spacing w:before="0"/>
              <w:jc w:val="center"/>
              <w:rPr>
                <w:color w:val="000000"/>
                <w:sz w:val="16"/>
                <w:szCs w:val="16"/>
              </w:rPr>
            </w:pPr>
            <w:r>
              <w:rPr>
                <w:rFonts w:hint="eastAsia"/>
                <w:color w:val="000000"/>
                <w:sz w:val="16"/>
                <w:szCs w:val="16"/>
              </w:rPr>
              <w:t>CH1/2 音量指示(VU表)</w:t>
            </w:r>
          </w:p>
        </w:tc>
      </w:tr>
      <w:tr w:rsidR="00C1414D" w14:paraId="44F61C3F" w14:textId="77777777">
        <w:trPr>
          <w:trHeight w:val="285"/>
          <w:jc w:val="center"/>
        </w:trPr>
        <w:tc>
          <w:tcPr>
            <w:tcW w:w="513" w:type="dxa"/>
            <w:tcBorders>
              <w:top w:val="nil"/>
              <w:left w:val="nil"/>
              <w:bottom w:val="nil"/>
              <w:right w:val="single" w:sz="4" w:space="0" w:color="auto"/>
            </w:tcBorders>
            <w:vAlign w:val="center"/>
          </w:tcPr>
          <w:p w14:paraId="2CADE1F4" w14:textId="77777777" w:rsidR="00C1414D" w:rsidRDefault="00000000">
            <w:pPr>
              <w:spacing w:before="0"/>
              <w:jc w:val="center"/>
              <w:rPr>
                <w:color w:val="000000"/>
                <w:sz w:val="16"/>
                <w:szCs w:val="16"/>
              </w:rPr>
            </w:pPr>
            <w:r>
              <w:rPr>
                <w:rFonts w:hint="eastAsia"/>
                <w:color w:val="000000"/>
                <w:sz w:val="16"/>
                <w:szCs w:val="16"/>
              </w:rPr>
              <w:t>7</w:t>
            </w:r>
          </w:p>
        </w:tc>
        <w:tc>
          <w:tcPr>
            <w:tcW w:w="3872" w:type="dxa"/>
            <w:tcBorders>
              <w:top w:val="nil"/>
              <w:left w:val="nil"/>
              <w:bottom w:val="nil"/>
              <w:right w:val="single" w:sz="4" w:space="0" w:color="auto"/>
            </w:tcBorders>
            <w:vAlign w:val="center"/>
          </w:tcPr>
          <w:p w14:paraId="25C228AE" w14:textId="77777777" w:rsidR="00C1414D" w:rsidRDefault="00000000">
            <w:pPr>
              <w:spacing w:before="0"/>
              <w:jc w:val="center"/>
              <w:rPr>
                <w:color w:val="000000"/>
                <w:sz w:val="16"/>
                <w:szCs w:val="16"/>
              </w:rPr>
            </w:pPr>
            <w:r>
              <w:rPr>
                <w:rFonts w:hint="eastAsia"/>
                <w:color w:val="000000"/>
                <w:sz w:val="16"/>
                <w:szCs w:val="16"/>
              </w:rPr>
              <w:t>ND数值（ND打开时）</w:t>
            </w:r>
          </w:p>
        </w:tc>
        <w:tc>
          <w:tcPr>
            <w:tcW w:w="1291" w:type="dxa"/>
            <w:tcBorders>
              <w:top w:val="nil"/>
              <w:left w:val="nil"/>
              <w:bottom w:val="nil"/>
              <w:right w:val="single" w:sz="4" w:space="0" w:color="auto"/>
            </w:tcBorders>
            <w:vAlign w:val="center"/>
          </w:tcPr>
          <w:p w14:paraId="249F694A" w14:textId="77777777" w:rsidR="00C1414D" w:rsidRDefault="00000000">
            <w:pPr>
              <w:spacing w:before="0"/>
              <w:jc w:val="center"/>
              <w:rPr>
                <w:color w:val="000000"/>
                <w:sz w:val="16"/>
                <w:szCs w:val="16"/>
              </w:rPr>
            </w:pPr>
            <w:r>
              <w:rPr>
                <w:rFonts w:hint="eastAsia"/>
                <w:color w:val="000000"/>
                <w:sz w:val="16"/>
                <w:szCs w:val="16"/>
              </w:rPr>
              <w:t>25</w:t>
            </w:r>
          </w:p>
        </w:tc>
        <w:tc>
          <w:tcPr>
            <w:tcW w:w="3944" w:type="dxa"/>
            <w:tcBorders>
              <w:top w:val="nil"/>
              <w:left w:val="nil"/>
              <w:bottom w:val="nil"/>
              <w:right w:val="nil"/>
            </w:tcBorders>
            <w:vAlign w:val="center"/>
          </w:tcPr>
          <w:p w14:paraId="1296F9B4" w14:textId="77777777" w:rsidR="00C1414D" w:rsidRDefault="00000000">
            <w:pPr>
              <w:spacing w:before="0"/>
              <w:jc w:val="center"/>
              <w:rPr>
                <w:color w:val="000000"/>
                <w:sz w:val="16"/>
                <w:szCs w:val="16"/>
              </w:rPr>
            </w:pPr>
            <w:r>
              <w:rPr>
                <w:rFonts w:hint="eastAsia"/>
                <w:color w:val="000000"/>
                <w:sz w:val="16"/>
                <w:szCs w:val="16"/>
              </w:rPr>
              <w:t>CH3/4 音量指示(VU表)</w:t>
            </w:r>
          </w:p>
        </w:tc>
      </w:tr>
      <w:tr w:rsidR="00C1414D" w14:paraId="23099D6B" w14:textId="77777777">
        <w:trPr>
          <w:trHeight w:val="285"/>
          <w:jc w:val="center"/>
        </w:trPr>
        <w:tc>
          <w:tcPr>
            <w:tcW w:w="513" w:type="dxa"/>
            <w:tcBorders>
              <w:top w:val="nil"/>
              <w:left w:val="nil"/>
              <w:bottom w:val="nil"/>
              <w:right w:val="single" w:sz="4" w:space="0" w:color="auto"/>
            </w:tcBorders>
            <w:shd w:val="clear" w:color="000000" w:fill="F2F2F2"/>
            <w:vAlign w:val="center"/>
          </w:tcPr>
          <w:p w14:paraId="30A67D05" w14:textId="77777777" w:rsidR="00C1414D" w:rsidRDefault="00000000">
            <w:pPr>
              <w:spacing w:before="0"/>
              <w:jc w:val="center"/>
              <w:rPr>
                <w:color w:val="000000"/>
                <w:sz w:val="16"/>
                <w:szCs w:val="16"/>
              </w:rPr>
            </w:pPr>
            <w:r>
              <w:rPr>
                <w:rFonts w:hint="eastAsia"/>
                <w:color w:val="000000"/>
                <w:sz w:val="16"/>
                <w:szCs w:val="16"/>
              </w:rPr>
              <w:t>8</w:t>
            </w:r>
          </w:p>
        </w:tc>
        <w:tc>
          <w:tcPr>
            <w:tcW w:w="3872" w:type="dxa"/>
            <w:tcBorders>
              <w:top w:val="nil"/>
              <w:left w:val="nil"/>
              <w:bottom w:val="nil"/>
              <w:right w:val="single" w:sz="4" w:space="0" w:color="auto"/>
            </w:tcBorders>
            <w:shd w:val="clear" w:color="000000" w:fill="F2F2F2"/>
            <w:noWrap/>
            <w:vAlign w:val="center"/>
          </w:tcPr>
          <w:p w14:paraId="7E170460" w14:textId="77777777" w:rsidR="00C1414D" w:rsidRDefault="00000000">
            <w:pPr>
              <w:spacing w:before="0"/>
              <w:jc w:val="center"/>
              <w:rPr>
                <w:color w:val="000000"/>
                <w:sz w:val="16"/>
                <w:szCs w:val="16"/>
              </w:rPr>
            </w:pPr>
            <w:r>
              <w:rPr>
                <w:rFonts w:hint="eastAsia"/>
                <w:color w:val="000000"/>
                <w:sz w:val="16"/>
                <w:szCs w:val="16"/>
              </w:rPr>
              <w:t>色温</w:t>
            </w:r>
          </w:p>
        </w:tc>
        <w:tc>
          <w:tcPr>
            <w:tcW w:w="1291" w:type="dxa"/>
            <w:tcBorders>
              <w:top w:val="nil"/>
              <w:left w:val="nil"/>
              <w:bottom w:val="nil"/>
              <w:right w:val="single" w:sz="4" w:space="0" w:color="auto"/>
            </w:tcBorders>
            <w:shd w:val="clear" w:color="000000" w:fill="F2F2F2"/>
            <w:vAlign w:val="center"/>
          </w:tcPr>
          <w:p w14:paraId="540FD5BA" w14:textId="77777777" w:rsidR="00C1414D" w:rsidRDefault="00000000">
            <w:pPr>
              <w:spacing w:before="0"/>
              <w:jc w:val="center"/>
              <w:rPr>
                <w:color w:val="000000"/>
                <w:sz w:val="16"/>
                <w:szCs w:val="16"/>
              </w:rPr>
            </w:pPr>
            <w:r>
              <w:rPr>
                <w:rFonts w:hint="eastAsia"/>
                <w:color w:val="000000"/>
                <w:sz w:val="16"/>
                <w:szCs w:val="16"/>
              </w:rPr>
              <w:t>26</w:t>
            </w:r>
          </w:p>
        </w:tc>
        <w:tc>
          <w:tcPr>
            <w:tcW w:w="3944" w:type="dxa"/>
            <w:tcBorders>
              <w:top w:val="nil"/>
              <w:left w:val="nil"/>
              <w:bottom w:val="nil"/>
              <w:right w:val="nil"/>
            </w:tcBorders>
            <w:shd w:val="clear" w:color="000000" w:fill="F2F2F2"/>
            <w:vAlign w:val="center"/>
          </w:tcPr>
          <w:p w14:paraId="7E872E56" w14:textId="77777777" w:rsidR="00C1414D" w:rsidRDefault="00000000">
            <w:pPr>
              <w:spacing w:before="0"/>
              <w:jc w:val="center"/>
              <w:rPr>
                <w:color w:val="000000"/>
                <w:sz w:val="16"/>
                <w:szCs w:val="16"/>
              </w:rPr>
            </w:pPr>
            <w:r>
              <w:rPr>
                <w:rFonts w:hint="eastAsia"/>
                <w:color w:val="000000"/>
                <w:sz w:val="16"/>
                <w:szCs w:val="16"/>
              </w:rPr>
              <w:t>卷标</w:t>
            </w:r>
          </w:p>
        </w:tc>
      </w:tr>
      <w:tr w:rsidR="00C1414D" w14:paraId="14997575" w14:textId="77777777">
        <w:trPr>
          <w:trHeight w:val="285"/>
          <w:jc w:val="center"/>
        </w:trPr>
        <w:tc>
          <w:tcPr>
            <w:tcW w:w="513" w:type="dxa"/>
            <w:tcBorders>
              <w:top w:val="nil"/>
              <w:left w:val="nil"/>
              <w:bottom w:val="nil"/>
              <w:right w:val="single" w:sz="4" w:space="0" w:color="auto"/>
            </w:tcBorders>
            <w:vAlign w:val="center"/>
          </w:tcPr>
          <w:p w14:paraId="42E8D53B" w14:textId="77777777" w:rsidR="00C1414D" w:rsidRDefault="00000000">
            <w:pPr>
              <w:spacing w:before="0"/>
              <w:jc w:val="center"/>
              <w:rPr>
                <w:color w:val="000000"/>
                <w:sz w:val="16"/>
                <w:szCs w:val="16"/>
              </w:rPr>
            </w:pPr>
            <w:r>
              <w:rPr>
                <w:rFonts w:hint="eastAsia"/>
                <w:color w:val="000000"/>
                <w:sz w:val="16"/>
                <w:szCs w:val="16"/>
              </w:rPr>
              <w:t>9</w:t>
            </w:r>
          </w:p>
        </w:tc>
        <w:tc>
          <w:tcPr>
            <w:tcW w:w="3872" w:type="dxa"/>
            <w:tcBorders>
              <w:top w:val="nil"/>
              <w:left w:val="nil"/>
              <w:bottom w:val="nil"/>
              <w:right w:val="single" w:sz="4" w:space="0" w:color="auto"/>
            </w:tcBorders>
            <w:noWrap/>
            <w:vAlign w:val="center"/>
          </w:tcPr>
          <w:p w14:paraId="79491D95" w14:textId="77777777" w:rsidR="00C1414D" w:rsidRDefault="00000000">
            <w:pPr>
              <w:spacing w:before="0"/>
              <w:jc w:val="center"/>
              <w:rPr>
                <w:color w:val="000000"/>
                <w:sz w:val="16"/>
                <w:szCs w:val="16"/>
              </w:rPr>
            </w:pPr>
            <w:r>
              <w:rPr>
                <w:rFonts w:hint="eastAsia"/>
                <w:color w:val="000000"/>
                <w:sz w:val="16"/>
                <w:szCs w:val="16"/>
              </w:rPr>
              <w:t>色相</w:t>
            </w:r>
          </w:p>
        </w:tc>
        <w:tc>
          <w:tcPr>
            <w:tcW w:w="1291" w:type="dxa"/>
            <w:tcBorders>
              <w:top w:val="nil"/>
              <w:left w:val="nil"/>
              <w:bottom w:val="nil"/>
              <w:right w:val="single" w:sz="4" w:space="0" w:color="auto"/>
            </w:tcBorders>
            <w:vAlign w:val="center"/>
          </w:tcPr>
          <w:p w14:paraId="0500E594" w14:textId="77777777" w:rsidR="00C1414D" w:rsidRDefault="00000000">
            <w:pPr>
              <w:spacing w:before="0"/>
              <w:jc w:val="center"/>
              <w:rPr>
                <w:color w:val="000000"/>
                <w:sz w:val="16"/>
                <w:szCs w:val="16"/>
              </w:rPr>
            </w:pPr>
            <w:r>
              <w:rPr>
                <w:rFonts w:hint="eastAsia"/>
                <w:color w:val="000000"/>
                <w:sz w:val="16"/>
                <w:szCs w:val="16"/>
              </w:rPr>
              <w:t>27</w:t>
            </w:r>
          </w:p>
        </w:tc>
        <w:tc>
          <w:tcPr>
            <w:tcW w:w="3944" w:type="dxa"/>
            <w:tcBorders>
              <w:top w:val="nil"/>
              <w:left w:val="nil"/>
              <w:bottom w:val="nil"/>
              <w:right w:val="nil"/>
            </w:tcBorders>
            <w:vAlign w:val="center"/>
          </w:tcPr>
          <w:p w14:paraId="0E740967" w14:textId="77777777" w:rsidR="00C1414D" w:rsidRDefault="00000000">
            <w:pPr>
              <w:spacing w:before="0"/>
              <w:jc w:val="center"/>
              <w:rPr>
                <w:color w:val="000000"/>
                <w:sz w:val="16"/>
                <w:szCs w:val="16"/>
              </w:rPr>
            </w:pPr>
            <w:r>
              <w:rPr>
                <w:rFonts w:hint="eastAsia"/>
                <w:color w:val="000000"/>
                <w:sz w:val="16"/>
                <w:szCs w:val="16"/>
              </w:rPr>
              <w:t>素材序号</w:t>
            </w:r>
          </w:p>
        </w:tc>
      </w:tr>
      <w:tr w:rsidR="00C1414D" w14:paraId="0AA09E14" w14:textId="77777777">
        <w:trPr>
          <w:trHeight w:val="285"/>
          <w:jc w:val="center"/>
        </w:trPr>
        <w:tc>
          <w:tcPr>
            <w:tcW w:w="513" w:type="dxa"/>
            <w:tcBorders>
              <w:top w:val="nil"/>
              <w:left w:val="nil"/>
              <w:bottom w:val="nil"/>
              <w:right w:val="single" w:sz="4" w:space="0" w:color="auto"/>
            </w:tcBorders>
            <w:shd w:val="clear" w:color="000000" w:fill="F2F2F2"/>
            <w:vAlign w:val="center"/>
          </w:tcPr>
          <w:p w14:paraId="5E3BD674" w14:textId="77777777" w:rsidR="00C1414D" w:rsidRDefault="00000000">
            <w:pPr>
              <w:spacing w:before="0"/>
              <w:jc w:val="center"/>
              <w:rPr>
                <w:color w:val="000000"/>
                <w:sz w:val="16"/>
                <w:szCs w:val="16"/>
              </w:rPr>
            </w:pPr>
            <w:r>
              <w:rPr>
                <w:rFonts w:hint="eastAsia"/>
                <w:color w:val="000000"/>
                <w:sz w:val="16"/>
                <w:szCs w:val="16"/>
              </w:rPr>
              <w:t>10</w:t>
            </w:r>
          </w:p>
        </w:tc>
        <w:tc>
          <w:tcPr>
            <w:tcW w:w="3872" w:type="dxa"/>
            <w:tcBorders>
              <w:top w:val="nil"/>
              <w:left w:val="nil"/>
              <w:bottom w:val="nil"/>
              <w:right w:val="single" w:sz="4" w:space="0" w:color="auto"/>
            </w:tcBorders>
            <w:shd w:val="clear" w:color="000000" w:fill="F2F2F2"/>
            <w:noWrap/>
            <w:vAlign w:val="center"/>
          </w:tcPr>
          <w:p w14:paraId="389F0EE3" w14:textId="77777777" w:rsidR="00C1414D" w:rsidRDefault="00000000">
            <w:pPr>
              <w:spacing w:before="0"/>
              <w:jc w:val="center"/>
              <w:rPr>
                <w:color w:val="000000"/>
                <w:sz w:val="16"/>
                <w:szCs w:val="16"/>
              </w:rPr>
            </w:pPr>
            <w:r>
              <w:rPr>
                <w:rFonts w:hint="eastAsia"/>
                <w:color w:val="000000"/>
                <w:sz w:val="16"/>
                <w:szCs w:val="16"/>
              </w:rPr>
              <w:t>监看LUT</w:t>
            </w:r>
          </w:p>
        </w:tc>
        <w:tc>
          <w:tcPr>
            <w:tcW w:w="1291" w:type="dxa"/>
            <w:tcBorders>
              <w:top w:val="nil"/>
              <w:left w:val="nil"/>
              <w:bottom w:val="nil"/>
              <w:right w:val="single" w:sz="4" w:space="0" w:color="auto"/>
            </w:tcBorders>
            <w:shd w:val="clear" w:color="000000" w:fill="F2F2F2"/>
            <w:vAlign w:val="center"/>
          </w:tcPr>
          <w:p w14:paraId="490ADFC6" w14:textId="77777777" w:rsidR="00C1414D" w:rsidRDefault="00000000">
            <w:pPr>
              <w:spacing w:before="0"/>
              <w:jc w:val="center"/>
              <w:rPr>
                <w:color w:val="000000"/>
                <w:sz w:val="16"/>
                <w:szCs w:val="16"/>
              </w:rPr>
            </w:pPr>
            <w:r>
              <w:rPr>
                <w:rFonts w:hint="eastAsia"/>
                <w:color w:val="000000"/>
                <w:sz w:val="16"/>
                <w:szCs w:val="16"/>
              </w:rPr>
              <w:t>28</w:t>
            </w:r>
          </w:p>
        </w:tc>
        <w:tc>
          <w:tcPr>
            <w:tcW w:w="3944" w:type="dxa"/>
            <w:tcBorders>
              <w:top w:val="nil"/>
              <w:left w:val="nil"/>
              <w:bottom w:val="nil"/>
              <w:right w:val="nil"/>
            </w:tcBorders>
            <w:shd w:val="clear" w:color="000000" w:fill="F2F2F2"/>
            <w:vAlign w:val="center"/>
          </w:tcPr>
          <w:p w14:paraId="41378971" w14:textId="77777777" w:rsidR="00C1414D" w:rsidRDefault="00000000">
            <w:pPr>
              <w:spacing w:before="0"/>
              <w:jc w:val="center"/>
              <w:rPr>
                <w:color w:val="000000"/>
                <w:sz w:val="16"/>
                <w:szCs w:val="16"/>
              </w:rPr>
            </w:pPr>
            <w:r>
              <w:rPr>
                <w:rFonts w:hint="eastAsia"/>
                <w:color w:val="000000"/>
                <w:sz w:val="16"/>
                <w:szCs w:val="16"/>
              </w:rPr>
              <w:t>录制标识</w:t>
            </w:r>
          </w:p>
        </w:tc>
      </w:tr>
      <w:tr w:rsidR="00C1414D" w14:paraId="077334E1" w14:textId="77777777">
        <w:trPr>
          <w:trHeight w:val="285"/>
          <w:jc w:val="center"/>
        </w:trPr>
        <w:tc>
          <w:tcPr>
            <w:tcW w:w="513" w:type="dxa"/>
            <w:tcBorders>
              <w:top w:val="nil"/>
              <w:left w:val="nil"/>
              <w:bottom w:val="nil"/>
              <w:right w:val="single" w:sz="4" w:space="0" w:color="auto"/>
            </w:tcBorders>
            <w:vAlign w:val="center"/>
          </w:tcPr>
          <w:p w14:paraId="4EDD1991" w14:textId="77777777" w:rsidR="00C1414D" w:rsidRDefault="00000000">
            <w:pPr>
              <w:spacing w:before="0"/>
              <w:jc w:val="center"/>
              <w:rPr>
                <w:color w:val="000000"/>
                <w:sz w:val="16"/>
                <w:szCs w:val="16"/>
              </w:rPr>
            </w:pPr>
            <w:r>
              <w:rPr>
                <w:rFonts w:hint="eastAsia"/>
                <w:color w:val="000000"/>
                <w:sz w:val="16"/>
                <w:szCs w:val="16"/>
              </w:rPr>
              <w:t>11</w:t>
            </w:r>
          </w:p>
        </w:tc>
        <w:tc>
          <w:tcPr>
            <w:tcW w:w="3872" w:type="dxa"/>
            <w:tcBorders>
              <w:top w:val="nil"/>
              <w:left w:val="nil"/>
              <w:bottom w:val="nil"/>
              <w:right w:val="single" w:sz="4" w:space="0" w:color="auto"/>
            </w:tcBorders>
            <w:noWrap/>
            <w:vAlign w:val="center"/>
          </w:tcPr>
          <w:p w14:paraId="132AA147" w14:textId="77777777" w:rsidR="00C1414D" w:rsidRDefault="00000000">
            <w:pPr>
              <w:spacing w:before="0"/>
              <w:jc w:val="center"/>
              <w:rPr>
                <w:color w:val="000000"/>
                <w:sz w:val="16"/>
                <w:szCs w:val="16"/>
              </w:rPr>
            </w:pPr>
            <w:r>
              <w:rPr>
                <w:rFonts w:hint="eastAsia"/>
                <w:color w:val="000000"/>
                <w:sz w:val="16"/>
                <w:szCs w:val="16"/>
              </w:rPr>
              <w:t>有效CMOS幅面</w:t>
            </w:r>
          </w:p>
        </w:tc>
        <w:tc>
          <w:tcPr>
            <w:tcW w:w="1291" w:type="dxa"/>
            <w:tcBorders>
              <w:top w:val="nil"/>
              <w:left w:val="nil"/>
              <w:bottom w:val="nil"/>
              <w:right w:val="single" w:sz="4" w:space="0" w:color="auto"/>
            </w:tcBorders>
            <w:vAlign w:val="center"/>
          </w:tcPr>
          <w:p w14:paraId="6579CCD9" w14:textId="77777777" w:rsidR="00C1414D" w:rsidRDefault="00000000">
            <w:pPr>
              <w:spacing w:before="0"/>
              <w:jc w:val="center"/>
              <w:rPr>
                <w:color w:val="000000"/>
                <w:sz w:val="16"/>
                <w:szCs w:val="16"/>
              </w:rPr>
            </w:pPr>
            <w:r>
              <w:rPr>
                <w:rFonts w:hint="eastAsia"/>
                <w:color w:val="000000"/>
                <w:sz w:val="16"/>
                <w:szCs w:val="16"/>
              </w:rPr>
              <w:t>29</w:t>
            </w:r>
          </w:p>
        </w:tc>
        <w:tc>
          <w:tcPr>
            <w:tcW w:w="3944" w:type="dxa"/>
            <w:tcBorders>
              <w:top w:val="nil"/>
              <w:left w:val="nil"/>
              <w:bottom w:val="nil"/>
              <w:right w:val="nil"/>
            </w:tcBorders>
            <w:noWrap/>
            <w:vAlign w:val="center"/>
          </w:tcPr>
          <w:p w14:paraId="0CB4998C" w14:textId="77777777" w:rsidR="00C1414D" w:rsidRDefault="00000000">
            <w:pPr>
              <w:spacing w:before="0"/>
              <w:jc w:val="center"/>
              <w:rPr>
                <w:color w:val="000000"/>
                <w:sz w:val="16"/>
                <w:szCs w:val="16"/>
              </w:rPr>
            </w:pPr>
            <w:r>
              <w:rPr>
                <w:rFonts w:hint="eastAsia"/>
                <w:color w:val="000000"/>
                <w:sz w:val="16"/>
                <w:szCs w:val="16"/>
              </w:rPr>
              <w:t>数字水平仪</w:t>
            </w:r>
          </w:p>
        </w:tc>
      </w:tr>
      <w:tr w:rsidR="00C1414D" w14:paraId="6DE002AD" w14:textId="77777777">
        <w:trPr>
          <w:trHeight w:val="285"/>
          <w:jc w:val="center"/>
        </w:trPr>
        <w:tc>
          <w:tcPr>
            <w:tcW w:w="513" w:type="dxa"/>
            <w:tcBorders>
              <w:top w:val="nil"/>
              <w:left w:val="nil"/>
              <w:bottom w:val="nil"/>
              <w:right w:val="single" w:sz="4" w:space="0" w:color="auto"/>
            </w:tcBorders>
            <w:shd w:val="clear" w:color="000000" w:fill="F2F2F2"/>
            <w:vAlign w:val="center"/>
          </w:tcPr>
          <w:p w14:paraId="69C044DF" w14:textId="77777777" w:rsidR="00C1414D" w:rsidRDefault="00000000">
            <w:pPr>
              <w:spacing w:before="0"/>
              <w:jc w:val="center"/>
              <w:rPr>
                <w:color w:val="000000"/>
                <w:sz w:val="16"/>
                <w:szCs w:val="16"/>
              </w:rPr>
            </w:pPr>
            <w:r>
              <w:rPr>
                <w:rFonts w:hint="eastAsia"/>
                <w:color w:val="000000"/>
                <w:sz w:val="16"/>
                <w:szCs w:val="16"/>
              </w:rPr>
              <w:t>12</w:t>
            </w:r>
          </w:p>
        </w:tc>
        <w:tc>
          <w:tcPr>
            <w:tcW w:w="3872" w:type="dxa"/>
            <w:tcBorders>
              <w:top w:val="nil"/>
              <w:left w:val="nil"/>
              <w:bottom w:val="nil"/>
              <w:right w:val="single" w:sz="4" w:space="0" w:color="auto"/>
            </w:tcBorders>
            <w:shd w:val="clear" w:color="000000" w:fill="F2F2F2"/>
            <w:noWrap/>
            <w:vAlign w:val="center"/>
          </w:tcPr>
          <w:p w14:paraId="101F1481" w14:textId="77777777" w:rsidR="00C1414D" w:rsidRDefault="00000000">
            <w:pPr>
              <w:spacing w:before="0"/>
              <w:jc w:val="center"/>
              <w:rPr>
                <w:color w:val="000000"/>
                <w:sz w:val="16"/>
                <w:szCs w:val="16"/>
              </w:rPr>
            </w:pPr>
            <w:r>
              <w:rPr>
                <w:rFonts w:hint="eastAsia"/>
                <w:color w:val="000000"/>
                <w:sz w:val="16"/>
                <w:szCs w:val="16"/>
              </w:rPr>
              <w:t>录制分辨率</w:t>
            </w:r>
          </w:p>
        </w:tc>
        <w:tc>
          <w:tcPr>
            <w:tcW w:w="1291" w:type="dxa"/>
            <w:tcBorders>
              <w:top w:val="nil"/>
              <w:left w:val="nil"/>
              <w:bottom w:val="nil"/>
              <w:right w:val="single" w:sz="4" w:space="0" w:color="auto"/>
            </w:tcBorders>
            <w:shd w:val="clear" w:color="000000" w:fill="F2F2F2"/>
            <w:vAlign w:val="center"/>
          </w:tcPr>
          <w:p w14:paraId="13624526" w14:textId="77777777" w:rsidR="00C1414D" w:rsidRDefault="00000000">
            <w:pPr>
              <w:spacing w:before="0"/>
              <w:jc w:val="center"/>
              <w:rPr>
                <w:color w:val="000000"/>
                <w:sz w:val="16"/>
                <w:szCs w:val="16"/>
              </w:rPr>
            </w:pPr>
            <w:r>
              <w:rPr>
                <w:rFonts w:hint="eastAsia"/>
                <w:color w:val="000000"/>
                <w:sz w:val="16"/>
                <w:szCs w:val="16"/>
              </w:rPr>
              <w:t>30</w:t>
            </w:r>
            <w:r>
              <w:rPr>
                <w:color w:val="000000"/>
                <w:sz w:val="16"/>
                <w:szCs w:val="16"/>
              </w:rPr>
              <w:t>/3</w:t>
            </w:r>
            <w:r>
              <w:rPr>
                <w:rFonts w:hint="eastAsia"/>
                <w:color w:val="000000"/>
                <w:sz w:val="16"/>
                <w:szCs w:val="16"/>
              </w:rPr>
              <w:t>2</w:t>
            </w:r>
          </w:p>
        </w:tc>
        <w:tc>
          <w:tcPr>
            <w:tcW w:w="3944" w:type="dxa"/>
            <w:tcBorders>
              <w:top w:val="nil"/>
              <w:left w:val="nil"/>
              <w:bottom w:val="nil"/>
              <w:right w:val="nil"/>
            </w:tcBorders>
            <w:shd w:val="clear" w:color="000000" w:fill="F2F2F2"/>
            <w:vAlign w:val="center"/>
          </w:tcPr>
          <w:p w14:paraId="3C0383B1" w14:textId="77777777" w:rsidR="00C1414D" w:rsidRDefault="00000000">
            <w:pPr>
              <w:spacing w:before="0"/>
              <w:jc w:val="center"/>
              <w:rPr>
                <w:color w:val="000000"/>
                <w:sz w:val="16"/>
                <w:szCs w:val="16"/>
              </w:rPr>
            </w:pPr>
            <w:r>
              <w:rPr>
                <w:rFonts w:hint="eastAsia"/>
                <w:color w:val="000000"/>
                <w:sz w:val="16"/>
                <w:szCs w:val="16"/>
              </w:rPr>
              <w:t>A卡或B卡 标识</w:t>
            </w:r>
          </w:p>
        </w:tc>
      </w:tr>
      <w:tr w:rsidR="00C1414D" w14:paraId="3B2E70ED" w14:textId="77777777">
        <w:trPr>
          <w:trHeight w:val="285"/>
          <w:jc w:val="center"/>
        </w:trPr>
        <w:tc>
          <w:tcPr>
            <w:tcW w:w="513" w:type="dxa"/>
            <w:tcBorders>
              <w:top w:val="nil"/>
              <w:left w:val="nil"/>
              <w:bottom w:val="nil"/>
              <w:right w:val="single" w:sz="4" w:space="0" w:color="auto"/>
            </w:tcBorders>
            <w:shd w:val="clear" w:color="auto" w:fill="FFFFFF" w:themeFill="background1"/>
            <w:vAlign w:val="center"/>
          </w:tcPr>
          <w:p w14:paraId="45D39DD5" w14:textId="77777777" w:rsidR="00C1414D" w:rsidRDefault="00000000">
            <w:pPr>
              <w:spacing w:before="0"/>
              <w:jc w:val="center"/>
              <w:rPr>
                <w:color w:val="000000"/>
                <w:sz w:val="16"/>
                <w:szCs w:val="16"/>
              </w:rPr>
            </w:pPr>
            <w:r>
              <w:rPr>
                <w:rFonts w:hint="eastAsia"/>
                <w:color w:val="000000"/>
                <w:sz w:val="16"/>
                <w:szCs w:val="16"/>
              </w:rPr>
              <w:t>13</w:t>
            </w:r>
          </w:p>
        </w:tc>
        <w:tc>
          <w:tcPr>
            <w:tcW w:w="3872" w:type="dxa"/>
            <w:tcBorders>
              <w:top w:val="nil"/>
              <w:left w:val="nil"/>
              <w:bottom w:val="nil"/>
              <w:right w:val="single" w:sz="4" w:space="0" w:color="auto"/>
            </w:tcBorders>
            <w:shd w:val="clear" w:color="auto" w:fill="FFFFFF" w:themeFill="background1"/>
            <w:noWrap/>
            <w:vAlign w:val="center"/>
          </w:tcPr>
          <w:p w14:paraId="625ADF4D" w14:textId="77777777" w:rsidR="00C1414D" w:rsidRDefault="00000000">
            <w:pPr>
              <w:spacing w:before="0"/>
              <w:jc w:val="center"/>
              <w:rPr>
                <w:color w:val="000000"/>
                <w:sz w:val="16"/>
                <w:szCs w:val="16"/>
              </w:rPr>
            </w:pPr>
            <w:r>
              <w:rPr>
                <w:rFonts w:hint="eastAsia"/>
                <w:color w:val="000000"/>
                <w:sz w:val="16"/>
                <w:szCs w:val="16"/>
              </w:rPr>
              <w:t>预录制时长</w:t>
            </w:r>
          </w:p>
        </w:tc>
        <w:tc>
          <w:tcPr>
            <w:tcW w:w="1291" w:type="dxa"/>
            <w:tcBorders>
              <w:top w:val="nil"/>
              <w:left w:val="nil"/>
              <w:bottom w:val="nil"/>
              <w:right w:val="single" w:sz="4" w:space="0" w:color="auto"/>
            </w:tcBorders>
            <w:shd w:val="clear" w:color="auto" w:fill="FFFFFF" w:themeFill="background1"/>
            <w:vAlign w:val="center"/>
          </w:tcPr>
          <w:p w14:paraId="53356E87" w14:textId="77777777" w:rsidR="00C1414D" w:rsidRDefault="00000000">
            <w:pPr>
              <w:spacing w:before="0"/>
              <w:ind w:firstLineChars="200" w:firstLine="320"/>
              <w:rPr>
                <w:color w:val="000000"/>
                <w:sz w:val="16"/>
                <w:szCs w:val="16"/>
              </w:rPr>
            </w:pPr>
            <w:r>
              <w:rPr>
                <w:color w:val="000000"/>
                <w:sz w:val="16"/>
                <w:szCs w:val="16"/>
              </w:rPr>
              <w:t>3</w:t>
            </w:r>
            <w:r>
              <w:rPr>
                <w:rFonts w:hint="eastAsia"/>
                <w:color w:val="000000"/>
                <w:sz w:val="16"/>
                <w:szCs w:val="16"/>
              </w:rPr>
              <w:t>1</w:t>
            </w:r>
            <w:r>
              <w:rPr>
                <w:color w:val="000000"/>
                <w:sz w:val="16"/>
                <w:szCs w:val="16"/>
              </w:rPr>
              <w:t>/</w:t>
            </w:r>
            <w:r>
              <w:rPr>
                <w:rFonts w:hint="eastAsia"/>
                <w:color w:val="000000"/>
                <w:sz w:val="16"/>
                <w:szCs w:val="16"/>
              </w:rPr>
              <w:t>33</w:t>
            </w:r>
          </w:p>
        </w:tc>
        <w:tc>
          <w:tcPr>
            <w:tcW w:w="3944" w:type="dxa"/>
            <w:tcBorders>
              <w:top w:val="nil"/>
              <w:left w:val="nil"/>
              <w:bottom w:val="nil"/>
              <w:right w:val="nil"/>
            </w:tcBorders>
            <w:shd w:val="clear" w:color="auto" w:fill="FFFFFF" w:themeFill="background1"/>
            <w:vAlign w:val="center"/>
          </w:tcPr>
          <w:p w14:paraId="43DE1DEA" w14:textId="77777777" w:rsidR="00C1414D" w:rsidRDefault="00000000">
            <w:pPr>
              <w:spacing w:before="0"/>
              <w:jc w:val="center"/>
              <w:rPr>
                <w:color w:val="000000"/>
                <w:sz w:val="16"/>
                <w:szCs w:val="16"/>
              </w:rPr>
            </w:pPr>
            <w:r>
              <w:rPr>
                <w:rFonts w:hint="eastAsia"/>
                <w:color w:val="000000"/>
                <w:sz w:val="16"/>
                <w:szCs w:val="16"/>
              </w:rPr>
              <w:t>A卡或B卡 状态/剩余时间</w:t>
            </w:r>
          </w:p>
        </w:tc>
      </w:tr>
      <w:tr w:rsidR="00C1414D" w14:paraId="135D3F7F" w14:textId="77777777">
        <w:trPr>
          <w:trHeight w:val="285"/>
          <w:jc w:val="center"/>
        </w:trPr>
        <w:tc>
          <w:tcPr>
            <w:tcW w:w="513" w:type="dxa"/>
            <w:tcBorders>
              <w:top w:val="nil"/>
              <w:left w:val="nil"/>
              <w:bottom w:val="nil"/>
              <w:right w:val="single" w:sz="4" w:space="0" w:color="auto"/>
            </w:tcBorders>
            <w:shd w:val="clear" w:color="auto" w:fill="F2F2F2" w:themeFill="background1" w:themeFillShade="F2"/>
            <w:vAlign w:val="center"/>
          </w:tcPr>
          <w:p w14:paraId="7FAF028B" w14:textId="77777777" w:rsidR="00C1414D" w:rsidRDefault="00000000">
            <w:pPr>
              <w:spacing w:before="0"/>
              <w:jc w:val="center"/>
              <w:rPr>
                <w:color w:val="000000"/>
                <w:sz w:val="16"/>
                <w:szCs w:val="16"/>
              </w:rPr>
            </w:pPr>
            <w:r>
              <w:rPr>
                <w:rFonts w:hint="eastAsia"/>
                <w:color w:val="000000"/>
                <w:sz w:val="16"/>
                <w:szCs w:val="16"/>
              </w:rPr>
              <w:t>14</w:t>
            </w:r>
          </w:p>
        </w:tc>
        <w:tc>
          <w:tcPr>
            <w:tcW w:w="3872" w:type="dxa"/>
            <w:tcBorders>
              <w:top w:val="nil"/>
              <w:left w:val="nil"/>
              <w:bottom w:val="nil"/>
              <w:right w:val="single" w:sz="4" w:space="0" w:color="auto"/>
            </w:tcBorders>
            <w:shd w:val="clear" w:color="auto" w:fill="F2F2F2" w:themeFill="background1" w:themeFillShade="F2"/>
            <w:vAlign w:val="center"/>
          </w:tcPr>
          <w:p w14:paraId="78019584" w14:textId="77777777" w:rsidR="00C1414D" w:rsidRDefault="00000000">
            <w:pPr>
              <w:spacing w:before="0"/>
              <w:jc w:val="center"/>
              <w:rPr>
                <w:color w:val="000000"/>
                <w:sz w:val="16"/>
                <w:szCs w:val="16"/>
              </w:rPr>
            </w:pPr>
            <w:r>
              <w:rPr>
                <w:rFonts w:hint="eastAsia"/>
                <w:color w:val="000000"/>
                <w:sz w:val="16"/>
                <w:szCs w:val="16"/>
              </w:rPr>
              <w:t>编码格式</w:t>
            </w:r>
          </w:p>
        </w:tc>
        <w:tc>
          <w:tcPr>
            <w:tcW w:w="1291" w:type="dxa"/>
            <w:tcBorders>
              <w:top w:val="nil"/>
              <w:left w:val="nil"/>
              <w:bottom w:val="nil"/>
              <w:right w:val="single" w:sz="4" w:space="0" w:color="auto"/>
            </w:tcBorders>
            <w:shd w:val="clear" w:color="auto" w:fill="F2F2F2" w:themeFill="background1" w:themeFillShade="F2"/>
            <w:vAlign w:val="center"/>
          </w:tcPr>
          <w:p w14:paraId="6FD1CEEE" w14:textId="77777777" w:rsidR="00C1414D" w:rsidRDefault="00000000">
            <w:pPr>
              <w:spacing w:before="0"/>
              <w:jc w:val="center"/>
              <w:rPr>
                <w:color w:val="000000"/>
                <w:sz w:val="16"/>
                <w:szCs w:val="16"/>
              </w:rPr>
            </w:pPr>
            <w:r>
              <w:rPr>
                <w:color w:val="000000"/>
                <w:sz w:val="16"/>
                <w:szCs w:val="16"/>
              </w:rPr>
              <w:t>3</w:t>
            </w:r>
            <w:r>
              <w:rPr>
                <w:rFonts w:hint="eastAsia"/>
                <w:color w:val="000000"/>
                <w:sz w:val="16"/>
                <w:szCs w:val="16"/>
              </w:rPr>
              <w:t>4</w:t>
            </w:r>
          </w:p>
        </w:tc>
        <w:tc>
          <w:tcPr>
            <w:tcW w:w="3944" w:type="dxa"/>
            <w:tcBorders>
              <w:top w:val="nil"/>
              <w:left w:val="nil"/>
              <w:bottom w:val="nil"/>
              <w:right w:val="nil"/>
            </w:tcBorders>
            <w:shd w:val="clear" w:color="auto" w:fill="F2F2F2" w:themeFill="background1" w:themeFillShade="F2"/>
            <w:noWrap/>
            <w:vAlign w:val="center"/>
          </w:tcPr>
          <w:p w14:paraId="5EFC628A" w14:textId="77777777" w:rsidR="00C1414D" w:rsidRDefault="00000000">
            <w:pPr>
              <w:spacing w:before="0"/>
              <w:jc w:val="center"/>
              <w:rPr>
                <w:color w:val="000000"/>
                <w:sz w:val="16"/>
                <w:szCs w:val="16"/>
              </w:rPr>
            </w:pPr>
            <w:r>
              <w:rPr>
                <w:rFonts w:hint="eastAsia"/>
                <w:color w:val="000000"/>
                <w:sz w:val="16"/>
                <w:szCs w:val="16"/>
              </w:rPr>
              <w:t>时码和时码类型</w:t>
            </w:r>
          </w:p>
        </w:tc>
      </w:tr>
      <w:tr w:rsidR="00C1414D" w14:paraId="5B6EA78D" w14:textId="77777777">
        <w:trPr>
          <w:trHeight w:val="285"/>
          <w:jc w:val="center"/>
        </w:trPr>
        <w:tc>
          <w:tcPr>
            <w:tcW w:w="513" w:type="dxa"/>
            <w:tcBorders>
              <w:top w:val="nil"/>
              <w:left w:val="nil"/>
              <w:right w:val="single" w:sz="4" w:space="0" w:color="auto"/>
            </w:tcBorders>
            <w:shd w:val="clear" w:color="auto" w:fill="FFFFFF" w:themeFill="background1"/>
            <w:vAlign w:val="center"/>
          </w:tcPr>
          <w:p w14:paraId="7B59AC2C" w14:textId="77777777" w:rsidR="00C1414D" w:rsidRDefault="00000000">
            <w:pPr>
              <w:spacing w:before="0"/>
              <w:jc w:val="center"/>
              <w:rPr>
                <w:color w:val="000000"/>
                <w:sz w:val="16"/>
                <w:szCs w:val="16"/>
              </w:rPr>
            </w:pPr>
            <w:r>
              <w:rPr>
                <w:rFonts w:hint="eastAsia"/>
                <w:color w:val="000000"/>
                <w:sz w:val="16"/>
                <w:szCs w:val="16"/>
              </w:rPr>
              <w:t>15</w:t>
            </w:r>
          </w:p>
        </w:tc>
        <w:tc>
          <w:tcPr>
            <w:tcW w:w="3872" w:type="dxa"/>
            <w:tcBorders>
              <w:top w:val="nil"/>
              <w:left w:val="nil"/>
              <w:right w:val="single" w:sz="4" w:space="0" w:color="auto"/>
            </w:tcBorders>
            <w:shd w:val="clear" w:color="auto" w:fill="FFFFFF" w:themeFill="background1"/>
            <w:noWrap/>
            <w:vAlign w:val="center"/>
          </w:tcPr>
          <w:p w14:paraId="3A2F074D" w14:textId="77777777" w:rsidR="00C1414D" w:rsidRDefault="00000000">
            <w:pPr>
              <w:spacing w:before="0"/>
              <w:jc w:val="center"/>
              <w:rPr>
                <w:color w:val="000000"/>
                <w:sz w:val="16"/>
                <w:szCs w:val="16"/>
              </w:rPr>
            </w:pPr>
            <w:r>
              <w:rPr>
                <w:rFonts w:hint="eastAsia"/>
                <w:color w:val="000000"/>
                <w:sz w:val="16"/>
                <w:szCs w:val="16"/>
              </w:rPr>
              <w:t>实时供电电压</w:t>
            </w:r>
          </w:p>
        </w:tc>
        <w:tc>
          <w:tcPr>
            <w:tcW w:w="1291" w:type="dxa"/>
            <w:tcBorders>
              <w:top w:val="nil"/>
              <w:left w:val="nil"/>
              <w:right w:val="single" w:sz="4" w:space="0" w:color="auto"/>
            </w:tcBorders>
            <w:shd w:val="clear" w:color="auto" w:fill="FFFFFF" w:themeFill="background1"/>
            <w:vAlign w:val="center"/>
          </w:tcPr>
          <w:p w14:paraId="3937DD6E" w14:textId="77777777" w:rsidR="00C1414D" w:rsidRDefault="00000000">
            <w:pPr>
              <w:spacing w:before="0"/>
              <w:jc w:val="center"/>
              <w:rPr>
                <w:color w:val="000000"/>
                <w:sz w:val="16"/>
                <w:szCs w:val="16"/>
              </w:rPr>
            </w:pPr>
            <w:r>
              <w:rPr>
                <w:rFonts w:hint="eastAsia"/>
                <w:color w:val="000000"/>
                <w:sz w:val="16"/>
                <w:szCs w:val="16"/>
              </w:rPr>
              <w:t>35</w:t>
            </w:r>
          </w:p>
        </w:tc>
        <w:tc>
          <w:tcPr>
            <w:tcW w:w="3944" w:type="dxa"/>
            <w:tcBorders>
              <w:top w:val="nil"/>
              <w:left w:val="nil"/>
              <w:right w:val="nil"/>
            </w:tcBorders>
            <w:shd w:val="clear" w:color="auto" w:fill="FFFFFF" w:themeFill="background1"/>
            <w:vAlign w:val="center"/>
          </w:tcPr>
          <w:p w14:paraId="2F36913D" w14:textId="77777777" w:rsidR="00C1414D" w:rsidRDefault="00000000">
            <w:pPr>
              <w:spacing w:before="0"/>
              <w:jc w:val="center"/>
              <w:rPr>
                <w:color w:val="000000"/>
                <w:sz w:val="16"/>
                <w:szCs w:val="16"/>
              </w:rPr>
            </w:pPr>
            <w:r>
              <w:rPr>
                <w:rFonts w:hint="eastAsia"/>
                <w:color w:val="000000"/>
                <w:sz w:val="16"/>
                <w:szCs w:val="16"/>
              </w:rPr>
              <w:t>波形图</w:t>
            </w:r>
          </w:p>
        </w:tc>
      </w:tr>
      <w:tr w:rsidR="00C1414D" w14:paraId="00043E63" w14:textId="77777777">
        <w:trPr>
          <w:trHeight w:val="285"/>
          <w:jc w:val="center"/>
        </w:trPr>
        <w:tc>
          <w:tcPr>
            <w:tcW w:w="513" w:type="dxa"/>
            <w:tcBorders>
              <w:top w:val="nil"/>
              <w:left w:val="nil"/>
              <w:right w:val="single" w:sz="4" w:space="0" w:color="auto"/>
            </w:tcBorders>
            <w:shd w:val="clear" w:color="auto" w:fill="F2F2F2" w:themeFill="background1" w:themeFillShade="F2"/>
            <w:vAlign w:val="center"/>
          </w:tcPr>
          <w:p w14:paraId="3F1EB69F" w14:textId="77777777" w:rsidR="00C1414D" w:rsidRDefault="00000000">
            <w:pPr>
              <w:spacing w:before="0"/>
              <w:jc w:val="center"/>
              <w:rPr>
                <w:color w:val="000000"/>
                <w:sz w:val="16"/>
                <w:szCs w:val="16"/>
              </w:rPr>
            </w:pPr>
            <w:r>
              <w:rPr>
                <w:color w:val="000000"/>
                <w:sz w:val="16"/>
                <w:szCs w:val="16"/>
              </w:rPr>
              <w:t>1</w:t>
            </w:r>
            <w:r>
              <w:rPr>
                <w:rFonts w:hint="eastAsia"/>
                <w:color w:val="000000"/>
                <w:sz w:val="16"/>
                <w:szCs w:val="16"/>
              </w:rPr>
              <w:t>6</w:t>
            </w:r>
          </w:p>
        </w:tc>
        <w:tc>
          <w:tcPr>
            <w:tcW w:w="3872" w:type="dxa"/>
            <w:tcBorders>
              <w:top w:val="nil"/>
              <w:left w:val="single" w:sz="4" w:space="0" w:color="auto"/>
              <w:right w:val="single" w:sz="4" w:space="0" w:color="auto"/>
            </w:tcBorders>
            <w:shd w:val="clear" w:color="auto" w:fill="F2F2F2" w:themeFill="background1" w:themeFillShade="F2"/>
            <w:noWrap/>
            <w:vAlign w:val="center"/>
          </w:tcPr>
          <w:p w14:paraId="1850C8E8" w14:textId="77777777" w:rsidR="00C1414D" w:rsidRDefault="00000000">
            <w:pPr>
              <w:spacing w:before="0"/>
              <w:jc w:val="center"/>
              <w:rPr>
                <w:color w:val="000000"/>
                <w:sz w:val="16"/>
                <w:szCs w:val="16"/>
              </w:rPr>
            </w:pPr>
            <w:r>
              <w:rPr>
                <w:rFonts w:hint="eastAsia"/>
                <w:color w:val="000000"/>
                <w:sz w:val="16"/>
                <w:szCs w:val="16"/>
              </w:rPr>
              <w:t>V口电池电量（KineBAT）</w:t>
            </w:r>
          </w:p>
        </w:tc>
        <w:tc>
          <w:tcPr>
            <w:tcW w:w="1291" w:type="dxa"/>
            <w:tcBorders>
              <w:top w:val="nil"/>
              <w:left w:val="single" w:sz="4" w:space="0" w:color="auto"/>
              <w:right w:val="single" w:sz="4" w:space="0" w:color="auto"/>
            </w:tcBorders>
            <w:shd w:val="clear" w:color="auto" w:fill="F2F2F2" w:themeFill="background1" w:themeFillShade="F2"/>
            <w:vAlign w:val="center"/>
          </w:tcPr>
          <w:p w14:paraId="6E382945" w14:textId="77777777" w:rsidR="00C1414D" w:rsidRDefault="00000000">
            <w:pPr>
              <w:spacing w:before="0"/>
              <w:jc w:val="center"/>
              <w:rPr>
                <w:color w:val="000000"/>
                <w:sz w:val="16"/>
                <w:szCs w:val="16"/>
              </w:rPr>
            </w:pPr>
            <w:r>
              <w:rPr>
                <w:rFonts w:hint="eastAsia"/>
                <w:color w:val="000000"/>
                <w:sz w:val="16"/>
                <w:szCs w:val="16"/>
              </w:rPr>
              <w:t>36</w:t>
            </w:r>
          </w:p>
        </w:tc>
        <w:tc>
          <w:tcPr>
            <w:tcW w:w="3944" w:type="dxa"/>
            <w:tcBorders>
              <w:top w:val="nil"/>
              <w:left w:val="single" w:sz="4" w:space="0" w:color="auto"/>
              <w:right w:val="nil"/>
            </w:tcBorders>
            <w:shd w:val="clear" w:color="auto" w:fill="F2F2F2" w:themeFill="background1" w:themeFillShade="F2"/>
            <w:noWrap/>
            <w:vAlign w:val="center"/>
          </w:tcPr>
          <w:p w14:paraId="7B9436B9" w14:textId="77777777" w:rsidR="00C1414D" w:rsidRDefault="00000000">
            <w:pPr>
              <w:spacing w:before="0"/>
              <w:jc w:val="center"/>
              <w:rPr>
                <w:color w:val="000000"/>
                <w:sz w:val="16"/>
                <w:szCs w:val="16"/>
              </w:rPr>
            </w:pPr>
            <w:r>
              <w:rPr>
                <w:rFonts w:hint="eastAsia"/>
                <w:color w:val="000000"/>
                <w:sz w:val="16"/>
                <w:szCs w:val="16"/>
              </w:rPr>
              <w:t>镜头焦段数值</w:t>
            </w:r>
          </w:p>
        </w:tc>
      </w:tr>
      <w:tr w:rsidR="00C1414D" w14:paraId="66080F9A" w14:textId="77777777">
        <w:trPr>
          <w:trHeight w:val="285"/>
          <w:jc w:val="center"/>
        </w:trPr>
        <w:tc>
          <w:tcPr>
            <w:tcW w:w="513" w:type="dxa"/>
            <w:tcBorders>
              <w:left w:val="nil"/>
              <w:right w:val="single" w:sz="4" w:space="0" w:color="auto"/>
            </w:tcBorders>
            <w:shd w:val="clear" w:color="auto" w:fill="FFFFFF" w:themeFill="background1"/>
            <w:vAlign w:val="center"/>
          </w:tcPr>
          <w:p w14:paraId="3DDA1416" w14:textId="77777777" w:rsidR="00C1414D" w:rsidRDefault="00000000">
            <w:pPr>
              <w:spacing w:before="0"/>
              <w:jc w:val="center"/>
              <w:rPr>
                <w:color w:val="000000"/>
                <w:sz w:val="16"/>
                <w:szCs w:val="16"/>
              </w:rPr>
            </w:pPr>
            <w:r>
              <w:rPr>
                <w:rFonts w:hint="eastAsia"/>
                <w:color w:val="000000"/>
                <w:sz w:val="16"/>
                <w:szCs w:val="16"/>
              </w:rPr>
              <w:t>17</w:t>
            </w:r>
          </w:p>
        </w:tc>
        <w:tc>
          <w:tcPr>
            <w:tcW w:w="3872" w:type="dxa"/>
            <w:tcBorders>
              <w:left w:val="nil"/>
              <w:right w:val="single" w:sz="4" w:space="0" w:color="auto"/>
            </w:tcBorders>
            <w:shd w:val="clear" w:color="auto" w:fill="FFFFFF" w:themeFill="background1"/>
            <w:noWrap/>
            <w:vAlign w:val="center"/>
          </w:tcPr>
          <w:p w14:paraId="72416BB4" w14:textId="77777777" w:rsidR="00C1414D" w:rsidRDefault="00000000">
            <w:pPr>
              <w:spacing w:before="0"/>
              <w:jc w:val="center"/>
              <w:rPr>
                <w:color w:val="000000"/>
                <w:sz w:val="16"/>
                <w:szCs w:val="16"/>
              </w:rPr>
            </w:pPr>
            <w:r>
              <w:rPr>
                <w:rFonts w:hint="eastAsia"/>
                <w:color w:val="000000"/>
                <w:sz w:val="16"/>
                <w:szCs w:val="16"/>
              </w:rPr>
              <w:t>UPS标识</w:t>
            </w:r>
          </w:p>
        </w:tc>
        <w:tc>
          <w:tcPr>
            <w:tcW w:w="1291" w:type="dxa"/>
            <w:tcBorders>
              <w:left w:val="nil"/>
              <w:right w:val="single" w:sz="4" w:space="0" w:color="auto"/>
            </w:tcBorders>
            <w:shd w:val="clear" w:color="auto" w:fill="FFFFFF" w:themeFill="background1"/>
            <w:vAlign w:val="center"/>
          </w:tcPr>
          <w:p w14:paraId="52CDCCAE" w14:textId="77777777" w:rsidR="00C1414D" w:rsidRDefault="00000000">
            <w:pPr>
              <w:spacing w:before="0"/>
              <w:jc w:val="center"/>
              <w:rPr>
                <w:color w:val="000000"/>
                <w:sz w:val="16"/>
                <w:szCs w:val="16"/>
              </w:rPr>
            </w:pPr>
            <w:r>
              <w:rPr>
                <w:rFonts w:hint="eastAsia"/>
                <w:color w:val="000000"/>
                <w:sz w:val="16"/>
                <w:szCs w:val="16"/>
              </w:rPr>
              <w:t>37</w:t>
            </w:r>
          </w:p>
        </w:tc>
        <w:tc>
          <w:tcPr>
            <w:tcW w:w="3944" w:type="dxa"/>
            <w:tcBorders>
              <w:left w:val="nil"/>
              <w:right w:val="nil"/>
            </w:tcBorders>
            <w:shd w:val="clear" w:color="auto" w:fill="FFFFFF" w:themeFill="background1"/>
            <w:noWrap/>
            <w:vAlign w:val="center"/>
          </w:tcPr>
          <w:p w14:paraId="3C320574" w14:textId="77777777" w:rsidR="00C1414D" w:rsidRDefault="00000000">
            <w:pPr>
              <w:spacing w:before="0"/>
              <w:jc w:val="center"/>
              <w:rPr>
                <w:color w:val="000000"/>
                <w:sz w:val="16"/>
                <w:szCs w:val="16"/>
              </w:rPr>
            </w:pPr>
            <w:r>
              <w:rPr>
                <w:rFonts w:hint="eastAsia"/>
                <w:color w:val="000000"/>
                <w:sz w:val="16"/>
                <w:szCs w:val="16"/>
              </w:rPr>
              <w:t>镜头焦点数值</w:t>
            </w:r>
          </w:p>
        </w:tc>
      </w:tr>
      <w:tr w:rsidR="00C1414D" w14:paraId="4365822A" w14:textId="77777777">
        <w:trPr>
          <w:trHeight w:val="285"/>
          <w:jc w:val="center"/>
        </w:trPr>
        <w:tc>
          <w:tcPr>
            <w:tcW w:w="513" w:type="dxa"/>
            <w:tcBorders>
              <w:left w:val="nil"/>
              <w:bottom w:val="single" w:sz="4" w:space="0" w:color="auto"/>
              <w:right w:val="single" w:sz="4" w:space="0" w:color="auto"/>
            </w:tcBorders>
            <w:shd w:val="clear" w:color="auto" w:fill="F2F2F2" w:themeFill="background1" w:themeFillShade="F2"/>
            <w:vAlign w:val="center"/>
          </w:tcPr>
          <w:p w14:paraId="5E4B6654" w14:textId="77777777" w:rsidR="00C1414D" w:rsidRDefault="00000000">
            <w:pPr>
              <w:spacing w:before="0"/>
              <w:jc w:val="center"/>
              <w:rPr>
                <w:color w:val="000000"/>
                <w:sz w:val="16"/>
                <w:szCs w:val="16"/>
              </w:rPr>
            </w:pPr>
            <w:r>
              <w:rPr>
                <w:rFonts w:hint="eastAsia"/>
                <w:color w:val="000000"/>
                <w:sz w:val="16"/>
                <w:szCs w:val="16"/>
              </w:rPr>
              <w:t>18</w:t>
            </w:r>
          </w:p>
        </w:tc>
        <w:tc>
          <w:tcPr>
            <w:tcW w:w="3872" w:type="dxa"/>
            <w:tcBorders>
              <w:left w:val="nil"/>
              <w:bottom w:val="single" w:sz="4" w:space="0" w:color="auto"/>
              <w:right w:val="single" w:sz="4" w:space="0" w:color="auto"/>
            </w:tcBorders>
            <w:shd w:val="clear" w:color="auto" w:fill="F2F2F2" w:themeFill="background1" w:themeFillShade="F2"/>
            <w:noWrap/>
            <w:vAlign w:val="center"/>
          </w:tcPr>
          <w:p w14:paraId="0DA18720" w14:textId="77777777" w:rsidR="00C1414D" w:rsidRDefault="00000000">
            <w:pPr>
              <w:spacing w:before="0"/>
              <w:ind w:leftChars="90" w:left="180"/>
              <w:jc w:val="center"/>
              <w:rPr>
                <w:color w:val="000000"/>
                <w:sz w:val="16"/>
                <w:szCs w:val="16"/>
              </w:rPr>
            </w:pPr>
            <w:r>
              <w:rPr>
                <w:rFonts w:hint="eastAsia"/>
                <w:color w:val="000000"/>
                <w:sz w:val="16"/>
                <w:szCs w:val="16"/>
              </w:rPr>
              <w:t>实时核心温度</w:t>
            </w:r>
          </w:p>
        </w:tc>
        <w:commentRangeEnd w:id="441"/>
        <w:tc>
          <w:tcPr>
            <w:tcW w:w="1291" w:type="dxa"/>
            <w:tcBorders>
              <w:left w:val="nil"/>
              <w:bottom w:val="single" w:sz="4" w:space="0" w:color="auto"/>
              <w:right w:val="single" w:sz="4" w:space="0" w:color="auto"/>
            </w:tcBorders>
            <w:shd w:val="clear" w:color="auto" w:fill="F2F2F2" w:themeFill="background1" w:themeFillShade="F2"/>
            <w:vAlign w:val="center"/>
          </w:tcPr>
          <w:p w14:paraId="08C98B9A" w14:textId="77777777" w:rsidR="00C1414D" w:rsidRDefault="00000000">
            <w:pPr>
              <w:spacing w:before="0"/>
              <w:jc w:val="center"/>
              <w:rPr>
                <w:color w:val="000000"/>
                <w:sz w:val="16"/>
                <w:szCs w:val="16"/>
              </w:rPr>
            </w:pPr>
            <w:r>
              <w:rPr>
                <w:rStyle w:val="CommentReference"/>
                <w:rFonts w:cstheme="minorBidi"/>
                <w:color w:val="000000" w:themeColor="text1"/>
              </w:rPr>
              <w:commentReference w:id="441"/>
            </w:r>
          </w:p>
        </w:tc>
        <w:tc>
          <w:tcPr>
            <w:tcW w:w="3944" w:type="dxa"/>
            <w:tcBorders>
              <w:left w:val="nil"/>
              <w:bottom w:val="single" w:sz="4" w:space="0" w:color="auto"/>
              <w:right w:val="nil"/>
            </w:tcBorders>
            <w:shd w:val="clear" w:color="auto" w:fill="F2F2F2" w:themeFill="background1" w:themeFillShade="F2"/>
            <w:noWrap/>
            <w:vAlign w:val="center"/>
          </w:tcPr>
          <w:p w14:paraId="2FED731A" w14:textId="77777777" w:rsidR="00C1414D" w:rsidRDefault="00C1414D">
            <w:pPr>
              <w:spacing w:before="0"/>
              <w:ind w:leftChars="90" w:left="180"/>
              <w:jc w:val="center"/>
              <w:rPr>
                <w:color w:val="000000"/>
                <w:sz w:val="16"/>
                <w:szCs w:val="16"/>
              </w:rPr>
            </w:pPr>
          </w:p>
        </w:tc>
      </w:tr>
    </w:tbl>
    <w:p w14:paraId="283F574E" w14:textId="77777777" w:rsidR="00C1414D" w:rsidRDefault="00000000">
      <w:pPr>
        <w:ind w:left="624" w:hanging="624"/>
        <w:rPr>
          <w:del w:id="442" w:author="玖龙 刘" w:date="2024-12-20T12:10:00Z"/>
          <w:b/>
          <w:color w:val="FFFF00"/>
          <w:shd w:val="pct10" w:color="auto" w:fill="FFFFFF"/>
        </w:rPr>
      </w:pPr>
      <w:r>
        <w:rPr>
          <w:rFonts w:hint="eastAsia"/>
          <w:b/>
          <w:color w:val="FFFF00"/>
          <w:highlight w:val="black"/>
          <w:shd w:val="pct10" w:color="auto" w:fill="FFFFFF"/>
        </w:rPr>
        <w:t>提示</w:t>
      </w:r>
      <w:r>
        <w:rPr>
          <w:rFonts w:hint="eastAsia"/>
        </w:rPr>
        <w:t xml:space="preserve">    </w:t>
      </w:r>
      <w:r>
        <w:rPr>
          <w:rFonts w:hint="eastAsia"/>
          <w:b/>
          <w:shd w:val="pct10" w:color="auto" w:fill="FFFFFF"/>
        </w:rPr>
        <w:t>拍摄帧率</w:t>
      </w:r>
      <w:r>
        <w:rPr>
          <w:rFonts w:hint="eastAsia"/>
          <w:shd w:val="pct10" w:color="auto" w:fill="FFFFFF"/>
        </w:rPr>
        <w:t>是</w:t>
      </w:r>
      <w:r>
        <w:rPr>
          <w:shd w:val="pct10" w:color="auto" w:fill="FFFFFF"/>
        </w:rPr>
        <w:t>CMOS影像传感器的实际工作帧率</w:t>
      </w:r>
      <w:r>
        <w:rPr>
          <w:rFonts w:hint="eastAsia"/>
          <w:shd w:val="pct10" w:color="auto" w:fill="FFFFFF"/>
        </w:rPr>
        <w:t>，</w:t>
      </w:r>
      <w:r>
        <w:rPr>
          <w:shd w:val="pct10" w:color="auto" w:fill="FFFFFF"/>
        </w:rPr>
        <w:t>可以通过【</w:t>
      </w:r>
      <w:r>
        <w:rPr>
          <w:rFonts w:hint="eastAsia"/>
          <w:shd w:val="pct10" w:color="auto" w:fill="FFFFFF"/>
        </w:rPr>
        <w:t>FPS</w:t>
      </w:r>
      <w:r>
        <w:rPr>
          <w:shd w:val="pct10" w:color="auto" w:fill="FFFFFF"/>
        </w:rPr>
        <w:t>按键</w:t>
      </w:r>
      <w:r>
        <w:rPr>
          <w:rFonts w:hint="eastAsia"/>
          <w:shd w:val="pct10" w:color="auto" w:fill="FFFFFF"/>
        </w:rPr>
        <w:t>+转轮</w:t>
      </w:r>
      <w:r>
        <w:rPr>
          <w:shd w:val="pct10" w:color="auto" w:fill="FFFFFF"/>
        </w:rPr>
        <w:t>】</w:t>
      </w:r>
      <w:bookmarkStart w:id="443" w:name="_Hlk114050397"/>
      <w:r>
        <w:rPr>
          <w:rFonts w:hint="eastAsia"/>
          <w:shd w:val="pct10" w:color="auto" w:fill="FFFFFF"/>
        </w:rPr>
        <w:t>或直接使用K</w:t>
      </w:r>
      <w:r>
        <w:rPr>
          <w:shd w:val="pct10" w:color="auto" w:fill="FFFFFF"/>
        </w:rPr>
        <w:t>ineMON-5U2/7U2</w:t>
      </w:r>
      <w:r>
        <w:rPr>
          <w:rFonts w:hint="eastAsia"/>
          <w:shd w:val="pct10" w:color="auto" w:fill="FFFFFF"/>
        </w:rPr>
        <w:t>的触屏功能进行快</w:t>
      </w:r>
      <w:r>
        <w:rPr>
          <w:shd w:val="pct10" w:color="auto" w:fill="FFFFFF"/>
        </w:rPr>
        <w:t>速调节</w:t>
      </w:r>
      <w:r>
        <w:rPr>
          <w:rFonts w:hint="eastAsia"/>
          <w:shd w:val="pct10" w:color="auto" w:fill="FFFFFF"/>
        </w:rPr>
        <w:t>。</w:t>
      </w:r>
      <w:bookmarkEnd w:id="443"/>
      <w:r>
        <w:rPr>
          <w:b/>
          <w:shd w:val="pct10" w:color="auto" w:fill="FFFFFF"/>
        </w:rPr>
        <w:t>项目帧率</w:t>
      </w:r>
      <w:r>
        <w:rPr>
          <w:shd w:val="pct10" w:color="auto" w:fill="FFFFFF"/>
        </w:rPr>
        <w:t>是影片的</w:t>
      </w:r>
      <w:r>
        <w:rPr>
          <w:rFonts w:hint="eastAsia"/>
          <w:shd w:val="pct10" w:color="auto" w:fill="FFFFFF"/>
        </w:rPr>
        <w:t>播</w:t>
      </w:r>
      <w:r>
        <w:rPr>
          <w:shd w:val="pct10" w:color="auto" w:fill="FFFFFF"/>
        </w:rPr>
        <w:t>放帧率或后期剪辑项目设置的帧率，</w:t>
      </w:r>
      <w:bookmarkStart w:id="444" w:name="_Hlk114050544"/>
      <w:r>
        <w:rPr>
          <w:color w:val="000000" w:themeColor="text1"/>
          <w:shd w:val="pct10" w:color="auto" w:fill="FFFFFF"/>
        </w:rPr>
        <w:t>须在</w:t>
      </w:r>
      <w:bookmarkEnd w:id="444"/>
      <w:r>
        <w:rPr>
          <w:color w:val="000000" w:themeColor="text1"/>
          <w:shd w:val="pct10" w:color="auto" w:fill="FFFFFF"/>
        </w:rPr>
        <w:t>【MENU</w:t>
      </w:r>
      <w:r>
        <w:rPr>
          <w:color w:val="000000" w:themeColor="text1"/>
          <w:shd w:val="pct10" w:color="auto" w:fill="FFFFFF"/>
        </w:rPr>
        <w:sym w:font="Wingdings" w:char="F0E0"/>
      </w:r>
      <w:r>
        <w:rPr>
          <w:rFonts w:hint="eastAsia"/>
          <w:color w:val="000000" w:themeColor="text1"/>
          <w:shd w:val="pct10" w:color="auto" w:fill="FFFFFF"/>
        </w:rPr>
        <w:t>录制</w:t>
      </w:r>
      <w:r>
        <w:rPr>
          <w:color w:val="000000" w:themeColor="text1"/>
          <w:shd w:val="pct10" w:color="auto" w:fill="FFFFFF"/>
        </w:rPr>
        <w:sym w:font="Wingdings" w:char="F0E0"/>
      </w:r>
      <w:r>
        <w:rPr>
          <w:rFonts w:hint="eastAsia"/>
          <w:color w:val="000000" w:themeColor="text1"/>
          <w:shd w:val="pct10" w:color="auto" w:fill="FFFFFF"/>
        </w:rPr>
        <w:t>项目素材</w:t>
      </w:r>
      <w:r>
        <w:rPr>
          <w:color w:val="000000" w:themeColor="text1"/>
          <w:shd w:val="pct10" w:color="auto" w:fill="FFFFFF"/>
        </w:rPr>
        <w:sym w:font="Wingdings" w:char="F0E0"/>
      </w:r>
      <w:r>
        <w:rPr>
          <w:rFonts w:hint="eastAsia"/>
          <w:color w:val="000000" w:themeColor="text1"/>
          <w:shd w:val="pct10" w:color="auto" w:fill="FFFFFF"/>
        </w:rPr>
        <w:t>项目帧率</w:t>
      </w:r>
      <w:r>
        <w:rPr>
          <w:color w:val="000000" w:themeColor="text1"/>
          <w:shd w:val="pct10" w:color="auto" w:fill="FFFFFF"/>
        </w:rPr>
        <w:t>】内设置项目帧率</w:t>
      </w:r>
      <w:r>
        <w:rPr>
          <w:rFonts w:hint="eastAsia"/>
          <w:shd w:val="pct10" w:color="auto" w:fill="FFFFFF"/>
        </w:rPr>
        <w:t>。</w:t>
      </w:r>
    </w:p>
    <w:p w14:paraId="21052135" w14:textId="77777777" w:rsidR="00C1414D" w:rsidRDefault="00C1414D">
      <w:pPr>
        <w:ind w:left="624" w:hanging="624"/>
        <w:rPr>
          <w:ins w:id="445" w:author="玖龙 刘" w:date="2024-12-20T12:10:00Z"/>
          <w:shd w:val="pct10" w:color="auto" w:fill="FFFFFF"/>
        </w:rPr>
      </w:pPr>
    </w:p>
    <w:p w14:paraId="5CD7A7DF" w14:textId="77777777" w:rsidR="00C1414D" w:rsidRDefault="00000000">
      <w:pPr>
        <w:ind w:left="624" w:hanging="624"/>
        <w:rPr>
          <w:shd w:val="pct10" w:color="auto" w:fill="FFFFFF"/>
        </w:rPr>
      </w:pPr>
      <w:r>
        <w:rPr>
          <w:rFonts w:hint="eastAsia"/>
          <w:b/>
          <w:color w:val="FFFF00"/>
          <w:highlight w:val="black"/>
          <w:shd w:val="pct10" w:color="auto" w:fill="FFFFFF"/>
        </w:rPr>
        <w:lastRenderedPageBreak/>
        <w:t>提示</w:t>
      </w:r>
      <w:r>
        <w:rPr>
          <w:rFonts w:hint="eastAsia"/>
        </w:rPr>
        <w:t xml:space="preserve">    </w:t>
      </w:r>
      <w:r>
        <w:rPr>
          <w:rFonts w:hint="eastAsia"/>
          <w:b/>
          <w:shd w:val="pct10" w:color="auto" w:fill="FFFFFF"/>
        </w:rPr>
        <w:t>E</w:t>
      </w:r>
      <w:r>
        <w:rPr>
          <w:b/>
          <w:shd w:val="pct10" w:color="auto" w:fill="FFFFFF"/>
        </w:rPr>
        <w:t>F</w:t>
      </w:r>
      <w:ins w:id="446" w:author="玖龙 刘" w:date="2024-12-20T12:09:00Z">
        <w:r>
          <w:rPr>
            <w:rFonts w:hint="eastAsia"/>
            <w:b/>
            <w:shd w:val="pct10" w:color="auto" w:fill="FFFFFF"/>
          </w:rPr>
          <w:t>/E</w:t>
        </w:r>
      </w:ins>
      <w:r>
        <w:rPr>
          <w:rFonts w:hint="eastAsia"/>
          <w:b/>
          <w:shd w:val="pct10" w:color="auto" w:fill="FFFFFF"/>
        </w:rPr>
        <w:t>电子光圈</w:t>
      </w:r>
      <w:r>
        <w:rPr>
          <w:rFonts w:hint="eastAsia"/>
          <w:shd w:val="pct10" w:color="auto" w:fill="FFFFFF"/>
        </w:rPr>
        <w:t>支持在白名单的</w:t>
      </w:r>
      <w:r>
        <w:rPr>
          <w:shd w:val="pct10" w:color="auto" w:fill="FFFFFF"/>
        </w:rPr>
        <w:t>EF</w:t>
      </w:r>
      <w:r>
        <w:rPr>
          <w:rFonts w:hint="eastAsia"/>
          <w:shd w:val="pct10" w:color="auto" w:fill="FFFFFF"/>
        </w:rPr>
        <w:t>镜头，非白名单的镜头，可能无法识别、不能调节光圈。</w:t>
      </w:r>
    </w:p>
    <w:p w14:paraId="58500A00" w14:textId="77777777" w:rsidR="00C1414D" w:rsidRDefault="00000000">
      <w:pPr>
        <w:spacing w:before="0"/>
        <w:rPr>
          <w:shd w:val="pct10" w:color="auto" w:fill="FFFFFF"/>
        </w:rPr>
      </w:pPr>
      <w:r>
        <w:rPr>
          <w:shd w:val="pct10" w:color="auto" w:fill="FFFFFF"/>
        </w:rPr>
        <w:br w:type="page"/>
      </w:r>
    </w:p>
    <w:p w14:paraId="119C82BC" w14:textId="77777777" w:rsidR="00C1414D" w:rsidRDefault="00000000">
      <w:pPr>
        <w:pStyle w:val="Heading2"/>
      </w:pPr>
      <w:bookmarkStart w:id="447" w:name="_Toc1087088296"/>
      <w:bookmarkStart w:id="448" w:name="_Toc150181710"/>
      <w:bookmarkStart w:id="449" w:name="_Toc274901356"/>
      <w:bookmarkStart w:id="450" w:name="_Toc185523818"/>
      <w:r>
        <w:lastRenderedPageBreak/>
        <w:t xml:space="preserve">1.4 </w:t>
      </w:r>
      <w:r>
        <w:rPr>
          <w:rFonts w:hint="eastAsia"/>
        </w:rPr>
        <w:t>出厂默认设置</w:t>
      </w:r>
      <w:bookmarkEnd w:id="447"/>
      <w:bookmarkEnd w:id="448"/>
      <w:bookmarkEnd w:id="449"/>
      <w:bookmarkEnd w:id="450"/>
    </w:p>
    <w:p w14:paraId="3C502CE1" w14:textId="77777777" w:rsidR="00C1414D" w:rsidRDefault="00000000">
      <w:r>
        <w:rPr>
          <w:rFonts w:hint="eastAsia"/>
        </w:rPr>
        <w:t>摄影机具有众多的自定义功能和设置，下表是出厂默认设置的参数：</w:t>
      </w:r>
      <w:r>
        <w:t xml:space="preserve"> </w:t>
      </w:r>
    </w:p>
    <w:tbl>
      <w:tblPr>
        <w:tblW w:w="10375" w:type="dxa"/>
        <w:tblLook w:val="04A0" w:firstRow="1" w:lastRow="0" w:firstColumn="1" w:lastColumn="0" w:noHBand="0" w:noVBand="1"/>
      </w:tblPr>
      <w:tblGrid>
        <w:gridCol w:w="1276"/>
        <w:gridCol w:w="1757"/>
        <w:gridCol w:w="2041"/>
        <w:gridCol w:w="1276"/>
        <w:gridCol w:w="1984"/>
        <w:gridCol w:w="2041"/>
      </w:tblGrid>
      <w:tr w:rsidR="00C1414D" w14:paraId="6213A40A" w14:textId="77777777">
        <w:trPr>
          <w:trHeight w:val="200"/>
        </w:trPr>
        <w:tc>
          <w:tcPr>
            <w:tcW w:w="1276" w:type="dxa"/>
            <w:tcBorders>
              <w:top w:val="nil"/>
              <w:left w:val="nil"/>
              <w:bottom w:val="single" w:sz="4" w:space="0" w:color="auto"/>
              <w:right w:val="nil"/>
            </w:tcBorders>
            <w:shd w:val="clear" w:color="000000" w:fill="D9D9D9"/>
            <w:noWrap/>
            <w:vAlign w:val="center"/>
          </w:tcPr>
          <w:p w14:paraId="6AD6919F" w14:textId="77777777" w:rsidR="00C1414D" w:rsidRDefault="00000000">
            <w:pPr>
              <w:spacing w:before="0"/>
              <w:jc w:val="center"/>
              <w:rPr>
                <w:rFonts w:ascii="Calibri" w:eastAsia="Times New Roman" w:hAnsi="Calibri" w:cs="Calibri"/>
                <w:b/>
                <w:bCs/>
                <w:color w:val="000000"/>
                <w:sz w:val="18"/>
                <w:szCs w:val="18"/>
              </w:rPr>
            </w:pPr>
            <w:commentRangeStart w:id="451"/>
            <w:r>
              <w:rPr>
                <w:rFonts w:cs="Microsoft YaHei" w:hint="eastAsia"/>
                <w:b/>
                <w:bCs/>
                <w:color w:val="000000"/>
                <w:sz w:val="18"/>
                <w:szCs w:val="18"/>
              </w:rPr>
              <w:t>类</w:t>
            </w:r>
            <w:r>
              <w:rPr>
                <w:rFonts w:cs="Microsoft YaHei"/>
                <w:b/>
                <w:bCs/>
                <w:color w:val="000000"/>
                <w:sz w:val="18"/>
                <w:szCs w:val="18"/>
              </w:rPr>
              <w:t>别</w:t>
            </w:r>
          </w:p>
        </w:tc>
        <w:tc>
          <w:tcPr>
            <w:tcW w:w="1757" w:type="dxa"/>
            <w:tcBorders>
              <w:top w:val="nil"/>
              <w:left w:val="nil"/>
              <w:bottom w:val="single" w:sz="4" w:space="0" w:color="auto"/>
              <w:right w:val="nil"/>
            </w:tcBorders>
            <w:shd w:val="clear" w:color="000000" w:fill="D9D9D9"/>
            <w:noWrap/>
            <w:vAlign w:val="center"/>
          </w:tcPr>
          <w:p w14:paraId="449D7174" w14:textId="77777777" w:rsidR="00C1414D" w:rsidRDefault="00000000">
            <w:pPr>
              <w:spacing w:before="0"/>
              <w:jc w:val="center"/>
              <w:rPr>
                <w:rFonts w:ascii="Calibri" w:eastAsia="Times New Roman" w:hAnsi="Calibri" w:cs="Calibri"/>
                <w:b/>
                <w:bCs/>
                <w:color w:val="000000"/>
                <w:sz w:val="18"/>
                <w:szCs w:val="18"/>
              </w:rPr>
            </w:pPr>
            <w:r>
              <w:rPr>
                <w:rFonts w:cs="Microsoft YaHei"/>
                <w:b/>
                <w:bCs/>
                <w:color w:val="000000"/>
                <w:sz w:val="18"/>
                <w:szCs w:val="18"/>
              </w:rPr>
              <w:t>名称</w:t>
            </w:r>
          </w:p>
        </w:tc>
        <w:tc>
          <w:tcPr>
            <w:tcW w:w="2041" w:type="dxa"/>
            <w:tcBorders>
              <w:top w:val="nil"/>
              <w:left w:val="nil"/>
              <w:bottom w:val="single" w:sz="4" w:space="0" w:color="auto"/>
              <w:right w:val="nil"/>
            </w:tcBorders>
            <w:shd w:val="clear" w:color="000000" w:fill="D9D9D9"/>
            <w:noWrap/>
            <w:vAlign w:val="center"/>
          </w:tcPr>
          <w:p w14:paraId="6716502C" w14:textId="77777777" w:rsidR="00C1414D" w:rsidRDefault="00000000">
            <w:pPr>
              <w:spacing w:before="0"/>
              <w:jc w:val="center"/>
              <w:rPr>
                <w:rFonts w:ascii="Calibri" w:eastAsia="Times New Roman" w:hAnsi="Calibri" w:cs="Calibri"/>
                <w:b/>
                <w:bCs/>
                <w:color w:val="000000"/>
                <w:sz w:val="18"/>
                <w:szCs w:val="18"/>
              </w:rPr>
            </w:pPr>
            <w:r>
              <w:rPr>
                <w:rFonts w:cs="Microsoft YaHei"/>
                <w:b/>
                <w:bCs/>
                <w:color w:val="000000"/>
                <w:sz w:val="18"/>
                <w:szCs w:val="18"/>
              </w:rPr>
              <w:t>默认值</w:t>
            </w:r>
          </w:p>
        </w:tc>
        <w:tc>
          <w:tcPr>
            <w:tcW w:w="1276" w:type="dxa"/>
            <w:tcBorders>
              <w:top w:val="nil"/>
              <w:left w:val="nil"/>
              <w:bottom w:val="single" w:sz="4" w:space="0" w:color="auto"/>
              <w:right w:val="nil"/>
            </w:tcBorders>
            <w:shd w:val="clear" w:color="000000" w:fill="D9D9D9"/>
            <w:noWrap/>
            <w:vAlign w:val="center"/>
          </w:tcPr>
          <w:p w14:paraId="5E0E8A70" w14:textId="77777777" w:rsidR="00C1414D" w:rsidRDefault="00000000">
            <w:pPr>
              <w:spacing w:before="0"/>
              <w:jc w:val="center"/>
              <w:rPr>
                <w:rFonts w:ascii="Calibri" w:eastAsia="Times New Roman" w:hAnsi="Calibri" w:cs="Calibri"/>
                <w:b/>
                <w:bCs/>
                <w:color w:val="000000"/>
                <w:sz w:val="18"/>
                <w:szCs w:val="18"/>
              </w:rPr>
            </w:pPr>
            <w:r>
              <w:rPr>
                <w:rFonts w:cs="Microsoft YaHei"/>
                <w:b/>
                <w:bCs/>
                <w:color w:val="000000"/>
                <w:sz w:val="18"/>
                <w:szCs w:val="18"/>
              </w:rPr>
              <w:t>类别</w:t>
            </w:r>
          </w:p>
        </w:tc>
        <w:tc>
          <w:tcPr>
            <w:tcW w:w="1984" w:type="dxa"/>
            <w:tcBorders>
              <w:top w:val="nil"/>
              <w:left w:val="nil"/>
              <w:bottom w:val="single" w:sz="4" w:space="0" w:color="auto"/>
              <w:right w:val="nil"/>
            </w:tcBorders>
            <w:shd w:val="clear" w:color="000000" w:fill="D9D9D9"/>
            <w:noWrap/>
            <w:vAlign w:val="center"/>
          </w:tcPr>
          <w:p w14:paraId="6EE1DE73" w14:textId="77777777" w:rsidR="00C1414D" w:rsidRDefault="00000000">
            <w:pPr>
              <w:spacing w:before="0"/>
              <w:jc w:val="center"/>
              <w:rPr>
                <w:rFonts w:ascii="Calibri" w:eastAsia="Times New Roman" w:hAnsi="Calibri" w:cs="Calibri"/>
                <w:b/>
                <w:bCs/>
                <w:color w:val="000000"/>
                <w:sz w:val="18"/>
                <w:szCs w:val="18"/>
              </w:rPr>
            </w:pPr>
            <w:r>
              <w:rPr>
                <w:rFonts w:cs="Microsoft YaHei"/>
                <w:b/>
                <w:bCs/>
                <w:color w:val="000000"/>
                <w:sz w:val="18"/>
                <w:szCs w:val="18"/>
              </w:rPr>
              <w:t>名称</w:t>
            </w:r>
          </w:p>
        </w:tc>
        <w:tc>
          <w:tcPr>
            <w:tcW w:w="2041" w:type="dxa"/>
            <w:tcBorders>
              <w:top w:val="nil"/>
              <w:left w:val="nil"/>
              <w:bottom w:val="single" w:sz="4" w:space="0" w:color="auto"/>
              <w:right w:val="nil"/>
            </w:tcBorders>
            <w:shd w:val="clear" w:color="000000" w:fill="D9D9D9"/>
            <w:noWrap/>
            <w:vAlign w:val="center"/>
          </w:tcPr>
          <w:p w14:paraId="6A1FD3F7" w14:textId="77777777" w:rsidR="00C1414D" w:rsidRDefault="00000000">
            <w:pPr>
              <w:spacing w:before="0"/>
              <w:jc w:val="center"/>
              <w:rPr>
                <w:rFonts w:ascii="Calibri" w:eastAsia="Times New Roman" w:hAnsi="Calibri" w:cs="Calibri"/>
                <w:b/>
                <w:bCs/>
                <w:color w:val="000000"/>
                <w:sz w:val="18"/>
                <w:szCs w:val="18"/>
              </w:rPr>
            </w:pPr>
            <w:r>
              <w:rPr>
                <w:rFonts w:cs="Microsoft YaHei"/>
                <w:b/>
                <w:bCs/>
                <w:color w:val="000000"/>
                <w:sz w:val="18"/>
                <w:szCs w:val="18"/>
              </w:rPr>
              <w:t>默认值</w:t>
            </w:r>
          </w:p>
        </w:tc>
      </w:tr>
      <w:tr w:rsidR="00C1414D" w14:paraId="3C2ACF29" w14:textId="77777777">
        <w:trPr>
          <w:trHeight w:val="200"/>
        </w:trPr>
        <w:tc>
          <w:tcPr>
            <w:tcW w:w="1276" w:type="dxa"/>
            <w:vMerge w:val="restart"/>
            <w:tcBorders>
              <w:top w:val="nil"/>
              <w:left w:val="nil"/>
              <w:bottom w:val="single" w:sz="4" w:space="0" w:color="000000"/>
              <w:right w:val="nil"/>
            </w:tcBorders>
            <w:noWrap/>
            <w:vAlign w:val="center"/>
          </w:tcPr>
          <w:p w14:paraId="2688F065" w14:textId="77777777" w:rsidR="00C1414D" w:rsidRDefault="00000000">
            <w:pPr>
              <w:spacing w:before="0"/>
              <w:jc w:val="center"/>
              <w:rPr>
                <w:rFonts w:ascii="Calibri" w:eastAsia="Times New Roman" w:hAnsi="Calibri" w:cs="Calibri"/>
                <w:color w:val="000000"/>
                <w:sz w:val="18"/>
                <w:szCs w:val="18"/>
              </w:rPr>
            </w:pPr>
            <w:r>
              <w:rPr>
                <w:rFonts w:cs="Microsoft YaHei"/>
                <w:color w:val="000000"/>
                <w:sz w:val="18"/>
                <w:szCs w:val="18"/>
              </w:rPr>
              <w:t>录制</w:t>
            </w:r>
          </w:p>
        </w:tc>
        <w:tc>
          <w:tcPr>
            <w:tcW w:w="1757" w:type="dxa"/>
            <w:tcBorders>
              <w:top w:val="nil"/>
              <w:left w:val="single" w:sz="4" w:space="0" w:color="auto"/>
              <w:bottom w:val="nil"/>
              <w:right w:val="nil"/>
            </w:tcBorders>
            <w:noWrap/>
            <w:vAlign w:val="center"/>
          </w:tcPr>
          <w:p w14:paraId="6E7B2795"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拍摄帧率</w:t>
            </w:r>
          </w:p>
        </w:tc>
        <w:tc>
          <w:tcPr>
            <w:tcW w:w="2041" w:type="dxa"/>
            <w:tcBorders>
              <w:top w:val="nil"/>
              <w:left w:val="single" w:sz="4" w:space="0" w:color="auto"/>
              <w:bottom w:val="nil"/>
              <w:right w:val="nil"/>
            </w:tcBorders>
            <w:noWrap/>
            <w:vAlign w:val="center"/>
          </w:tcPr>
          <w:p w14:paraId="05AA779E"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25fps</w:t>
            </w:r>
          </w:p>
        </w:tc>
        <w:tc>
          <w:tcPr>
            <w:tcW w:w="1276" w:type="dxa"/>
            <w:vMerge w:val="restart"/>
            <w:tcBorders>
              <w:top w:val="nil"/>
              <w:left w:val="single" w:sz="4" w:space="0" w:color="auto"/>
              <w:bottom w:val="single" w:sz="4" w:space="0" w:color="000000"/>
              <w:right w:val="nil"/>
            </w:tcBorders>
            <w:noWrap/>
            <w:vAlign w:val="center"/>
          </w:tcPr>
          <w:p w14:paraId="77BB9EDE" w14:textId="77777777" w:rsidR="00C1414D" w:rsidRDefault="00000000">
            <w:pPr>
              <w:spacing w:before="0"/>
              <w:jc w:val="center"/>
              <w:rPr>
                <w:rFonts w:ascii="Calibri" w:eastAsia="Times New Roman" w:hAnsi="Calibri" w:cs="Calibri"/>
                <w:color w:val="000000"/>
                <w:sz w:val="18"/>
                <w:szCs w:val="18"/>
              </w:rPr>
            </w:pPr>
            <w:r>
              <w:rPr>
                <w:rFonts w:cs="Microsoft YaHei"/>
                <w:color w:val="000000"/>
                <w:sz w:val="18"/>
                <w:szCs w:val="18"/>
              </w:rPr>
              <w:t>音频</w:t>
            </w:r>
          </w:p>
        </w:tc>
        <w:tc>
          <w:tcPr>
            <w:tcW w:w="1984" w:type="dxa"/>
            <w:tcBorders>
              <w:top w:val="nil"/>
              <w:left w:val="single" w:sz="4" w:space="0" w:color="auto"/>
              <w:bottom w:val="nil"/>
              <w:right w:val="nil"/>
            </w:tcBorders>
            <w:noWrap/>
            <w:vAlign w:val="center"/>
          </w:tcPr>
          <w:p w14:paraId="73CAACDF"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耳机源</w:t>
            </w:r>
          </w:p>
        </w:tc>
        <w:tc>
          <w:tcPr>
            <w:tcW w:w="2041" w:type="dxa"/>
            <w:tcBorders>
              <w:top w:val="nil"/>
              <w:left w:val="single" w:sz="4" w:space="0" w:color="auto"/>
              <w:bottom w:val="nil"/>
              <w:right w:val="nil"/>
            </w:tcBorders>
            <w:noWrap/>
            <w:vAlign w:val="center"/>
          </w:tcPr>
          <w:p w14:paraId="4156DB60" w14:textId="77777777" w:rsidR="00C1414D" w:rsidRDefault="00000000">
            <w:pPr>
              <w:spacing w:before="0"/>
              <w:rPr>
                <w:rFonts w:asciiTheme="minorHAnsi" w:hAnsiTheme="minorHAnsi" w:cstheme="minorHAnsi"/>
                <w:color w:val="000000"/>
                <w:sz w:val="18"/>
                <w:szCs w:val="18"/>
              </w:rPr>
            </w:pPr>
            <w:r>
              <w:rPr>
                <w:rFonts w:asciiTheme="minorHAnsi" w:hAnsiTheme="minorHAnsi" w:cstheme="minorHAnsi"/>
                <w:color w:val="000000"/>
                <w:sz w:val="18"/>
                <w:szCs w:val="18"/>
              </w:rPr>
              <w:t>CH1+CH2</w:t>
            </w:r>
          </w:p>
        </w:tc>
      </w:tr>
      <w:tr w:rsidR="00C1414D" w14:paraId="25A16EF5" w14:textId="77777777">
        <w:trPr>
          <w:trHeight w:val="200"/>
        </w:trPr>
        <w:tc>
          <w:tcPr>
            <w:tcW w:w="1276" w:type="dxa"/>
            <w:vMerge/>
            <w:tcBorders>
              <w:top w:val="nil"/>
              <w:left w:val="nil"/>
              <w:bottom w:val="single" w:sz="4" w:space="0" w:color="000000"/>
              <w:right w:val="nil"/>
            </w:tcBorders>
            <w:vAlign w:val="center"/>
          </w:tcPr>
          <w:p w14:paraId="515A3734"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shd w:val="clear" w:color="000000" w:fill="F2F2F2"/>
            <w:noWrap/>
            <w:vAlign w:val="center"/>
          </w:tcPr>
          <w:p w14:paraId="0D04A188"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快门时间</w:t>
            </w:r>
          </w:p>
        </w:tc>
        <w:tc>
          <w:tcPr>
            <w:tcW w:w="2041" w:type="dxa"/>
            <w:tcBorders>
              <w:top w:val="nil"/>
              <w:left w:val="single" w:sz="4" w:space="0" w:color="auto"/>
              <w:bottom w:val="nil"/>
              <w:right w:val="nil"/>
            </w:tcBorders>
            <w:shd w:val="clear" w:color="000000" w:fill="F2F2F2"/>
            <w:noWrap/>
            <w:vAlign w:val="center"/>
          </w:tcPr>
          <w:p w14:paraId="05B59781"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1/50s</w:t>
            </w:r>
          </w:p>
        </w:tc>
        <w:tc>
          <w:tcPr>
            <w:tcW w:w="1276" w:type="dxa"/>
            <w:vMerge/>
            <w:tcBorders>
              <w:top w:val="nil"/>
              <w:left w:val="single" w:sz="4" w:space="0" w:color="auto"/>
              <w:bottom w:val="single" w:sz="4" w:space="0" w:color="000000"/>
              <w:right w:val="nil"/>
            </w:tcBorders>
            <w:vAlign w:val="center"/>
          </w:tcPr>
          <w:p w14:paraId="2281F313"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nil"/>
              <w:right w:val="nil"/>
            </w:tcBorders>
            <w:shd w:val="clear" w:color="000000" w:fill="F2F2F2"/>
            <w:noWrap/>
            <w:vAlign w:val="center"/>
          </w:tcPr>
          <w:p w14:paraId="6E56F71E"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 xml:space="preserve">CH1 </w:t>
            </w:r>
            <w:r>
              <w:rPr>
                <w:rFonts w:cs="Microsoft YaHei"/>
                <w:color w:val="000000"/>
                <w:sz w:val="18"/>
                <w:szCs w:val="18"/>
              </w:rPr>
              <w:t>幻象</w:t>
            </w:r>
            <w:r>
              <w:rPr>
                <w:rFonts w:ascii="Calibri" w:eastAsia="Times New Roman" w:hAnsi="Calibri" w:cs="Calibri"/>
                <w:color w:val="000000"/>
                <w:sz w:val="18"/>
                <w:szCs w:val="18"/>
              </w:rPr>
              <w:t xml:space="preserve"> 48V</w:t>
            </w:r>
          </w:p>
        </w:tc>
        <w:tc>
          <w:tcPr>
            <w:tcW w:w="2041" w:type="dxa"/>
            <w:tcBorders>
              <w:top w:val="nil"/>
              <w:left w:val="single" w:sz="4" w:space="0" w:color="auto"/>
              <w:bottom w:val="nil"/>
              <w:right w:val="nil"/>
            </w:tcBorders>
            <w:shd w:val="clear" w:color="000000" w:fill="F2F2F2"/>
            <w:noWrap/>
            <w:vAlign w:val="center"/>
          </w:tcPr>
          <w:p w14:paraId="19532439"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开启</w:t>
            </w:r>
          </w:p>
        </w:tc>
      </w:tr>
      <w:tr w:rsidR="00C1414D" w14:paraId="5CD5187E" w14:textId="77777777">
        <w:trPr>
          <w:trHeight w:val="200"/>
        </w:trPr>
        <w:tc>
          <w:tcPr>
            <w:tcW w:w="1276" w:type="dxa"/>
            <w:vMerge/>
            <w:tcBorders>
              <w:top w:val="nil"/>
              <w:left w:val="nil"/>
              <w:bottom w:val="single" w:sz="4" w:space="0" w:color="000000"/>
              <w:right w:val="nil"/>
            </w:tcBorders>
            <w:vAlign w:val="center"/>
          </w:tcPr>
          <w:p w14:paraId="3D2A7516"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noWrap/>
            <w:vAlign w:val="center"/>
          </w:tcPr>
          <w:p w14:paraId="20DA9CCB"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ISO/EI</w:t>
            </w:r>
          </w:p>
        </w:tc>
        <w:tc>
          <w:tcPr>
            <w:tcW w:w="2041" w:type="dxa"/>
            <w:tcBorders>
              <w:top w:val="nil"/>
              <w:left w:val="single" w:sz="4" w:space="0" w:color="auto"/>
              <w:bottom w:val="nil"/>
              <w:right w:val="nil"/>
            </w:tcBorders>
            <w:noWrap/>
            <w:vAlign w:val="center"/>
          </w:tcPr>
          <w:p w14:paraId="7DBDDC61"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ISO 800</w:t>
            </w:r>
          </w:p>
        </w:tc>
        <w:tc>
          <w:tcPr>
            <w:tcW w:w="1276" w:type="dxa"/>
            <w:vMerge/>
            <w:tcBorders>
              <w:top w:val="nil"/>
              <w:left w:val="single" w:sz="4" w:space="0" w:color="auto"/>
              <w:bottom w:val="single" w:sz="4" w:space="0" w:color="000000"/>
              <w:right w:val="nil"/>
            </w:tcBorders>
            <w:vAlign w:val="center"/>
          </w:tcPr>
          <w:p w14:paraId="77BC5DC3"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nil"/>
              <w:right w:val="nil"/>
            </w:tcBorders>
            <w:noWrap/>
            <w:vAlign w:val="center"/>
          </w:tcPr>
          <w:p w14:paraId="1065EAAB"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 xml:space="preserve">CH2 </w:t>
            </w:r>
            <w:r>
              <w:rPr>
                <w:rFonts w:cs="Microsoft YaHei"/>
                <w:color w:val="000000"/>
                <w:sz w:val="18"/>
                <w:szCs w:val="18"/>
              </w:rPr>
              <w:t>幻象</w:t>
            </w:r>
            <w:r>
              <w:rPr>
                <w:rFonts w:ascii="Calibri" w:eastAsia="Times New Roman" w:hAnsi="Calibri" w:cs="Calibri"/>
                <w:color w:val="000000"/>
                <w:sz w:val="18"/>
                <w:szCs w:val="18"/>
              </w:rPr>
              <w:t xml:space="preserve"> 48V</w:t>
            </w:r>
          </w:p>
        </w:tc>
        <w:tc>
          <w:tcPr>
            <w:tcW w:w="2041" w:type="dxa"/>
            <w:tcBorders>
              <w:top w:val="nil"/>
              <w:left w:val="single" w:sz="4" w:space="0" w:color="auto"/>
              <w:bottom w:val="nil"/>
              <w:right w:val="nil"/>
            </w:tcBorders>
            <w:noWrap/>
            <w:vAlign w:val="center"/>
          </w:tcPr>
          <w:p w14:paraId="30E85A18"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开启</w:t>
            </w:r>
          </w:p>
        </w:tc>
      </w:tr>
      <w:tr w:rsidR="00C1414D" w14:paraId="37588D84" w14:textId="77777777">
        <w:trPr>
          <w:trHeight w:val="200"/>
        </w:trPr>
        <w:tc>
          <w:tcPr>
            <w:tcW w:w="1276" w:type="dxa"/>
            <w:vMerge/>
            <w:tcBorders>
              <w:top w:val="nil"/>
              <w:left w:val="nil"/>
              <w:bottom w:val="single" w:sz="4" w:space="0" w:color="000000"/>
              <w:right w:val="nil"/>
            </w:tcBorders>
            <w:vAlign w:val="center"/>
          </w:tcPr>
          <w:p w14:paraId="76198871"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shd w:val="clear" w:color="000000" w:fill="F2F2F2"/>
            <w:noWrap/>
            <w:vAlign w:val="center"/>
          </w:tcPr>
          <w:p w14:paraId="4C943BC1"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色温</w:t>
            </w:r>
          </w:p>
        </w:tc>
        <w:tc>
          <w:tcPr>
            <w:tcW w:w="2041" w:type="dxa"/>
            <w:tcBorders>
              <w:top w:val="nil"/>
              <w:left w:val="single" w:sz="4" w:space="0" w:color="auto"/>
              <w:bottom w:val="nil"/>
              <w:right w:val="nil"/>
            </w:tcBorders>
            <w:shd w:val="clear" w:color="000000" w:fill="F2F2F2"/>
            <w:noWrap/>
            <w:vAlign w:val="center"/>
          </w:tcPr>
          <w:p w14:paraId="6DC539BF"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5600K</w:t>
            </w:r>
          </w:p>
        </w:tc>
        <w:tc>
          <w:tcPr>
            <w:tcW w:w="1276" w:type="dxa"/>
            <w:vMerge/>
            <w:tcBorders>
              <w:top w:val="nil"/>
              <w:left w:val="single" w:sz="4" w:space="0" w:color="auto"/>
              <w:bottom w:val="single" w:sz="4" w:space="0" w:color="000000"/>
              <w:right w:val="nil"/>
            </w:tcBorders>
            <w:vAlign w:val="center"/>
          </w:tcPr>
          <w:p w14:paraId="42453E09"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nil"/>
              <w:right w:val="nil"/>
            </w:tcBorders>
            <w:shd w:val="clear" w:color="000000" w:fill="F2F2F2"/>
            <w:noWrap/>
            <w:vAlign w:val="center"/>
          </w:tcPr>
          <w:p w14:paraId="7569BD74" w14:textId="77777777" w:rsidR="00C1414D" w:rsidRDefault="00000000">
            <w:pPr>
              <w:spacing w:before="0"/>
              <w:rPr>
                <w:rFonts w:ascii="Calibri" w:eastAsia="Times New Roman" w:hAnsi="Calibri" w:cs="Calibri"/>
                <w:color w:val="000000"/>
                <w:sz w:val="18"/>
                <w:szCs w:val="18"/>
              </w:rPr>
            </w:pPr>
            <w:r>
              <w:rPr>
                <w:rFonts w:asciiTheme="minorHAnsi" w:eastAsia="Times New Roman" w:hAnsiTheme="minorHAnsi" w:cstheme="minorHAnsi"/>
                <w:color w:val="000000"/>
                <w:sz w:val="18"/>
                <w:szCs w:val="18"/>
              </w:rPr>
              <w:t>CH1</w:t>
            </w:r>
            <w:r>
              <w:rPr>
                <w:rFonts w:asciiTheme="minorHAnsi" w:eastAsiaTheme="minorEastAsia" w:hAnsiTheme="minorHAnsi" w:cstheme="minorHAnsi"/>
                <w:color w:val="000000"/>
                <w:sz w:val="18"/>
                <w:szCs w:val="18"/>
              </w:rPr>
              <w:t>+CH</w:t>
            </w:r>
            <w:r>
              <w:rPr>
                <w:rFonts w:asciiTheme="minorHAnsi" w:eastAsia="Times New Roman" w:hAnsiTheme="minorHAnsi" w:cstheme="minorHAnsi"/>
                <w:color w:val="000000"/>
                <w:sz w:val="18"/>
                <w:szCs w:val="18"/>
              </w:rPr>
              <w:t>2</w:t>
            </w:r>
            <w:r>
              <w:rPr>
                <w:rFonts w:ascii="Calibri" w:eastAsia="Times New Roman" w:hAnsi="Calibri" w:cs="Calibri"/>
                <w:color w:val="000000"/>
                <w:sz w:val="18"/>
                <w:szCs w:val="18"/>
              </w:rPr>
              <w:t xml:space="preserve"> </w:t>
            </w:r>
            <w:r>
              <w:rPr>
                <w:rFonts w:cs="Microsoft YaHei"/>
                <w:color w:val="000000"/>
                <w:sz w:val="18"/>
                <w:szCs w:val="18"/>
              </w:rPr>
              <w:t>录制方式</w:t>
            </w:r>
          </w:p>
        </w:tc>
        <w:tc>
          <w:tcPr>
            <w:tcW w:w="2041" w:type="dxa"/>
            <w:tcBorders>
              <w:top w:val="nil"/>
              <w:left w:val="single" w:sz="4" w:space="0" w:color="auto"/>
              <w:bottom w:val="nil"/>
              <w:right w:val="nil"/>
            </w:tcBorders>
            <w:shd w:val="clear" w:color="000000" w:fill="F2F2F2"/>
            <w:noWrap/>
            <w:vAlign w:val="center"/>
          </w:tcPr>
          <w:p w14:paraId="7495F157" w14:textId="77777777" w:rsidR="00C1414D" w:rsidRDefault="00000000">
            <w:pPr>
              <w:spacing w:before="0"/>
              <w:rPr>
                <w:rFonts w:asciiTheme="minorHAnsi" w:eastAsiaTheme="minorEastAsia" w:hAnsiTheme="minorHAnsi" w:cstheme="minorHAnsi"/>
                <w:color w:val="000000"/>
                <w:sz w:val="18"/>
                <w:szCs w:val="18"/>
              </w:rPr>
            </w:pPr>
            <w:r>
              <w:rPr>
                <w:rFonts w:asciiTheme="minorHAnsi" w:eastAsia="Times New Roman" w:hAnsiTheme="minorHAnsi" w:cstheme="minorHAnsi"/>
                <w:color w:val="000000"/>
                <w:sz w:val="18"/>
                <w:szCs w:val="18"/>
              </w:rPr>
              <w:t>CH1</w:t>
            </w:r>
            <w:r>
              <w:rPr>
                <w:rFonts w:asciiTheme="minorHAnsi" w:hAnsiTheme="minorHAnsi" w:cstheme="minorHAnsi"/>
                <w:color w:val="000000"/>
                <w:sz w:val="18"/>
                <w:szCs w:val="18"/>
              </w:rPr>
              <w:t>+CH2</w:t>
            </w:r>
          </w:p>
        </w:tc>
      </w:tr>
      <w:tr w:rsidR="00C1414D" w14:paraId="68BE4AF2" w14:textId="77777777">
        <w:trPr>
          <w:trHeight w:val="200"/>
        </w:trPr>
        <w:tc>
          <w:tcPr>
            <w:tcW w:w="1276" w:type="dxa"/>
            <w:vMerge/>
            <w:tcBorders>
              <w:top w:val="nil"/>
              <w:left w:val="nil"/>
              <w:bottom w:val="single" w:sz="4" w:space="0" w:color="000000"/>
              <w:right w:val="nil"/>
            </w:tcBorders>
            <w:vAlign w:val="center"/>
          </w:tcPr>
          <w:p w14:paraId="5B39E4FB"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noWrap/>
            <w:vAlign w:val="center"/>
          </w:tcPr>
          <w:p w14:paraId="57125DD4"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ND</w:t>
            </w:r>
          </w:p>
        </w:tc>
        <w:tc>
          <w:tcPr>
            <w:tcW w:w="2041" w:type="dxa"/>
            <w:tcBorders>
              <w:top w:val="nil"/>
              <w:left w:val="single" w:sz="4" w:space="0" w:color="auto"/>
              <w:bottom w:val="nil"/>
              <w:right w:val="nil"/>
            </w:tcBorders>
            <w:noWrap/>
            <w:vAlign w:val="center"/>
          </w:tcPr>
          <w:p w14:paraId="76A67663"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Clear</w:t>
            </w:r>
          </w:p>
        </w:tc>
        <w:tc>
          <w:tcPr>
            <w:tcW w:w="1276" w:type="dxa"/>
            <w:vMerge/>
            <w:tcBorders>
              <w:top w:val="nil"/>
              <w:left w:val="single" w:sz="4" w:space="0" w:color="auto"/>
              <w:bottom w:val="single" w:sz="4" w:space="0" w:color="000000"/>
              <w:right w:val="nil"/>
            </w:tcBorders>
            <w:vAlign w:val="center"/>
          </w:tcPr>
          <w:p w14:paraId="6B18B524"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nil"/>
              <w:right w:val="nil"/>
            </w:tcBorders>
            <w:noWrap/>
            <w:vAlign w:val="center"/>
          </w:tcPr>
          <w:p w14:paraId="2DEA059D" w14:textId="77777777" w:rsidR="00C1414D" w:rsidRDefault="00000000">
            <w:pPr>
              <w:spacing w:before="0"/>
              <w:rPr>
                <w:rFonts w:ascii="Calibri" w:eastAsia="Times New Roman" w:hAnsi="Calibri" w:cs="Calibri"/>
                <w:color w:val="000000"/>
                <w:sz w:val="18"/>
                <w:szCs w:val="18"/>
              </w:rPr>
            </w:pPr>
            <w:r>
              <w:rPr>
                <w:rFonts w:asciiTheme="minorHAnsi" w:eastAsia="Times New Roman" w:hAnsiTheme="minorHAnsi" w:cstheme="minorHAnsi"/>
                <w:color w:val="000000"/>
                <w:sz w:val="18"/>
                <w:szCs w:val="18"/>
              </w:rPr>
              <w:t>CH3</w:t>
            </w:r>
            <w:r>
              <w:rPr>
                <w:rFonts w:asciiTheme="minorHAnsi" w:eastAsiaTheme="minorEastAsia" w:hAnsiTheme="minorHAnsi" w:cstheme="minorHAnsi"/>
                <w:color w:val="000000"/>
                <w:sz w:val="18"/>
                <w:szCs w:val="18"/>
              </w:rPr>
              <w:t>+CH</w:t>
            </w:r>
            <w:r>
              <w:rPr>
                <w:rFonts w:asciiTheme="minorHAnsi" w:eastAsia="Times New Roman" w:hAnsiTheme="minorHAnsi" w:cstheme="minorHAnsi"/>
                <w:color w:val="000000"/>
                <w:sz w:val="18"/>
                <w:szCs w:val="18"/>
              </w:rPr>
              <w:t>4</w:t>
            </w:r>
            <w:r>
              <w:rPr>
                <w:rFonts w:ascii="Calibri" w:eastAsia="Times New Roman" w:hAnsi="Calibri" w:cs="Calibri"/>
                <w:color w:val="000000"/>
                <w:sz w:val="18"/>
                <w:szCs w:val="18"/>
              </w:rPr>
              <w:t xml:space="preserve"> </w:t>
            </w:r>
            <w:r>
              <w:rPr>
                <w:rFonts w:cs="Microsoft YaHei"/>
                <w:color w:val="000000"/>
                <w:sz w:val="18"/>
                <w:szCs w:val="18"/>
              </w:rPr>
              <w:t>源</w:t>
            </w:r>
          </w:p>
        </w:tc>
        <w:tc>
          <w:tcPr>
            <w:tcW w:w="2041" w:type="dxa"/>
            <w:tcBorders>
              <w:top w:val="nil"/>
              <w:left w:val="single" w:sz="4" w:space="0" w:color="auto"/>
              <w:bottom w:val="nil"/>
              <w:right w:val="nil"/>
            </w:tcBorders>
            <w:noWrap/>
            <w:vAlign w:val="center"/>
          </w:tcPr>
          <w:p w14:paraId="05E6224B"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机身</w:t>
            </w:r>
            <w:r>
              <w:rPr>
                <w:rFonts w:asciiTheme="minorHAnsi" w:hAnsiTheme="minorHAnsi" w:cstheme="minorHAnsi"/>
                <w:color w:val="000000"/>
                <w:sz w:val="18"/>
                <w:szCs w:val="18"/>
              </w:rPr>
              <w:t>Mic</w:t>
            </w:r>
          </w:p>
        </w:tc>
      </w:tr>
      <w:tr w:rsidR="00C1414D" w14:paraId="094A6C5B" w14:textId="77777777">
        <w:trPr>
          <w:trHeight w:val="200"/>
        </w:trPr>
        <w:tc>
          <w:tcPr>
            <w:tcW w:w="1276" w:type="dxa"/>
            <w:vMerge/>
            <w:tcBorders>
              <w:top w:val="nil"/>
              <w:left w:val="nil"/>
              <w:bottom w:val="single" w:sz="4" w:space="0" w:color="000000"/>
              <w:right w:val="nil"/>
            </w:tcBorders>
            <w:vAlign w:val="center"/>
          </w:tcPr>
          <w:p w14:paraId="674E0C7D"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shd w:val="clear" w:color="000000" w:fill="F2F2F2"/>
            <w:noWrap/>
            <w:vAlign w:val="center"/>
          </w:tcPr>
          <w:p w14:paraId="38420ACD"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LUT</w:t>
            </w:r>
          </w:p>
        </w:tc>
        <w:tc>
          <w:tcPr>
            <w:tcW w:w="2041" w:type="dxa"/>
            <w:tcBorders>
              <w:top w:val="nil"/>
              <w:left w:val="single" w:sz="4" w:space="0" w:color="auto"/>
              <w:bottom w:val="nil"/>
              <w:right w:val="nil"/>
            </w:tcBorders>
            <w:shd w:val="clear" w:color="000000" w:fill="F2F2F2"/>
            <w:noWrap/>
            <w:vAlign w:val="center"/>
          </w:tcPr>
          <w:p w14:paraId="58A529D2" w14:textId="77777777" w:rsidR="00C1414D" w:rsidRDefault="00000000">
            <w:pPr>
              <w:spacing w:before="0"/>
              <w:rPr>
                <w:rFonts w:ascii="Calibri" w:eastAsiaTheme="minorEastAsia" w:hAnsi="Calibri" w:cs="Calibri"/>
                <w:color w:val="000000"/>
                <w:sz w:val="18"/>
                <w:szCs w:val="18"/>
              </w:rPr>
            </w:pPr>
            <w:r>
              <w:rPr>
                <w:rFonts w:ascii="Calibri" w:eastAsiaTheme="minorEastAsia" w:hAnsi="Calibri" w:cs="Calibri" w:hint="eastAsia"/>
                <w:color w:val="000000"/>
                <w:sz w:val="18"/>
                <w:szCs w:val="18"/>
              </w:rPr>
              <w:t>KC709</w:t>
            </w:r>
          </w:p>
        </w:tc>
        <w:tc>
          <w:tcPr>
            <w:tcW w:w="1276" w:type="dxa"/>
            <w:vMerge/>
            <w:tcBorders>
              <w:top w:val="nil"/>
              <w:left w:val="single" w:sz="4" w:space="0" w:color="auto"/>
              <w:bottom w:val="single" w:sz="4" w:space="0" w:color="000000"/>
              <w:right w:val="nil"/>
            </w:tcBorders>
            <w:vAlign w:val="center"/>
          </w:tcPr>
          <w:p w14:paraId="534244D7"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nil"/>
              <w:right w:val="nil"/>
            </w:tcBorders>
            <w:shd w:val="clear" w:color="000000" w:fill="F2F2F2"/>
            <w:noWrap/>
            <w:vAlign w:val="center"/>
          </w:tcPr>
          <w:p w14:paraId="3057C6FF"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CH1</w:t>
            </w:r>
            <w:r>
              <w:rPr>
                <w:rFonts w:cs="Microsoft YaHei"/>
                <w:color w:val="000000"/>
                <w:sz w:val="18"/>
                <w:szCs w:val="18"/>
              </w:rPr>
              <w:t>音量</w:t>
            </w:r>
            <w:r>
              <w:rPr>
                <w:rFonts w:ascii="Calibri" w:eastAsia="Times New Roman" w:hAnsi="Calibri" w:cs="Calibri"/>
                <w:color w:val="000000"/>
                <w:sz w:val="18"/>
                <w:szCs w:val="18"/>
              </w:rPr>
              <w:t xml:space="preserve"> (48V)</w:t>
            </w:r>
          </w:p>
        </w:tc>
        <w:tc>
          <w:tcPr>
            <w:tcW w:w="2041" w:type="dxa"/>
            <w:tcBorders>
              <w:top w:val="nil"/>
              <w:left w:val="single" w:sz="4" w:space="0" w:color="auto"/>
              <w:bottom w:val="nil"/>
              <w:right w:val="nil"/>
            </w:tcBorders>
            <w:shd w:val="clear" w:color="000000" w:fill="F2F2F2"/>
            <w:noWrap/>
            <w:vAlign w:val="center"/>
          </w:tcPr>
          <w:p w14:paraId="3279E4C7"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30.00dB</w:t>
            </w:r>
          </w:p>
        </w:tc>
      </w:tr>
      <w:tr w:rsidR="00C1414D" w14:paraId="356CDA7F" w14:textId="77777777">
        <w:trPr>
          <w:trHeight w:val="200"/>
        </w:trPr>
        <w:tc>
          <w:tcPr>
            <w:tcW w:w="1276" w:type="dxa"/>
            <w:vMerge/>
            <w:tcBorders>
              <w:top w:val="nil"/>
              <w:left w:val="nil"/>
              <w:bottom w:val="single" w:sz="4" w:space="0" w:color="000000"/>
              <w:right w:val="nil"/>
            </w:tcBorders>
            <w:vAlign w:val="center"/>
          </w:tcPr>
          <w:p w14:paraId="072B8C2B"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noWrap/>
            <w:vAlign w:val="center"/>
          </w:tcPr>
          <w:p w14:paraId="2CAD0E70"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默认编码</w:t>
            </w:r>
          </w:p>
        </w:tc>
        <w:tc>
          <w:tcPr>
            <w:tcW w:w="2041" w:type="dxa"/>
            <w:tcBorders>
              <w:top w:val="nil"/>
              <w:left w:val="single" w:sz="4" w:space="0" w:color="auto"/>
              <w:bottom w:val="nil"/>
              <w:right w:val="nil"/>
            </w:tcBorders>
            <w:noWrap/>
            <w:vAlign w:val="center"/>
          </w:tcPr>
          <w:p w14:paraId="060F96BD"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ProRes 422HQ</w:t>
            </w:r>
          </w:p>
        </w:tc>
        <w:tc>
          <w:tcPr>
            <w:tcW w:w="1276" w:type="dxa"/>
            <w:vMerge/>
            <w:tcBorders>
              <w:top w:val="nil"/>
              <w:left w:val="single" w:sz="4" w:space="0" w:color="auto"/>
              <w:bottom w:val="single" w:sz="4" w:space="0" w:color="000000"/>
              <w:right w:val="nil"/>
            </w:tcBorders>
            <w:vAlign w:val="center"/>
          </w:tcPr>
          <w:p w14:paraId="1F167F0B"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nil"/>
              <w:right w:val="nil"/>
            </w:tcBorders>
            <w:noWrap/>
            <w:vAlign w:val="center"/>
          </w:tcPr>
          <w:p w14:paraId="3D148D2E"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CH2</w:t>
            </w:r>
            <w:r>
              <w:rPr>
                <w:rFonts w:cs="Microsoft YaHei"/>
                <w:color w:val="000000"/>
                <w:sz w:val="18"/>
                <w:szCs w:val="18"/>
              </w:rPr>
              <w:t>音量</w:t>
            </w:r>
            <w:r>
              <w:rPr>
                <w:rFonts w:ascii="Calibri" w:eastAsia="Times New Roman" w:hAnsi="Calibri" w:cs="Calibri"/>
                <w:color w:val="000000"/>
                <w:sz w:val="18"/>
                <w:szCs w:val="18"/>
              </w:rPr>
              <w:t xml:space="preserve"> (48V)</w:t>
            </w:r>
          </w:p>
        </w:tc>
        <w:tc>
          <w:tcPr>
            <w:tcW w:w="2041" w:type="dxa"/>
            <w:tcBorders>
              <w:top w:val="nil"/>
              <w:left w:val="single" w:sz="4" w:space="0" w:color="auto"/>
              <w:bottom w:val="nil"/>
              <w:right w:val="nil"/>
            </w:tcBorders>
            <w:noWrap/>
            <w:vAlign w:val="center"/>
          </w:tcPr>
          <w:p w14:paraId="587902CA"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30.00dB</w:t>
            </w:r>
          </w:p>
        </w:tc>
      </w:tr>
      <w:tr w:rsidR="00C1414D" w14:paraId="0C7111C7" w14:textId="77777777">
        <w:trPr>
          <w:trHeight w:val="200"/>
        </w:trPr>
        <w:tc>
          <w:tcPr>
            <w:tcW w:w="1276" w:type="dxa"/>
            <w:vMerge/>
            <w:tcBorders>
              <w:top w:val="nil"/>
              <w:left w:val="nil"/>
              <w:bottom w:val="single" w:sz="4" w:space="0" w:color="000000"/>
              <w:right w:val="nil"/>
            </w:tcBorders>
            <w:vAlign w:val="center"/>
          </w:tcPr>
          <w:p w14:paraId="2C070F2F"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shd w:val="clear" w:color="000000" w:fill="F2F2F2"/>
            <w:noWrap/>
            <w:vAlign w:val="center"/>
          </w:tcPr>
          <w:p w14:paraId="25DE37C5"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幅面大小</w:t>
            </w:r>
          </w:p>
        </w:tc>
        <w:tc>
          <w:tcPr>
            <w:tcW w:w="2041" w:type="dxa"/>
            <w:tcBorders>
              <w:top w:val="nil"/>
              <w:left w:val="single" w:sz="4" w:space="0" w:color="auto"/>
              <w:bottom w:val="nil"/>
              <w:right w:val="nil"/>
            </w:tcBorders>
            <w:shd w:val="clear" w:color="000000" w:fill="F2F2F2"/>
            <w:noWrap/>
            <w:vAlign w:val="center"/>
          </w:tcPr>
          <w:p w14:paraId="590E5529"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FF</w:t>
            </w:r>
          </w:p>
        </w:tc>
        <w:tc>
          <w:tcPr>
            <w:tcW w:w="1276" w:type="dxa"/>
            <w:vMerge/>
            <w:tcBorders>
              <w:top w:val="nil"/>
              <w:left w:val="single" w:sz="4" w:space="0" w:color="auto"/>
              <w:bottom w:val="single" w:sz="4" w:space="0" w:color="000000"/>
              <w:right w:val="nil"/>
            </w:tcBorders>
            <w:vAlign w:val="center"/>
          </w:tcPr>
          <w:p w14:paraId="15E5E282"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nil"/>
              <w:right w:val="nil"/>
            </w:tcBorders>
            <w:shd w:val="clear" w:color="000000" w:fill="F2F2F2"/>
            <w:noWrap/>
            <w:vAlign w:val="center"/>
          </w:tcPr>
          <w:p w14:paraId="2F2F5C2F"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CH3</w:t>
            </w:r>
            <w:r>
              <w:rPr>
                <w:rFonts w:ascii="Calibri" w:eastAsiaTheme="minorEastAsia" w:hAnsi="Calibri" w:cs="Calibri" w:hint="eastAsia"/>
                <w:color w:val="000000"/>
                <w:sz w:val="18"/>
                <w:szCs w:val="18"/>
              </w:rPr>
              <w:t>+</w:t>
            </w:r>
            <w:r>
              <w:rPr>
                <w:rFonts w:asciiTheme="minorHAnsi" w:eastAsiaTheme="minorEastAsia" w:hAnsiTheme="minorHAnsi" w:cstheme="minorHAnsi"/>
                <w:color w:val="000000"/>
                <w:sz w:val="18"/>
                <w:szCs w:val="18"/>
              </w:rPr>
              <w:t>CH</w:t>
            </w:r>
            <w:r>
              <w:rPr>
                <w:rFonts w:asciiTheme="minorHAnsi" w:eastAsia="Times New Roman" w:hAnsiTheme="minorHAnsi" w:cstheme="minorHAnsi"/>
                <w:color w:val="000000"/>
                <w:sz w:val="18"/>
                <w:szCs w:val="18"/>
              </w:rPr>
              <w:t>4</w:t>
            </w:r>
            <w:r>
              <w:rPr>
                <w:rFonts w:cs="Microsoft YaHei"/>
                <w:color w:val="000000"/>
                <w:sz w:val="18"/>
                <w:szCs w:val="18"/>
              </w:rPr>
              <w:t>音量</w:t>
            </w:r>
            <w:r>
              <w:rPr>
                <w:rFonts w:ascii="Calibri" w:eastAsia="Times New Roman" w:hAnsi="Calibri" w:cs="Calibri"/>
                <w:color w:val="000000"/>
                <w:sz w:val="18"/>
                <w:szCs w:val="18"/>
              </w:rPr>
              <w:t xml:space="preserve"> </w:t>
            </w:r>
          </w:p>
        </w:tc>
        <w:tc>
          <w:tcPr>
            <w:tcW w:w="2041" w:type="dxa"/>
            <w:tcBorders>
              <w:top w:val="nil"/>
              <w:left w:val="single" w:sz="4" w:space="0" w:color="auto"/>
              <w:bottom w:val="nil"/>
              <w:right w:val="nil"/>
            </w:tcBorders>
            <w:shd w:val="clear" w:color="000000" w:fill="F2F2F2"/>
            <w:noWrap/>
            <w:vAlign w:val="center"/>
          </w:tcPr>
          <w:p w14:paraId="46F05170"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30.00dB</w:t>
            </w:r>
          </w:p>
        </w:tc>
      </w:tr>
      <w:tr w:rsidR="00C1414D" w14:paraId="5F9DCA10" w14:textId="77777777">
        <w:trPr>
          <w:trHeight w:val="200"/>
        </w:trPr>
        <w:tc>
          <w:tcPr>
            <w:tcW w:w="1276" w:type="dxa"/>
            <w:vMerge/>
            <w:tcBorders>
              <w:top w:val="nil"/>
              <w:left w:val="nil"/>
              <w:bottom w:val="single" w:sz="4" w:space="0" w:color="000000"/>
              <w:right w:val="nil"/>
            </w:tcBorders>
            <w:vAlign w:val="center"/>
          </w:tcPr>
          <w:p w14:paraId="68C3BBD5"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noWrap/>
            <w:vAlign w:val="center"/>
          </w:tcPr>
          <w:p w14:paraId="3809D197"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录制分辨率</w:t>
            </w:r>
          </w:p>
        </w:tc>
        <w:tc>
          <w:tcPr>
            <w:tcW w:w="2041" w:type="dxa"/>
            <w:tcBorders>
              <w:top w:val="nil"/>
              <w:left w:val="single" w:sz="4" w:space="0" w:color="auto"/>
              <w:bottom w:val="nil"/>
              <w:right w:val="nil"/>
            </w:tcBorders>
            <w:noWrap/>
            <w:vAlign w:val="center"/>
          </w:tcPr>
          <w:p w14:paraId="6BBA6751"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 xml:space="preserve">4K </w:t>
            </w:r>
            <w:r>
              <w:rPr>
                <w:rFonts w:ascii="Calibri" w:eastAsia="SimSun" w:hAnsi="Calibri" w:cs="Calibri" w:hint="eastAsia"/>
                <w:color w:val="000000"/>
                <w:sz w:val="18"/>
                <w:szCs w:val="18"/>
              </w:rPr>
              <w:t>U</w:t>
            </w:r>
            <w:r>
              <w:rPr>
                <w:rFonts w:ascii="Calibri" w:eastAsia="Times New Roman" w:hAnsi="Calibri" w:cs="Calibri"/>
                <w:color w:val="000000"/>
                <w:sz w:val="18"/>
                <w:szCs w:val="18"/>
              </w:rPr>
              <w:t>HD (3840</w:t>
            </w:r>
            <w:r>
              <w:rPr>
                <w:rFonts w:asciiTheme="minorHAnsi" w:eastAsia="Times New Roman" w:hAnsiTheme="minorHAnsi" w:cs="Calibri"/>
                <w:color w:val="000000"/>
                <w:sz w:val="18"/>
                <w:szCs w:val="18"/>
              </w:rPr>
              <w:t>x</w:t>
            </w:r>
            <w:r>
              <w:rPr>
                <w:rFonts w:ascii="Calibri" w:eastAsia="Times New Roman" w:hAnsi="Calibri" w:cs="Calibri"/>
                <w:color w:val="000000"/>
                <w:sz w:val="18"/>
                <w:szCs w:val="18"/>
              </w:rPr>
              <w:t>2160)</w:t>
            </w:r>
          </w:p>
        </w:tc>
        <w:tc>
          <w:tcPr>
            <w:tcW w:w="1276" w:type="dxa"/>
            <w:vMerge/>
            <w:tcBorders>
              <w:top w:val="nil"/>
              <w:left w:val="single" w:sz="4" w:space="0" w:color="auto"/>
              <w:bottom w:val="single" w:sz="4" w:space="0" w:color="000000"/>
              <w:right w:val="nil"/>
            </w:tcBorders>
            <w:vAlign w:val="center"/>
          </w:tcPr>
          <w:p w14:paraId="691A89FB"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single" w:sz="4" w:space="0" w:color="auto"/>
              <w:right w:val="nil"/>
            </w:tcBorders>
            <w:noWrap/>
            <w:vAlign w:val="center"/>
          </w:tcPr>
          <w:p w14:paraId="3A2C5041"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耳机音量</w:t>
            </w:r>
          </w:p>
        </w:tc>
        <w:tc>
          <w:tcPr>
            <w:tcW w:w="2041" w:type="dxa"/>
            <w:tcBorders>
              <w:top w:val="nil"/>
              <w:left w:val="single" w:sz="4" w:space="0" w:color="auto"/>
              <w:bottom w:val="single" w:sz="4" w:space="0" w:color="auto"/>
              <w:right w:val="nil"/>
            </w:tcBorders>
            <w:noWrap/>
            <w:vAlign w:val="center"/>
          </w:tcPr>
          <w:p w14:paraId="510FA0EF"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0.00dB</w:t>
            </w:r>
          </w:p>
        </w:tc>
      </w:tr>
      <w:tr w:rsidR="00C1414D" w14:paraId="19EEDBF8" w14:textId="77777777">
        <w:trPr>
          <w:trHeight w:val="200"/>
        </w:trPr>
        <w:tc>
          <w:tcPr>
            <w:tcW w:w="1276" w:type="dxa"/>
            <w:vMerge/>
            <w:tcBorders>
              <w:top w:val="nil"/>
              <w:left w:val="nil"/>
              <w:bottom w:val="single" w:sz="4" w:space="0" w:color="000000"/>
              <w:right w:val="nil"/>
            </w:tcBorders>
            <w:vAlign w:val="center"/>
          </w:tcPr>
          <w:p w14:paraId="435DAE77"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shd w:val="clear" w:color="000000" w:fill="F2F2F2"/>
            <w:noWrap/>
            <w:vAlign w:val="center"/>
          </w:tcPr>
          <w:p w14:paraId="7BFADF39"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项目帧率</w:t>
            </w:r>
          </w:p>
        </w:tc>
        <w:tc>
          <w:tcPr>
            <w:tcW w:w="2041" w:type="dxa"/>
            <w:tcBorders>
              <w:top w:val="nil"/>
              <w:left w:val="single" w:sz="4" w:space="0" w:color="auto"/>
              <w:bottom w:val="nil"/>
              <w:right w:val="nil"/>
            </w:tcBorders>
            <w:shd w:val="clear" w:color="000000" w:fill="F2F2F2"/>
            <w:noWrap/>
            <w:vAlign w:val="center"/>
          </w:tcPr>
          <w:p w14:paraId="62527F4C"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25fps</w:t>
            </w:r>
          </w:p>
        </w:tc>
        <w:tc>
          <w:tcPr>
            <w:tcW w:w="1276" w:type="dxa"/>
            <w:vMerge w:val="restart"/>
            <w:tcBorders>
              <w:top w:val="nil"/>
              <w:left w:val="single" w:sz="4" w:space="0" w:color="auto"/>
              <w:bottom w:val="single" w:sz="4" w:space="0" w:color="000000"/>
              <w:right w:val="nil"/>
            </w:tcBorders>
            <w:noWrap/>
            <w:vAlign w:val="center"/>
          </w:tcPr>
          <w:p w14:paraId="11EA6E8A" w14:textId="77777777" w:rsidR="00C1414D" w:rsidRDefault="00000000">
            <w:pPr>
              <w:spacing w:before="0"/>
              <w:jc w:val="center"/>
              <w:rPr>
                <w:rFonts w:ascii="Calibri" w:eastAsia="Times New Roman" w:hAnsi="Calibri" w:cs="Calibri"/>
                <w:color w:val="000000"/>
                <w:sz w:val="18"/>
                <w:szCs w:val="18"/>
              </w:rPr>
            </w:pPr>
            <w:r>
              <w:rPr>
                <w:rFonts w:cs="Microsoft YaHei"/>
                <w:color w:val="000000"/>
                <w:sz w:val="18"/>
                <w:szCs w:val="18"/>
              </w:rPr>
              <w:t>设置</w:t>
            </w:r>
          </w:p>
        </w:tc>
        <w:tc>
          <w:tcPr>
            <w:tcW w:w="1984" w:type="dxa"/>
            <w:tcBorders>
              <w:top w:val="nil"/>
              <w:left w:val="single" w:sz="4" w:space="0" w:color="auto"/>
              <w:bottom w:val="nil"/>
              <w:right w:val="nil"/>
            </w:tcBorders>
            <w:shd w:val="clear" w:color="000000" w:fill="F2F2F2"/>
            <w:noWrap/>
            <w:vAlign w:val="center"/>
          </w:tcPr>
          <w:p w14:paraId="699F5522"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保存拍摄参数到</w:t>
            </w:r>
          </w:p>
        </w:tc>
        <w:tc>
          <w:tcPr>
            <w:tcW w:w="2041" w:type="dxa"/>
            <w:tcBorders>
              <w:top w:val="nil"/>
              <w:left w:val="single" w:sz="4" w:space="0" w:color="auto"/>
              <w:bottom w:val="nil"/>
              <w:right w:val="nil"/>
            </w:tcBorders>
            <w:shd w:val="clear" w:color="000000" w:fill="F2F2F2"/>
            <w:noWrap/>
            <w:vAlign w:val="center"/>
          </w:tcPr>
          <w:p w14:paraId="2091F19D"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1</w:t>
            </w:r>
          </w:p>
        </w:tc>
      </w:tr>
      <w:tr w:rsidR="00C1414D" w14:paraId="63E21A40" w14:textId="77777777">
        <w:trPr>
          <w:trHeight w:val="200"/>
        </w:trPr>
        <w:tc>
          <w:tcPr>
            <w:tcW w:w="1276" w:type="dxa"/>
            <w:vMerge/>
            <w:tcBorders>
              <w:top w:val="nil"/>
              <w:left w:val="nil"/>
              <w:bottom w:val="single" w:sz="4" w:space="0" w:color="000000"/>
              <w:right w:val="nil"/>
            </w:tcBorders>
            <w:vAlign w:val="center"/>
          </w:tcPr>
          <w:p w14:paraId="7B797AF4"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noWrap/>
            <w:vAlign w:val="center"/>
          </w:tcPr>
          <w:p w14:paraId="7E6ED5E0"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下一条卷号</w:t>
            </w:r>
          </w:p>
        </w:tc>
        <w:tc>
          <w:tcPr>
            <w:tcW w:w="2041" w:type="dxa"/>
            <w:tcBorders>
              <w:top w:val="nil"/>
              <w:left w:val="single" w:sz="4" w:space="0" w:color="auto"/>
              <w:bottom w:val="nil"/>
              <w:right w:val="nil"/>
            </w:tcBorders>
            <w:noWrap/>
            <w:vAlign w:val="center"/>
          </w:tcPr>
          <w:p w14:paraId="7D100083"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001</w:t>
            </w:r>
          </w:p>
        </w:tc>
        <w:tc>
          <w:tcPr>
            <w:tcW w:w="1276" w:type="dxa"/>
            <w:vMerge/>
            <w:tcBorders>
              <w:top w:val="nil"/>
              <w:left w:val="single" w:sz="4" w:space="0" w:color="auto"/>
              <w:bottom w:val="single" w:sz="4" w:space="0" w:color="000000"/>
              <w:right w:val="nil"/>
            </w:tcBorders>
            <w:vAlign w:val="center"/>
          </w:tcPr>
          <w:p w14:paraId="69F09175"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nil"/>
              <w:right w:val="nil"/>
            </w:tcBorders>
            <w:noWrap/>
            <w:vAlign w:val="center"/>
          </w:tcPr>
          <w:p w14:paraId="4D0916AF"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水平仪</w:t>
            </w:r>
          </w:p>
        </w:tc>
        <w:tc>
          <w:tcPr>
            <w:tcW w:w="2041" w:type="dxa"/>
            <w:tcBorders>
              <w:top w:val="nil"/>
              <w:left w:val="single" w:sz="4" w:space="0" w:color="auto"/>
              <w:bottom w:val="nil"/>
              <w:right w:val="nil"/>
            </w:tcBorders>
            <w:noWrap/>
            <w:vAlign w:val="center"/>
          </w:tcPr>
          <w:p w14:paraId="70B827F7"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开启</w:t>
            </w:r>
          </w:p>
        </w:tc>
      </w:tr>
      <w:tr w:rsidR="00C1414D" w14:paraId="5FE2DD74" w14:textId="77777777">
        <w:trPr>
          <w:trHeight w:val="200"/>
        </w:trPr>
        <w:tc>
          <w:tcPr>
            <w:tcW w:w="1276" w:type="dxa"/>
            <w:vMerge/>
            <w:tcBorders>
              <w:top w:val="nil"/>
              <w:left w:val="nil"/>
              <w:bottom w:val="single" w:sz="4" w:space="0" w:color="000000"/>
              <w:right w:val="nil"/>
            </w:tcBorders>
            <w:vAlign w:val="center"/>
          </w:tcPr>
          <w:p w14:paraId="7415FC43"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shd w:val="clear" w:color="000000" w:fill="F2F2F2"/>
            <w:noWrap/>
            <w:vAlign w:val="center"/>
          </w:tcPr>
          <w:p w14:paraId="0A7B8F94"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摄影机机位</w:t>
            </w:r>
          </w:p>
        </w:tc>
        <w:tc>
          <w:tcPr>
            <w:tcW w:w="2041" w:type="dxa"/>
            <w:tcBorders>
              <w:top w:val="nil"/>
              <w:left w:val="single" w:sz="4" w:space="0" w:color="auto"/>
              <w:bottom w:val="nil"/>
              <w:right w:val="nil"/>
            </w:tcBorders>
            <w:shd w:val="clear" w:color="000000" w:fill="F2F2F2"/>
            <w:noWrap/>
            <w:vAlign w:val="center"/>
          </w:tcPr>
          <w:p w14:paraId="413FD032"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A</w:t>
            </w:r>
          </w:p>
        </w:tc>
        <w:tc>
          <w:tcPr>
            <w:tcW w:w="1276" w:type="dxa"/>
            <w:vMerge/>
            <w:tcBorders>
              <w:top w:val="nil"/>
              <w:left w:val="single" w:sz="4" w:space="0" w:color="auto"/>
              <w:bottom w:val="single" w:sz="4" w:space="0" w:color="000000"/>
              <w:right w:val="nil"/>
            </w:tcBorders>
            <w:vAlign w:val="center"/>
          </w:tcPr>
          <w:p w14:paraId="4822E72E"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nil"/>
              <w:right w:val="nil"/>
            </w:tcBorders>
            <w:shd w:val="clear" w:color="000000" w:fill="F2F2F2"/>
            <w:noWrap/>
            <w:vAlign w:val="center"/>
          </w:tcPr>
          <w:p w14:paraId="7E0BA174" w14:textId="77777777" w:rsidR="00C1414D" w:rsidRDefault="00000000">
            <w:pPr>
              <w:spacing w:before="0"/>
              <w:rPr>
                <w:rFonts w:ascii="Calibri" w:eastAsia="Times New Roman" w:hAnsi="Calibri" w:cs="Calibri"/>
                <w:color w:val="000000"/>
                <w:sz w:val="18"/>
                <w:szCs w:val="18"/>
              </w:rPr>
            </w:pPr>
            <w:commentRangeStart w:id="452"/>
            <w:r>
              <w:rPr>
                <w:rFonts w:cs="Microsoft YaHei"/>
                <w:color w:val="000000"/>
                <w:sz w:val="18"/>
                <w:szCs w:val="18"/>
              </w:rPr>
              <w:t>回放循环</w:t>
            </w:r>
            <w:commentRangeEnd w:id="452"/>
            <w:r>
              <w:rPr>
                <w:rStyle w:val="CommentReference"/>
                <w:rFonts w:cstheme="minorBidi"/>
                <w:color w:val="000000" w:themeColor="text1"/>
              </w:rPr>
              <w:commentReference w:id="452"/>
            </w:r>
          </w:p>
        </w:tc>
        <w:tc>
          <w:tcPr>
            <w:tcW w:w="2041" w:type="dxa"/>
            <w:tcBorders>
              <w:top w:val="nil"/>
              <w:left w:val="single" w:sz="4" w:space="0" w:color="auto"/>
              <w:bottom w:val="nil"/>
              <w:right w:val="nil"/>
            </w:tcBorders>
            <w:shd w:val="clear" w:color="000000" w:fill="F2F2F2"/>
            <w:noWrap/>
            <w:vAlign w:val="center"/>
          </w:tcPr>
          <w:p w14:paraId="24A81964"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开启</w:t>
            </w:r>
          </w:p>
        </w:tc>
      </w:tr>
      <w:tr w:rsidR="00C1414D" w14:paraId="0E6DFFE1" w14:textId="77777777">
        <w:trPr>
          <w:trHeight w:val="200"/>
        </w:trPr>
        <w:tc>
          <w:tcPr>
            <w:tcW w:w="1276" w:type="dxa"/>
            <w:vMerge/>
            <w:tcBorders>
              <w:top w:val="nil"/>
              <w:left w:val="nil"/>
              <w:bottom w:val="single" w:sz="4" w:space="0" w:color="000000"/>
              <w:right w:val="nil"/>
            </w:tcBorders>
            <w:vAlign w:val="center"/>
          </w:tcPr>
          <w:p w14:paraId="1D5699F6"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noWrap/>
            <w:vAlign w:val="center"/>
          </w:tcPr>
          <w:p w14:paraId="1E5D3EA6"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摄影机编号前缀</w:t>
            </w:r>
          </w:p>
        </w:tc>
        <w:tc>
          <w:tcPr>
            <w:tcW w:w="2041" w:type="dxa"/>
            <w:tcBorders>
              <w:top w:val="nil"/>
              <w:left w:val="single" w:sz="4" w:space="0" w:color="auto"/>
              <w:bottom w:val="nil"/>
              <w:right w:val="nil"/>
            </w:tcBorders>
            <w:noWrap/>
            <w:vAlign w:val="center"/>
          </w:tcPr>
          <w:p w14:paraId="7A391655"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R</w:t>
            </w:r>
          </w:p>
        </w:tc>
        <w:tc>
          <w:tcPr>
            <w:tcW w:w="1276" w:type="dxa"/>
            <w:vMerge/>
            <w:tcBorders>
              <w:top w:val="nil"/>
              <w:left w:val="single" w:sz="4" w:space="0" w:color="auto"/>
              <w:bottom w:val="single" w:sz="4" w:space="0" w:color="000000"/>
              <w:right w:val="nil"/>
            </w:tcBorders>
            <w:vAlign w:val="center"/>
          </w:tcPr>
          <w:p w14:paraId="7B1AA546"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nil"/>
              <w:right w:val="nil"/>
            </w:tcBorders>
            <w:noWrap/>
            <w:vAlign w:val="center"/>
          </w:tcPr>
          <w:p w14:paraId="48436BEF"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回放倍速</w:t>
            </w:r>
          </w:p>
        </w:tc>
        <w:tc>
          <w:tcPr>
            <w:tcW w:w="2041" w:type="dxa"/>
            <w:tcBorders>
              <w:top w:val="nil"/>
              <w:left w:val="single" w:sz="4" w:space="0" w:color="auto"/>
              <w:bottom w:val="nil"/>
              <w:right w:val="nil"/>
            </w:tcBorders>
            <w:noWrap/>
            <w:vAlign w:val="center"/>
          </w:tcPr>
          <w:p w14:paraId="5D909341" w14:textId="77777777" w:rsidR="00C1414D" w:rsidRDefault="00000000">
            <w:pPr>
              <w:spacing w:before="0"/>
              <w:rPr>
                <w:rFonts w:ascii="Calibri" w:eastAsiaTheme="minorEastAsia" w:hAnsi="Calibri" w:cs="Calibri"/>
                <w:color w:val="000000"/>
                <w:sz w:val="18"/>
                <w:szCs w:val="18"/>
              </w:rPr>
            </w:pPr>
            <w:r>
              <w:rPr>
                <w:rFonts w:ascii="Calibri" w:eastAsia="Times New Roman" w:hAnsi="Calibri" w:cs="Calibri"/>
                <w:color w:val="000000"/>
                <w:sz w:val="18"/>
                <w:szCs w:val="18"/>
              </w:rPr>
              <w:t>×</w:t>
            </w:r>
            <w:r>
              <w:rPr>
                <w:rFonts w:asciiTheme="minorHAnsi" w:eastAsia="Times New Roman" w:hAnsiTheme="minorHAnsi" w:cstheme="minorHAnsi"/>
                <w:color w:val="000000"/>
                <w:sz w:val="18"/>
                <w:szCs w:val="18"/>
              </w:rPr>
              <w:t>1</w:t>
            </w:r>
            <w:r>
              <w:rPr>
                <w:rFonts w:asciiTheme="minorHAnsi" w:eastAsiaTheme="minorEastAsia" w:hAnsiTheme="minorHAnsi" w:cstheme="minorHAnsi"/>
                <w:color w:val="000000"/>
                <w:sz w:val="18"/>
                <w:szCs w:val="18"/>
              </w:rPr>
              <w:t>.</w:t>
            </w:r>
            <w:r>
              <w:rPr>
                <w:rFonts w:asciiTheme="minorHAnsi" w:hAnsiTheme="minorHAnsi" w:cstheme="minorHAnsi"/>
                <w:color w:val="000000"/>
                <w:sz w:val="18"/>
                <w:szCs w:val="18"/>
              </w:rPr>
              <w:t>00</w:t>
            </w:r>
          </w:p>
        </w:tc>
      </w:tr>
      <w:tr w:rsidR="00C1414D" w14:paraId="5AA5AE76" w14:textId="77777777">
        <w:trPr>
          <w:trHeight w:val="200"/>
        </w:trPr>
        <w:tc>
          <w:tcPr>
            <w:tcW w:w="1276" w:type="dxa"/>
            <w:vMerge/>
            <w:tcBorders>
              <w:top w:val="nil"/>
              <w:left w:val="nil"/>
              <w:bottom w:val="single" w:sz="4" w:space="0" w:color="000000"/>
              <w:right w:val="nil"/>
            </w:tcBorders>
            <w:vAlign w:val="center"/>
          </w:tcPr>
          <w:p w14:paraId="2CFE175B"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shd w:val="clear" w:color="000000" w:fill="F2F2F2"/>
            <w:noWrap/>
            <w:vAlign w:val="center"/>
          </w:tcPr>
          <w:p w14:paraId="2AD2D5E0"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变形镜头</w:t>
            </w:r>
          </w:p>
        </w:tc>
        <w:tc>
          <w:tcPr>
            <w:tcW w:w="2041" w:type="dxa"/>
            <w:tcBorders>
              <w:top w:val="nil"/>
              <w:left w:val="single" w:sz="4" w:space="0" w:color="auto"/>
              <w:bottom w:val="nil"/>
              <w:right w:val="nil"/>
            </w:tcBorders>
            <w:shd w:val="clear" w:color="000000" w:fill="F2F2F2"/>
            <w:noWrap/>
            <w:vAlign w:val="center"/>
          </w:tcPr>
          <w:p w14:paraId="7563C7B7"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无</w:t>
            </w:r>
          </w:p>
        </w:tc>
        <w:tc>
          <w:tcPr>
            <w:tcW w:w="1276" w:type="dxa"/>
            <w:vMerge/>
            <w:tcBorders>
              <w:top w:val="nil"/>
              <w:left w:val="single" w:sz="4" w:space="0" w:color="auto"/>
              <w:bottom w:val="single" w:sz="4" w:space="0" w:color="000000"/>
              <w:right w:val="nil"/>
            </w:tcBorders>
            <w:vAlign w:val="center"/>
          </w:tcPr>
          <w:p w14:paraId="0FF1B36A"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nil"/>
              <w:right w:val="nil"/>
            </w:tcBorders>
            <w:shd w:val="clear" w:color="000000" w:fill="F2F2F2"/>
            <w:noWrap/>
            <w:vAlign w:val="center"/>
          </w:tcPr>
          <w:p w14:paraId="467CAD9E"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录制指示灯</w:t>
            </w:r>
          </w:p>
        </w:tc>
        <w:tc>
          <w:tcPr>
            <w:tcW w:w="2041" w:type="dxa"/>
            <w:tcBorders>
              <w:top w:val="nil"/>
              <w:left w:val="single" w:sz="4" w:space="0" w:color="auto"/>
              <w:bottom w:val="nil"/>
              <w:right w:val="nil"/>
            </w:tcBorders>
            <w:shd w:val="clear" w:color="000000" w:fill="F2F2F2"/>
            <w:noWrap/>
            <w:vAlign w:val="center"/>
          </w:tcPr>
          <w:p w14:paraId="381D6482"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开启</w:t>
            </w:r>
          </w:p>
        </w:tc>
      </w:tr>
      <w:tr w:rsidR="00C1414D" w14:paraId="469BED44" w14:textId="77777777">
        <w:trPr>
          <w:trHeight w:val="200"/>
        </w:trPr>
        <w:tc>
          <w:tcPr>
            <w:tcW w:w="1276" w:type="dxa"/>
            <w:vMerge/>
            <w:tcBorders>
              <w:top w:val="nil"/>
              <w:left w:val="nil"/>
              <w:bottom w:val="single" w:sz="4" w:space="0" w:color="000000"/>
              <w:right w:val="nil"/>
            </w:tcBorders>
            <w:vAlign w:val="center"/>
          </w:tcPr>
          <w:p w14:paraId="2122B98A"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noWrap/>
            <w:vAlign w:val="center"/>
          </w:tcPr>
          <w:p w14:paraId="4C34A059"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时码模式</w:t>
            </w:r>
          </w:p>
        </w:tc>
        <w:tc>
          <w:tcPr>
            <w:tcW w:w="2041" w:type="dxa"/>
            <w:tcBorders>
              <w:top w:val="nil"/>
              <w:left w:val="single" w:sz="4" w:space="0" w:color="auto"/>
              <w:bottom w:val="nil"/>
              <w:right w:val="nil"/>
            </w:tcBorders>
            <w:noWrap/>
            <w:vAlign w:val="center"/>
          </w:tcPr>
          <w:p w14:paraId="19F85F89"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自由运行</w:t>
            </w:r>
          </w:p>
        </w:tc>
        <w:tc>
          <w:tcPr>
            <w:tcW w:w="1276" w:type="dxa"/>
            <w:vMerge/>
            <w:tcBorders>
              <w:top w:val="nil"/>
              <w:left w:val="single" w:sz="4" w:space="0" w:color="auto"/>
              <w:bottom w:val="single" w:sz="4" w:space="0" w:color="000000"/>
              <w:right w:val="nil"/>
            </w:tcBorders>
            <w:vAlign w:val="center"/>
          </w:tcPr>
          <w:p w14:paraId="6875BF24"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nil"/>
              <w:right w:val="nil"/>
            </w:tcBorders>
            <w:noWrap/>
            <w:vAlign w:val="center"/>
          </w:tcPr>
          <w:p w14:paraId="0832C703"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发出提示音</w:t>
            </w:r>
          </w:p>
        </w:tc>
        <w:tc>
          <w:tcPr>
            <w:tcW w:w="2041" w:type="dxa"/>
            <w:tcBorders>
              <w:top w:val="nil"/>
              <w:left w:val="single" w:sz="4" w:space="0" w:color="auto"/>
              <w:bottom w:val="nil"/>
              <w:right w:val="nil"/>
            </w:tcBorders>
            <w:noWrap/>
            <w:vAlign w:val="center"/>
          </w:tcPr>
          <w:p w14:paraId="1F096607"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开启</w:t>
            </w:r>
          </w:p>
        </w:tc>
      </w:tr>
      <w:tr w:rsidR="00C1414D" w14:paraId="4D572B9F" w14:textId="77777777">
        <w:trPr>
          <w:trHeight w:val="200"/>
        </w:trPr>
        <w:tc>
          <w:tcPr>
            <w:tcW w:w="1276" w:type="dxa"/>
            <w:vMerge/>
            <w:tcBorders>
              <w:top w:val="nil"/>
              <w:left w:val="nil"/>
              <w:bottom w:val="single" w:sz="4" w:space="0" w:color="000000"/>
              <w:right w:val="nil"/>
            </w:tcBorders>
            <w:vAlign w:val="center"/>
          </w:tcPr>
          <w:p w14:paraId="66EA118F"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shd w:val="clear" w:color="000000" w:fill="F2F2F2"/>
            <w:noWrap/>
            <w:vAlign w:val="center"/>
          </w:tcPr>
          <w:p w14:paraId="3CB07C35"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感光模式</w:t>
            </w:r>
          </w:p>
        </w:tc>
        <w:tc>
          <w:tcPr>
            <w:tcW w:w="2041" w:type="dxa"/>
            <w:tcBorders>
              <w:top w:val="nil"/>
              <w:left w:val="single" w:sz="4" w:space="0" w:color="auto"/>
              <w:bottom w:val="nil"/>
              <w:right w:val="nil"/>
            </w:tcBorders>
            <w:shd w:val="clear" w:color="000000" w:fill="F2F2F2"/>
            <w:noWrap/>
            <w:vAlign w:val="center"/>
          </w:tcPr>
          <w:p w14:paraId="5999CE40"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ISO</w:t>
            </w:r>
            <w:r>
              <w:rPr>
                <w:rFonts w:cs="Microsoft YaHei"/>
                <w:color w:val="000000"/>
                <w:sz w:val="18"/>
                <w:szCs w:val="18"/>
              </w:rPr>
              <w:t>模式</w:t>
            </w:r>
          </w:p>
        </w:tc>
        <w:tc>
          <w:tcPr>
            <w:tcW w:w="1276" w:type="dxa"/>
            <w:vMerge/>
            <w:tcBorders>
              <w:top w:val="nil"/>
              <w:left w:val="single" w:sz="4" w:space="0" w:color="auto"/>
              <w:bottom w:val="single" w:sz="4" w:space="0" w:color="000000"/>
              <w:right w:val="nil"/>
            </w:tcBorders>
            <w:vAlign w:val="center"/>
          </w:tcPr>
          <w:p w14:paraId="7C8A54A6"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nil"/>
              <w:right w:val="nil"/>
            </w:tcBorders>
            <w:shd w:val="clear" w:color="000000" w:fill="F2F2F2"/>
            <w:noWrap/>
            <w:vAlign w:val="center"/>
          </w:tcPr>
          <w:p w14:paraId="61DE579E"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录制提示音</w:t>
            </w:r>
          </w:p>
        </w:tc>
        <w:tc>
          <w:tcPr>
            <w:tcW w:w="2041" w:type="dxa"/>
            <w:tcBorders>
              <w:top w:val="nil"/>
              <w:left w:val="single" w:sz="4" w:space="0" w:color="auto"/>
              <w:bottom w:val="nil"/>
              <w:right w:val="nil"/>
            </w:tcBorders>
            <w:shd w:val="clear" w:color="000000" w:fill="F2F2F2"/>
            <w:noWrap/>
            <w:vAlign w:val="center"/>
          </w:tcPr>
          <w:p w14:paraId="29D43738"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开启</w:t>
            </w:r>
          </w:p>
        </w:tc>
      </w:tr>
      <w:tr w:rsidR="00C1414D" w14:paraId="29281C2E" w14:textId="77777777">
        <w:trPr>
          <w:trHeight w:val="200"/>
        </w:trPr>
        <w:tc>
          <w:tcPr>
            <w:tcW w:w="1276" w:type="dxa"/>
            <w:vMerge/>
            <w:tcBorders>
              <w:top w:val="nil"/>
              <w:left w:val="nil"/>
              <w:bottom w:val="single" w:sz="4" w:space="0" w:color="000000"/>
              <w:right w:val="nil"/>
            </w:tcBorders>
            <w:vAlign w:val="center"/>
          </w:tcPr>
          <w:p w14:paraId="24314928"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noWrap/>
            <w:vAlign w:val="center"/>
          </w:tcPr>
          <w:p w14:paraId="11D04792"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高光档位</w:t>
            </w:r>
          </w:p>
        </w:tc>
        <w:tc>
          <w:tcPr>
            <w:tcW w:w="2041" w:type="dxa"/>
            <w:tcBorders>
              <w:top w:val="nil"/>
              <w:left w:val="single" w:sz="4" w:space="0" w:color="auto"/>
              <w:bottom w:val="nil"/>
              <w:right w:val="nil"/>
            </w:tcBorders>
            <w:noWrap/>
            <w:vAlign w:val="center"/>
          </w:tcPr>
          <w:p w14:paraId="7E565CD0"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6.0</w:t>
            </w:r>
          </w:p>
        </w:tc>
        <w:tc>
          <w:tcPr>
            <w:tcW w:w="1276" w:type="dxa"/>
            <w:vMerge/>
            <w:tcBorders>
              <w:top w:val="nil"/>
              <w:left w:val="single" w:sz="4" w:space="0" w:color="auto"/>
              <w:bottom w:val="single" w:sz="4" w:space="0" w:color="000000"/>
              <w:right w:val="nil"/>
            </w:tcBorders>
            <w:vAlign w:val="center"/>
          </w:tcPr>
          <w:p w14:paraId="5233A148"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nil"/>
              <w:right w:val="nil"/>
            </w:tcBorders>
            <w:noWrap/>
            <w:vAlign w:val="center"/>
          </w:tcPr>
          <w:p w14:paraId="21BF1B74"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电子卡口</w:t>
            </w:r>
          </w:p>
        </w:tc>
        <w:tc>
          <w:tcPr>
            <w:tcW w:w="2041" w:type="dxa"/>
            <w:tcBorders>
              <w:top w:val="nil"/>
              <w:left w:val="single" w:sz="4" w:space="0" w:color="auto"/>
              <w:bottom w:val="nil"/>
              <w:right w:val="nil"/>
            </w:tcBorders>
            <w:noWrap/>
            <w:vAlign w:val="center"/>
          </w:tcPr>
          <w:p w14:paraId="3B8CF1E1"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增强</w:t>
            </w:r>
          </w:p>
        </w:tc>
      </w:tr>
      <w:tr w:rsidR="00C1414D" w14:paraId="2C38EC42" w14:textId="77777777">
        <w:trPr>
          <w:trHeight w:val="200"/>
        </w:trPr>
        <w:tc>
          <w:tcPr>
            <w:tcW w:w="1276" w:type="dxa"/>
            <w:vMerge/>
            <w:tcBorders>
              <w:top w:val="nil"/>
              <w:left w:val="nil"/>
              <w:bottom w:val="single" w:sz="4" w:space="0" w:color="000000"/>
              <w:right w:val="nil"/>
            </w:tcBorders>
            <w:vAlign w:val="center"/>
          </w:tcPr>
          <w:p w14:paraId="02CDE994"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shd w:val="clear" w:color="000000" w:fill="F2F2F2"/>
            <w:noWrap/>
            <w:vAlign w:val="center"/>
          </w:tcPr>
          <w:p w14:paraId="30869694"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SSD</w:t>
            </w:r>
            <w:r>
              <w:rPr>
                <w:rFonts w:cs="Microsoft YaHei"/>
                <w:color w:val="000000"/>
                <w:sz w:val="18"/>
                <w:szCs w:val="18"/>
              </w:rPr>
              <w:t>文件系统</w:t>
            </w:r>
          </w:p>
        </w:tc>
        <w:tc>
          <w:tcPr>
            <w:tcW w:w="2041" w:type="dxa"/>
            <w:tcBorders>
              <w:top w:val="nil"/>
              <w:left w:val="single" w:sz="4" w:space="0" w:color="auto"/>
              <w:bottom w:val="nil"/>
              <w:right w:val="nil"/>
            </w:tcBorders>
            <w:shd w:val="clear" w:color="000000" w:fill="F2F2F2"/>
            <w:noWrap/>
            <w:vAlign w:val="center"/>
          </w:tcPr>
          <w:p w14:paraId="364B6E01" w14:textId="77777777" w:rsidR="00C1414D" w:rsidRDefault="00000000">
            <w:pPr>
              <w:spacing w:before="0" w:beforeAutospacing="1" w:after="100" w:afterAutospacing="1"/>
              <w:rPr>
                <w:rFonts w:ascii="Calibri" w:eastAsiaTheme="minorEastAsia" w:hAnsi="Calibri" w:cs="Calibri"/>
                <w:color w:val="000000"/>
                <w:sz w:val="18"/>
                <w:szCs w:val="18"/>
              </w:rPr>
            </w:pPr>
            <w:r>
              <w:rPr>
                <w:rFonts w:ascii="Calibri" w:eastAsia="Times New Roman" w:hAnsi="Calibri" w:cs="Calibri"/>
                <w:color w:val="000000"/>
                <w:sz w:val="18"/>
                <w:szCs w:val="18"/>
              </w:rPr>
              <w:t>exFAT</w:t>
            </w:r>
          </w:p>
        </w:tc>
        <w:tc>
          <w:tcPr>
            <w:tcW w:w="1276" w:type="dxa"/>
            <w:vMerge/>
            <w:tcBorders>
              <w:top w:val="nil"/>
              <w:left w:val="single" w:sz="4" w:space="0" w:color="auto"/>
              <w:bottom w:val="single" w:sz="4" w:space="0" w:color="000000"/>
              <w:right w:val="nil"/>
            </w:tcBorders>
            <w:vAlign w:val="center"/>
          </w:tcPr>
          <w:p w14:paraId="06C7FCBA"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nil"/>
              <w:right w:val="nil"/>
            </w:tcBorders>
            <w:shd w:val="clear" w:color="000000" w:fill="F2F2F2"/>
            <w:noWrap/>
            <w:vAlign w:val="center"/>
          </w:tcPr>
          <w:p w14:paraId="41370F50"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转轮控制</w:t>
            </w:r>
          </w:p>
        </w:tc>
        <w:tc>
          <w:tcPr>
            <w:tcW w:w="2041" w:type="dxa"/>
            <w:tcBorders>
              <w:top w:val="nil"/>
              <w:left w:val="single" w:sz="4" w:space="0" w:color="auto"/>
              <w:bottom w:val="nil"/>
              <w:right w:val="nil"/>
            </w:tcBorders>
            <w:shd w:val="clear" w:color="000000" w:fill="F2F2F2"/>
            <w:noWrap/>
            <w:vAlign w:val="center"/>
          </w:tcPr>
          <w:p w14:paraId="78533C30"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电子光圈</w:t>
            </w:r>
          </w:p>
        </w:tc>
      </w:tr>
      <w:tr w:rsidR="00C1414D" w14:paraId="1BC2A1DB" w14:textId="77777777">
        <w:trPr>
          <w:trHeight w:val="200"/>
        </w:trPr>
        <w:tc>
          <w:tcPr>
            <w:tcW w:w="1276" w:type="dxa"/>
            <w:vMerge/>
            <w:tcBorders>
              <w:top w:val="nil"/>
              <w:left w:val="nil"/>
              <w:bottom w:val="single" w:sz="4" w:space="0" w:color="000000"/>
              <w:right w:val="nil"/>
            </w:tcBorders>
            <w:vAlign w:val="center"/>
          </w:tcPr>
          <w:p w14:paraId="1ECC6C55"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single" w:sz="4" w:space="0" w:color="auto"/>
              <w:right w:val="nil"/>
            </w:tcBorders>
            <w:noWrap/>
            <w:vAlign w:val="center"/>
          </w:tcPr>
          <w:p w14:paraId="2364AFE1"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SSD</w:t>
            </w:r>
            <w:r>
              <w:rPr>
                <w:rFonts w:cs="Microsoft YaHei"/>
                <w:color w:val="000000"/>
                <w:sz w:val="18"/>
                <w:szCs w:val="18"/>
              </w:rPr>
              <w:t>剩余空间</w:t>
            </w:r>
          </w:p>
        </w:tc>
        <w:tc>
          <w:tcPr>
            <w:tcW w:w="2041" w:type="dxa"/>
            <w:tcBorders>
              <w:top w:val="nil"/>
              <w:left w:val="single" w:sz="4" w:space="0" w:color="auto"/>
              <w:bottom w:val="single" w:sz="4" w:space="0" w:color="auto"/>
              <w:right w:val="nil"/>
            </w:tcBorders>
            <w:noWrap/>
            <w:vAlign w:val="center"/>
          </w:tcPr>
          <w:p w14:paraId="68BC0AA6"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时间</w:t>
            </w:r>
          </w:p>
        </w:tc>
        <w:tc>
          <w:tcPr>
            <w:tcW w:w="1276" w:type="dxa"/>
            <w:vMerge/>
            <w:tcBorders>
              <w:top w:val="nil"/>
              <w:left w:val="single" w:sz="4" w:space="0" w:color="auto"/>
              <w:bottom w:val="single" w:sz="4" w:space="0" w:color="000000"/>
              <w:right w:val="nil"/>
            </w:tcBorders>
            <w:vAlign w:val="center"/>
          </w:tcPr>
          <w:p w14:paraId="10F18030"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single" w:sz="4" w:space="0" w:color="auto"/>
              <w:right w:val="nil"/>
            </w:tcBorders>
            <w:noWrap/>
            <w:vAlign w:val="center"/>
          </w:tcPr>
          <w:p w14:paraId="1BCF6AE9"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ND</w:t>
            </w:r>
            <w:r>
              <w:rPr>
                <w:rFonts w:cs="Microsoft YaHei"/>
                <w:color w:val="000000"/>
                <w:sz w:val="18"/>
                <w:szCs w:val="18"/>
              </w:rPr>
              <w:t>调节</w:t>
            </w:r>
          </w:p>
        </w:tc>
        <w:tc>
          <w:tcPr>
            <w:tcW w:w="2041" w:type="dxa"/>
            <w:tcBorders>
              <w:top w:val="nil"/>
              <w:left w:val="single" w:sz="4" w:space="0" w:color="auto"/>
              <w:bottom w:val="single" w:sz="4" w:space="0" w:color="auto"/>
              <w:right w:val="nil"/>
            </w:tcBorders>
            <w:noWrap/>
            <w:vAlign w:val="center"/>
          </w:tcPr>
          <w:p w14:paraId="7F452C54"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0.03</w:t>
            </w:r>
          </w:p>
        </w:tc>
      </w:tr>
      <w:tr w:rsidR="00C1414D" w14:paraId="35A0311F" w14:textId="77777777">
        <w:trPr>
          <w:trHeight w:val="200"/>
        </w:trPr>
        <w:tc>
          <w:tcPr>
            <w:tcW w:w="1276" w:type="dxa"/>
            <w:vMerge w:val="restart"/>
            <w:tcBorders>
              <w:top w:val="nil"/>
              <w:left w:val="nil"/>
              <w:bottom w:val="single" w:sz="4" w:space="0" w:color="000000"/>
              <w:right w:val="nil"/>
            </w:tcBorders>
            <w:noWrap/>
            <w:vAlign w:val="center"/>
          </w:tcPr>
          <w:p w14:paraId="14C81478" w14:textId="77777777" w:rsidR="00C1414D" w:rsidRDefault="00000000">
            <w:pPr>
              <w:spacing w:before="0"/>
              <w:jc w:val="center"/>
              <w:rPr>
                <w:rFonts w:ascii="Calibri" w:eastAsia="Times New Roman" w:hAnsi="Calibri" w:cs="Calibri"/>
                <w:color w:val="000000"/>
                <w:sz w:val="18"/>
                <w:szCs w:val="18"/>
              </w:rPr>
            </w:pPr>
            <w:r>
              <w:rPr>
                <w:rFonts w:cs="Microsoft YaHei"/>
                <w:color w:val="000000"/>
                <w:sz w:val="18"/>
                <w:szCs w:val="18"/>
              </w:rPr>
              <w:t>监看</w:t>
            </w:r>
          </w:p>
        </w:tc>
        <w:tc>
          <w:tcPr>
            <w:tcW w:w="1757" w:type="dxa"/>
            <w:tcBorders>
              <w:top w:val="nil"/>
              <w:left w:val="single" w:sz="4" w:space="0" w:color="auto"/>
              <w:bottom w:val="nil"/>
              <w:right w:val="nil"/>
            </w:tcBorders>
            <w:shd w:val="clear" w:color="000000" w:fill="F2F2F2"/>
            <w:noWrap/>
            <w:vAlign w:val="center"/>
          </w:tcPr>
          <w:p w14:paraId="5AC60520"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色温列表</w:t>
            </w:r>
          </w:p>
        </w:tc>
        <w:tc>
          <w:tcPr>
            <w:tcW w:w="2041" w:type="dxa"/>
            <w:tcBorders>
              <w:top w:val="nil"/>
              <w:left w:val="single" w:sz="4" w:space="0" w:color="auto"/>
              <w:bottom w:val="nil"/>
              <w:right w:val="nil"/>
            </w:tcBorders>
            <w:shd w:val="clear" w:color="000000" w:fill="F2F2F2"/>
            <w:noWrap/>
            <w:vAlign w:val="center"/>
          </w:tcPr>
          <w:p w14:paraId="79BF8C0A"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精简</w:t>
            </w:r>
          </w:p>
        </w:tc>
        <w:tc>
          <w:tcPr>
            <w:tcW w:w="1276" w:type="dxa"/>
            <w:vMerge w:val="restart"/>
            <w:tcBorders>
              <w:top w:val="nil"/>
              <w:left w:val="single" w:sz="4" w:space="0" w:color="auto"/>
              <w:bottom w:val="single" w:sz="4" w:space="0" w:color="000000"/>
              <w:right w:val="nil"/>
            </w:tcBorders>
            <w:noWrap/>
            <w:vAlign w:val="center"/>
          </w:tcPr>
          <w:p w14:paraId="446C5FA8" w14:textId="77777777" w:rsidR="00C1414D" w:rsidRDefault="00000000">
            <w:pPr>
              <w:spacing w:before="0"/>
              <w:jc w:val="center"/>
              <w:rPr>
                <w:rFonts w:ascii="Calibri" w:eastAsia="Times New Roman" w:hAnsi="Calibri" w:cs="Calibri"/>
                <w:color w:val="000000"/>
                <w:sz w:val="18"/>
                <w:szCs w:val="18"/>
              </w:rPr>
            </w:pPr>
            <w:r>
              <w:rPr>
                <w:rFonts w:cs="Microsoft YaHei"/>
                <w:color w:val="000000"/>
                <w:sz w:val="18"/>
                <w:szCs w:val="18"/>
              </w:rPr>
              <w:t>系统</w:t>
            </w:r>
          </w:p>
        </w:tc>
        <w:tc>
          <w:tcPr>
            <w:tcW w:w="1984" w:type="dxa"/>
            <w:tcBorders>
              <w:top w:val="nil"/>
              <w:left w:val="single" w:sz="4" w:space="0" w:color="auto"/>
              <w:bottom w:val="nil"/>
              <w:right w:val="nil"/>
            </w:tcBorders>
            <w:shd w:val="clear" w:color="000000" w:fill="F2F2F2"/>
            <w:noWrap/>
            <w:vAlign w:val="center"/>
          </w:tcPr>
          <w:p w14:paraId="0C9E8BD2"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预警电压</w:t>
            </w:r>
            <w:r>
              <w:rPr>
                <w:rFonts w:asciiTheme="minorHAnsi" w:hAnsiTheme="minorHAnsi" w:cstheme="minorHAnsi"/>
                <w:color w:val="000000"/>
                <w:sz w:val="18"/>
                <w:szCs w:val="18"/>
              </w:rPr>
              <w:t>（</w:t>
            </w:r>
            <w:r>
              <w:rPr>
                <w:rFonts w:asciiTheme="minorHAnsi" w:hAnsiTheme="minorHAnsi" w:cstheme="minorHAnsi"/>
                <w:color w:val="000000"/>
                <w:sz w:val="18"/>
                <w:szCs w:val="18"/>
              </w:rPr>
              <w:t>V</w:t>
            </w:r>
            <w:r>
              <w:rPr>
                <w:rFonts w:asciiTheme="minorHAnsi" w:hAnsiTheme="minorHAnsi" w:cstheme="minorHAnsi"/>
                <w:color w:val="000000"/>
                <w:sz w:val="18"/>
                <w:szCs w:val="18"/>
              </w:rPr>
              <w:t>）</w:t>
            </w:r>
          </w:p>
        </w:tc>
        <w:tc>
          <w:tcPr>
            <w:tcW w:w="2041" w:type="dxa"/>
            <w:tcBorders>
              <w:top w:val="nil"/>
              <w:left w:val="single" w:sz="4" w:space="0" w:color="auto"/>
              <w:bottom w:val="nil"/>
              <w:right w:val="nil"/>
            </w:tcBorders>
            <w:shd w:val="clear" w:color="000000" w:fill="F2F2F2"/>
            <w:noWrap/>
            <w:vAlign w:val="center"/>
          </w:tcPr>
          <w:p w14:paraId="3966BE52" w14:textId="77777777" w:rsidR="00C1414D" w:rsidRDefault="00000000">
            <w:pPr>
              <w:spacing w:before="0"/>
              <w:rPr>
                <w:rFonts w:asciiTheme="minorHAnsi" w:hAnsiTheme="minorHAnsi" w:cstheme="minorHAnsi"/>
                <w:color w:val="000000"/>
                <w:sz w:val="18"/>
                <w:szCs w:val="18"/>
              </w:rPr>
            </w:pPr>
            <w:r>
              <w:rPr>
                <w:rFonts w:asciiTheme="minorHAnsi" w:hAnsiTheme="minorHAnsi" w:cstheme="minorHAnsi"/>
                <w:color w:val="000000"/>
                <w:sz w:val="18"/>
                <w:szCs w:val="18"/>
              </w:rPr>
              <w:t>12.0</w:t>
            </w:r>
          </w:p>
        </w:tc>
      </w:tr>
      <w:tr w:rsidR="00C1414D" w14:paraId="188BD2ED" w14:textId="77777777">
        <w:trPr>
          <w:trHeight w:val="200"/>
        </w:trPr>
        <w:tc>
          <w:tcPr>
            <w:tcW w:w="1276" w:type="dxa"/>
            <w:vMerge/>
            <w:tcBorders>
              <w:top w:val="nil"/>
              <w:left w:val="nil"/>
              <w:bottom w:val="single" w:sz="4" w:space="0" w:color="000000"/>
              <w:right w:val="nil"/>
            </w:tcBorders>
            <w:vAlign w:val="center"/>
          </w:tcPr>
          <w:p w14:paraId="5D894A3A"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noWrap/>
            <w:vAlign w:val="center"/>
          </w:tcPr>
          <w:p w14:paraId="76F17659" w14:textId="77777777" w:rsidR="00C1414D" w:rsidRDefault="00000000">
            <w:pPr>
              <w:spacing w:before="0"/>
              <w:rPr>
                <w:rFonts w:ascii="Calibri" w:eastAsia="Times New Roman" w:hAnsi="Calibri" w:cs="Calibri"/>
                <w:color w:val="000000"/>
                <w:sz w:val="18"/>
                <w:szCs w:val="18"/>
              </w:rPr>
            </w:pPr>
            <w:r>
              <w:rPr>
                <w:rFonts w:cs="Microsoft YaHei" w:hint="eastAsia"/>
                <w:color w:val="000000"/>
                <w:sz w:val="18"/>
                <w:szCs w:val="18"/>
              </w:rPr>
              <w:t>遮幅透明度</w:t>
            </w:r>
          </w:p>
        </w:tc>
        <w:tc>
          <w:tcPr>
            <w:tcW w:w="2041" w:type="dxa"/>
            <w:tcBorders>
              <w:top w:val="nil"/>
              <w:left w:val="single" w:sz="4" w:space="0" w:color="auto"/>
              <w:bottom w:val="nil"/>
              <w:right w:val="nil"/>
            </w:tcBorders>
            <w:noWrap/>
            <w:vAlign w:val="center"/>
          </w:tcPr>
          <w:p w14:paraId="28562806" w14:textId="77777777" w:rsidR="00C1414D" w:rsidRDefault="00000000">
            <w:pPr>
              <w:spacing w:before="0"/>
              <w:rPr>
                <w:rFonts w:ascii="Calibri" w:eastAsia="Times New Roman" w:hAnsi="Calibri" w:cs="Calibri"/>
                <w:color w:val="000000"/>
                <w:sz w:val="18"/>
                <w:szCs w:val="18"/>
              </w:rPr>
            </w:pPr>
            <w:r>
              <w:rPr>
                <w:rFonts w:cs="Microsoft YaHei" w:hint="eastAsia"/>
                <w:color w:val="000000"/>
                <w:sz w:val="18"/>
                <w:szCs w:val="18"/>
              </w:rPr>
              <w:t>关闭</w:t>
            </w:r>
          </w:p>
        </w:tc>
        <w:tc>
          <w:tcPr>
            <w:tcW w:w="1276" w:type="dxa"/>
            <w:vMerge/>
            <w:tcBorders>
              <w:top w:val="nil"/>
              <w:left w:val="single" w:sz="4" w:space="0" w:color="auto"/>
              <w:bottom w:val="single" w:sz="4" w:space="0" w:color="000000"/>
              <w:right w:val="nil"/>
            </w:tcBorders>
            <w:vAlign w:val="center"/>
          </w:tcPr>
          <w:p w14:paraId="0C4A330B"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nil"/>
              <w:right w:val="nil"/>
            </w:tcBorders>
            <w:noWrap/>
            <w:vAlign w:val="center"/>
          </w:tcPr>
          <w:p w14:paraId="1594DDB4"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低电量自动关机</w:t>
            </w:r>
          </w:p>
        </w:tc>
        <w:tc>
          <w:tcPr>
            <w:tcW w:w="2041" w:type="dxa"/>
            <w:tcBorders>
              <w:top w:val="nil"/>
              <w:left w:val="single" w:sz="4" w:space="0" w:color="auto"/>
              <w:bottom w:val="nil"/>
              <w:right w:val="nil"/>
            </w:tcBorders>
            <w:noWrap/>
            <w:vAlign w:val="center"/>
          </w:tcPr>
          <w:p w14:paraId="0B09F86B"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开启</w:t>
            </w:r>
          </w:p>
        </w:tc>
      </w:tr>
      <w:tr w:rsidR="00C1414D" w14:paraId="60FE0661" w14:textId="77777777">
        <w:trPr>
          <w:trHeight w:val="200"/>
        </w:trPr>
        <w:tc>
          <w:tcPr>
            <w:tcW w:w="1276" w:type="dxa"/>
            <w:vMerge/>
            <w:tcBorders>
              <w:top w:val="nil"/>
              <w:left w:val="nil"/>
              <w:bottom w:val="single" w:sz="4" w:space="0" w:color="000000"/>
              <w:right w:val="nil"/>
            </w:tcBorders>
            <w:vAlign w:val="center"/>
          </w:tcPr>
          <w:p w14:paraId="47278E76"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shd w:val="clear" w:color="000000" w:fill="F2F2F2"/>
            <w:noWrap/>
            <w:vAlign w:val="center"/>
          </w:tcPr>
          <w:p w14:paraId="53911FD4"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斑马条</w:t>
            </w:r>
            <w:r>
              <w:rPr>
                <w:rFonts w:cs="Microsoft YaHei" w:hint="eastAsia"/>
                <w:color w:val="000000"/>
                <w:sz w:val="18"/>
                <w:szCs w:val="18"/>
              </w:rPr>
              <w:t>显示</w:t>
            </w:r>
          </w:p>
        </w:tc>
        <w:tc>
          <w:tcPr>
            <w:tcW w:w="2041" w:type="dxa"/>
            <w:tcBorders>
              <w:top w:val="nil"/>
              <w:left w:val="single" w:sz="4" w:space="0" w:color="auto"/>
              <w:bottom w:val="nil"/>
              <w:right w:val="nil"/>
            </w:tcBorders>
            <w:shd w:val="clear" w:color="000000" w:fill="F2F2F2"/>
            <w:noWrap/>
            <w:vAlign w:val="center"/>
          </w:tcPr>
          <w:p w14:paraId="017EF57D" w14:textId="77777777" w:rsidR="00C1414D" w:rsidRDefault="00000000">
            <w:pPr>
              <w:spacing w:before="0"/>
              <w:rPr>
                <w:rFonts w:ascii="Calibri" w:eastAsia="Times New Roman" w:hAnsi="Calibri" w:cs="Calibri"/>
                <w:color w:val="000000"/>
                <w:sz w:val="18"/>
                <w:szCs w:val="18"/>
              </w:rPr>
            </w:pPr>
            <w:r>
              <w:rPr>
                <w:rFonts w:cs="Microsoft YaHei" w:hint="eastAsia"/>
                <w:color w:val="000000"/>
                <w:sz w:val="18"/>
                <w:szCs w:val="18"/>
              </w:rPr>
              <w:t>关闭</w:t>
            </w:r>
          </w:p>
        </w:tc>
        <w:tc>
          <w:tcPr>
            <w:tcW w:w="1276" w:type="dxa"/>
            <w:vMerge/>
            <w:tcBorders>
              <w:top w:val="nil"/>
              <w:left w:val="single" w:sz="4" w:space="0" w:color="auto"/>
              <w:bottom w:val="single" w:sz="4" w:space="0" w:color="000000"/>
              <w:right w:val="nil"/>
            </w:tcBorders>
            <w:vAlign w:val="center"/>
          </w:tcPr>
          <w:p w14:paraId="7E9C7E58"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nil"/>
              <w:right w:val="nil"/>
            </w:tcBorders>
            <w:shd w:val="clear" w:color="000000" w:fill="F2F2F2"/>
            <w:noWrap/>
            <w:vAlign w:val="center"/>
          </w:tcPr>
          <w:p w14:paraId="54A7F02D"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风扇转速</w:t>
            </w:r>
          </w:p>
        </w:tc>
        <w:tc>
          <w:tcPr>
            <w:tcW w:w="2041" w:type="dxa"/>
            <w:tcBorders>
              <w:top w:val="nil"/>
              <w:left w:val="single" w:sz="4" w:space="0" w:color="auto"/>
              <w:bottom w:val="nil"/>
              <w:right w:val="nil"/>
            </w:tcBorders>
            <w:shd w:val="clear" w:color="000000" w:fill="F2F2F2"/>
            <w:noWrap/>
            <w:vAlign w:val="center"/>
          </w:tcPr>
          <w:p w14:paraId="49B5DD77" w14:textId="77777777" w:rsidR="00C1414D" w:rsidRDefault="00000000">
            <w:pPr>
              <w:spacing w:before="0"/>
              <w:rPr>
                <w:rFonts w:ascii="Calibri" w:eastAsia="Times New Roman" w:hAnsi="Calibri" w:cs="Calibri"/>
                <w:color w:val="000000"/>
                <w:sz w:val="18"/>
                <w:szCs w:val="18"/>
              </w:rPr>
            </w:pPr>
            <w:r>
              <w:rPr>
                <w:rFonts w:ascii="Calibri" w:eastAsia="SimSun" w:hAnsi="Calibri" w:cs="Calibri" w:hint="eastAsia"/>
                <w:color w:val="000000"/>
                <w:sz w:val="18"/>
                <w:szCs w:val="18"/>
              </w:rPr>
              <w:t>30</w:t>
            </w:r>
            <w:r>
              <w:rPr>
                <w:rFonts w:ascii="Calibri" w:eastAsia="Times New Roman" w:hAnsi="Calibri" w:cs="Calibri"/>
                <w:color w:val="000000"/>
                <w:sz w:val="18"/>
                <w:szCs w:val="18"/>
              </w:rPr>
              <w:t>%</w:t>
            </w:r>
          </w:p>
        </w:tc>
      </w:tr>
      <w:tr w:rsidR="00C1414D" w14:paraId="1A051933" w14:textId="77777777">
        <w:trPr>
          <w:trHeight w:val="200"/>
        </w:trPr>
        <w:tc>
          <w:tcPr>
            <w:tcW w:w="1276" w:type="dxa"/>
            <w:vMerge/>
            <w:tcBorders>
              <w:top w:val="nil"/>
              <w:left w:val="nil"/>
              <w:bottom w:val="single" w:sz="4" w:space="0" w:color="000000"/>
              <w:right w:val="nil"/>
            </w:tcBorders>
            <w:vAlign w:val="center"/>
          </w:tcPr>
          <w:p w14:paraId="0C47A383"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noWrap/>
            <w:vAlign w:val="center"/>
          </w:tcPr>
          <w:p w14:paraId="33589E20"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波形图参考</w:t>
            </w:r>
          </w:p>
        </w:tc>
        <w:tc>
          <w:tcPr>
            <w:tcW w:w="2041" w:type="dxa"/>
            <w:tcBorders>
              <w:top w:val="nil"/>
              <w:left w:val="single" w:sz="4" w:space="0" w:color="auto"/>
              <w:bottom w:val="nil"/>
              <w:right w:val="nil"/>
            </w:tcBorders>
            <w:noWrap/>
            <w:vAlign w:val="center"/>
          </w:tcPr>
          <w:p w14:paraId="69B6FAAE"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LUT</w:t>
            </w:r>
          </w:p>
        </w:tc>
        <w:tc>
          <w:tcPr>
            <w:tcW w:w="1276" w:type="dxa"/>
            <w:vMerge/>
            <w:tcBorders>
              <w:top w:val="nil"/>
              <w:left w:val="single" w:sz="4" w:space="0" w:color="auto"/>
              <w:bottom w:val="single" w:sz="4" w:space="0" w:color="000000"/>
              <w:right w:val="nil"/>
            </w:tcBorders>
            <w:vAlign w:val="center"/>
          </w:tcPr>
          <w:p w14:paraId="2BBBC2DF"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nil"/>
              <w:right w:val="nil"/>
            </w:tcBorders>
            <w:noWrap/>
            <w:vAlign w:val="center"/>
          </w:tcPr>
          <w:p w14:paraId="5D2FC0CC"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风扇控制</w:t>
            </w:r>
          </w:p>
        </w:tc>
        <w:tc>
          <w:tcPr>
            <w:tcW w:w="2041" w:type="dxa"/>
            <w:tcBorders>
              <w:top w:val="nil"/>
              <w:left w:val="single" w:sz="4" w:space="0" w:color="auto"/>
              <w:bottom w:val="nil"/>
              <w:right w:val="nil"/>
            </w:tcBorders>
            <w:noWrap/>
            <w:vAlign w:val="center"/>
          </w:tcPr>
          <w:p w14:paraId="0C043F82"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拍摄时低转速</w:t>
            </w:r>
          </w:p>
        </w:tc>
      </w:tr>
      <w:tr w:rsidR="00C1414D" w14:paraId="0CF0B97C" w14:textId="77777777">
        <w:trPr>
          <w:trHeight w:val="200"/>
        </w:trPr>
        <w:tc>
          <w:tcPr>
            <w:tcW w:w="1276" w:type="dxa"/>
            <w:vMerge/>
            <w:tcBorders>
              <w:top w:val="nil"/>
              <w:left w:val="nil"/>
              <w:bottom w:val="single" w:sz="4" w:space="0" w:color="000000"/>
              <w:right w:val="nil"/>
            </w:tcBorders>
            <w:vAlign w:val="center"/>
          </w:tcPr>
          <w:p w14:paraId="50A46B21"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shd w:val="clear" w:color="000000" w:fill="F2F2F2"/>
            <w:noWrap/>
            <w:vAlign w:val="center"/>
          </w:tcPr>
          <w:p w14:paraId="4EAEB445"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波形图大小</w:t>
            </w:r>
          </w:p>
        </w:tc>
        <w:tc>
          <w:tcPr>
            <w:tcW w:w="2041" w:type="dxa"/>
            <w:tcBorders>
              <w:top w:val="nil"/>
              <w:left w:val="single" w:sz="4" w:space="0" w:color="auto"/>
              <w:bottom w:val="nil"/>
              <w:right w:val="nil"/>
            </w:tcBorders>
            <w:shd w:val="clear" w:color="000000" w:fill="F2F2F2"/>
            <w:noWrap/>
            <w:vAlign w:val="center"/>
          </w:tcPr>
          <w:p w14:paraId="1F468865"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短</w:t>
            </w:r>
          </w:p>
        </w:tc>
        <w:tc>
          <w:tcPr>
            <w:tcW w:w="1276" w:type="dxa"/>
            <w:vMerge/>
            <w:tcBorders>
              <w:top w:val="nil"/>
              <w:left w:val="single" w:sz="4" w:space="0" w:color="auto"/>
              <w:bottom w:val="single" w:sz="4" w:space="0" w:color="000000"/>
              <w:right w:val="nil"/>
            </w:tcBorders>
            <w:vAlign w:val="center"/>
          </w:tcPr>
          <w:p w14:paraId="6FEB4F8C"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nil"/>
              <w:right w:val="nil"/>
            </w:tcBorders>
            <w:shd w:val="clear" w:color="000000" w:fill="F2F2F2"/>
            <w:noWrap/>
            <w:vAlign w:val="center"/>
          </w:tcPr>
          <w:p w14:paraId="3157AB4A"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WIFI</w:t>
            </w:r>
          </w:p>
        </w:tc>
        <w:tc>
          <w:tcPr>
            <w:tcW w:w="2041" w:type="dxa"/>
            <w:tcBorders>
              <w:top w:val="nil"/>
              <w:left w:val="single" w:sz="4" w:space="0" w:color="auto"/>
              <w:bottom w:val="nil"/>
              <w:right w:val="nil"/>
            </w:tcBorders>
            <w:shd w:val="clear" w:color="000000" w:fill="F2F2F2"/>
            <w:noWrap/>
            <w:vAlign w:val="center"/>
          </w:tcPr>
          <w:p w14:paraId="0B531246"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关闭</w:t>
            </w:r>
          </w:p>
        </w:tc>
      </w:tr>
      <w:tr w:rsidR="00C1414D" w14:paraId="3D3344E6" w14:textId="77777777">
        <w:trPr>
          <w:trHeight w:val="200"/>
        </w:trPr>
        <w:tc>
          <w:tcPr>
            <w:tcW w:w="1276" w:type="dxa"/>
            <w:vMerge/>
            <w:tcBorders>
              <w:top w:val="nil"/>
              <w:left w:val="nil"/>
              <w:bottom w:val="single" w:sz="4" w:space="0" w:color="000000"/>
              <w:right w:val="nil"/>
            </w:tcBorders>
            <w:vAlign w:val="center"/>
          </w:tcPr>
          <w:p w14:paraId="0A088A6A"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noWrap/>
            <w:vAlign w:val="center"/>
          </w:tcPr>
          <w:p w14:paraId="04B2B91D"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快门显示</w:t>
            </w:r>
          </w:p>
        </w:tc>
        <w:tc>
          <w:tcPr>
            <w:tcW w:w="2041" w:type="dxa"/>
            <w:tcBorders>
              <w:top w:val="nil"/>
              <w:left w:val="single" w:sz="4" w:space="0" w:color="auto"/>
              <w:bottom w:val="nil"/>
              <w:right w:val="nil"/>
            </w:tcBorders>
            <w:noWrap/>
            <w:vAlign w:val="center"/>
          </w:tcPr>
          <w:p w14:paraId="57742E47"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时间</w:t>
            </w:r>
          </w:p>
        </w:tc>
        <w:tc>
          <w:tcPr>
            <w:tcW w:w="1276" w:type="dxa"/>
            <w:vMerge/>
            <w:tcBorders>
              <w:top w:val="nil"/>
              <w:left w:val="single" w:sz="4" w:space="0" w:color="auto"/>
              <w:bottom w:val="single" w:sz="4" w:space="0" w:color="000000"/>
              <w:right w:val="nil"/>
            </w:tcBorders>
            <w:vAlign w:val="center"/>
          </w:tcPr>
          <w:p w14:paraId="1F204218"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nil"/>
              <w:right w:val="nil"/>
            </w:tcBorders>
            <w:noWrap/>
            <w:vAlign w:val="center"/>
          </w:tcPr>
          <w:p w14:paraId="33946691"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推流</w:t>
            </w:r>
          </w:p>
        </w:tc>
        <w:tc>
          <w:tcPr>
            <w:tcW w:w="2041" w:type="dxa"/>
            <w:tcBorders>
              <w:top w:val="nil"/>
              <w:left w:val="single" w:sz="4" w:space="0" w:color="auto"/>
              <w:bottom w:val="nil"/>
              <w:right w:val="nil"/>
            </w:tcBorders>
            <w:noWrap/>
            <w:vAlign w:val="center"/>
          </w:tcPr>
          <w:p w14:paraId="5F2F85F7"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关闭</w:t>
            </w:r>
          </w:p>
        </w:tc>
      </w:tr>
      <w:tr w:rsidR="00C1414D" w14:paraId="3C622FD6" w14:textId="77777777">
        <w:trPr>
          <w:trHeight w:val="200"/>
        </w:trPr>
        <w:tc>
          <w:tcPr>
            <w:tcW w:w="1276" w:type="dxa"/>
            <w:vMerge/>
            <w:tcBorders>
              <w:top w:val="nil"/>
              <w:left w:val="nil"/>
              <w:bottom w:val="single" w:sz="4" w:space="0" w:color="000000"/>
              <w:right w:val="nil"/>
            </w:tcBorders>
            <w:vAlign w:val="center"/>
          </w:tcPr>
          <w:p w14:paraId="72E7022B"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shd w:val="clear" w:color="000000" w:fill="F2F2F2"/>
            <w:noWrap/>
            <w:vAlign w:val="center"/>
          </w:tcPr>
          <w:p w14:paraId="234B2AED"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放大</w:t>
            </w:r>
          </w:p>
        </w:tc>
        <w:tc>
          <w:tcPr>
            <w:tcW w:w="2041" w:type="dxa"/>
            <w:tcBorders>
              <w:top w:val="nil"/>
              <w:left w:val="single" w:sz="4" w:space="0" w:color="auto"/>
              <w:bottom w:val="nil"/>
              <w:right w:val="nil"/>
            </w:tcBorders>
            <w:shd w:val="clear" w:color="000000" w:fill="F2F2F2"/>
            <w:noWrap/>
            <w:vAlign w:val="center"/>
          </w:tcPr>
          <w:p w14:paraId="15BA90F4"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100%: On</w:t>
            </w:r>
          </w:p>
        </w:tc>
        <w:tc>
          <w:tcPr>
            <w:tcW w:w="1276" w:type="dxa"/>
            <w:vMerge/>
            <w:tcBorders>
              <w:top w:val="nil"/>
              <w:left w:val="single" w:sz="4" w:space="0" w:color="auto"/>
              <w:bottom w:val="single" w:sz="4" w:space="0" w:color="000000"/>
              <w:right w:val="nil"/>
            </w:tcBorders>
            <w:vAlign w:val="center"/>
          </w:tcPr>
          <w:p w14:paraId="3157A5BA"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bottom w:val="nil"/>
              <w:right w:val="nil"/>
            </w:tcBorders>
            <w:shd w:val="clear" w:color="000000" w:fill="F2F2F2"/>
            <w:noWrap/>
            <w:vAlign w:val="center"/>
          </w:tcPr>
          <w:p w14:paraId="0A7D962F"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码率</w:t>
            </w:r>
          </w:p>
        </w:tc>
        <w:tc>
          <w:tcPr>
            <w:tcW w:w="2041" w:type="dxa"/>
            <w:tcBorders>
              <w:top w:val="nil"/>
              <w:left w:val="single" w:sz="4" w:space="0" w:color="auto"/>
              <w:bottom w:val="nil"/>
              <w:right w:val="nil"/>
            </w:tcBorders>
            <w:shd w:val="clear" w:color="000000" w:fill="F2F2F2"/>
            <w:noWrap/>
            <w:vAlign w:val="center"/>
          </w:tcPr>
          <w:p w14:paraId="0EF732BD"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一般</w:t>
            </w:r>
          </w:p>
        </w:tc>
      </w:tr>
      <w:tr w:rsidR="00C1414D" w14:paraId="0960A37B" w14:textId="77777777">
        <w:trPr>
          <w:trHeight w:val="200"/>
        </w:trPr>
        <w:tc>
          <w:tcPr>
            <w:tcW w:w="1276" w:type="dxa"/>
            <w:vMerge/>
            <w:tcBorders>
              <w:top w:val="nil"/>
              <w:left w:val="nil"/>
              <w:bottom w:val="single" w:sz="4" w:space="0" w:color="000000"/>
              <w:right w:val="nil"/>
            </w:tcBorders>
            <w:vAlign w:val="center"/>
          </w:tcPr>
          <w:p w14:paraId="1DD200E8"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noWrap/>
            <w:vAlign w:val="center"/>
          </w:tcPr>
          <w:p w14:paraId="1C7987CB"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SDI</w:t>
            </w:r>
            <w:r>
              <w:rPr>
                <w:rFonts w:cs="Microsoft YaHei" w:hint="eastAsia"/>
                <w:color w:val="000000"/>
                <w:sz w:val="18"/>
                <w:szCs w:val="18"/>
              </w:rPr>
              <w:t>状态</w:t>
            </w:r>
            <w:r>
              <w:rPr>
                <w:rFonts w:cs="Microsoft YaHei"/>
                <w:color w:val="000000"/>
                <w:sz w:val="18"/>
                <w:szCs w:val="18"/>
              </w:rPr>
              <w:t>信息</w:t>
            </w:r>
          </w:p>
        </w:tc>
        <w:tc>
          <w:tcPr>
            <w:tcW w:w="2041" w:type="dxa"/>
            <w:tcBorders>
              <w:top w:val="nil"/>
              <w:left w:val="single" w:sz="4" w:space="0" w:color="auto"/>
              <w:bottom w:val="nil"/>
              <w:right w:val="nil"/>
            </w:tcBorders>
            <w:noWrap/>
            <w:vAlign w:val="center"/>
          </w:tcPr>
          <w:p w14:paraId="7D5B4378" w14:textId="77777777" w:rsidR="00C1414D" w:rsidRDefault="00000000">
            <w:pPr>
              <w:spacing w:before="0"/>
              <w:rPr>
                <w:rFonts w:ascii="Calibri" w:eastAsia="Times New Roman" w:hAnsi="Calibri" w:cs="Calibri"/>
                <w:color w:val="000000"/>
                <w:sz w:val="18"/>
                <w:szCs w:val="18"/>
              </w:rPr>
            </w:pPr>
            <w:r>
              <w:rPr>
                <w:rFonts w:cs="Microsoft YaHei"/>
                <w:color w:val="000000"/>
                <w:sz w:val="18"/>
                <w:szCs w:val="18"/>
              </w:rPr>
              <w:t>开启</w:t>
            </w:r>
          </w:p>
        </w:tc>
        <w:tc>
          <w:tcPr>
            <w:tcW w:w="1276" w:type="dxa"/>
            <w:vMerge/>
            <w:tcBorders>
              <w:top w:val="nil"/>
              <w:left w:val="single" w:sz="4" w:space="0" w:color="auto"/>
              <w:right w:val="nil"/>
            </w:tcBorders>
            <w:vAlign w:val="center"/>
          </w:tcPr>
          <w:p w14:paraId="313852CC" w14:textId="77777777" w:rsidR="00C1414D" w:rsidRDefault="00C1414D">
            <w:pPr>
              <w:spacing w:before="0"/>
              <w:rPr>
                <w:rFonts w:ascii="Calibri" w:eastAsia="Times New Roman" w:hAnsi="Calibri" w:cs="Calibri"/>
                <w:color w:val="000000"/>
                <w:sz w:val="18"/>
                <w:szCs w:val="18"/>
              </w:rPr>
            </w:pPr>
          </w:p>
        </w:tc>
        <w:tc>
          <w:tcPr>
            <w:tcW w:w="1984" w:type="dxa"/>
            <w:tcBorders>
              <w:top w:val="nil"/>
              <w:left w:val="single" w:sz="4" w:space="0" w:color="auto"/>
              <w:right w:val="nil"/>
            </w:tcBorders>
            <w:noWrap/>
            <w:vAlign w:val="center"/>
          </w:tcPr>
          <w:p w14:paraId="58CD2DDB" w14:textId="77777777" w:rsidR="00C1414D" w:rsidRDefault="00000000">
            <w:pPr>
              <w:spacing w:before="0"/>
              <w:rPr>
                <w:rFonts w:cs="Calibri"/>
                <w:color w:val="000000"/>
                <w:sz w:val="18"/>
                <w:szCs w:val="18"/>
              </w:rPr>
            </w:pPr>
            <w:r>
              <w:rPr>
                <w:rFonts w:cs="Calibri" w:hint="eastAsia"/>
                <w:color w:val="000000"/>
                <w:sz w:val="18"/>
                <w:szCs w:val="18"/>
              </w:rPr>
              <w:t>语言</w:t>
            </w:r>
          </w:p>
        </w:tc>
        <w:tc>
          <w:tcPr>
            <w:tcW w:w="2041" w:type="dxa"/>
            <w:tcBorders>
              <w:top w:val="nil"/>
              <w:left w:val="single" w:sz="4" w:space="0" w:color="auto"/>
              <w:right w:val="nil"/>
            </w:tcBorders>
            <w:noWrap/>
            <w:vAlign w:val="center"/>
          </w:tcPr>
          <w:p w14:paraId="52650AEA" w14:textId="77777777" w:rsidR="00C1414D" w:rsidRDefault="00000000">
            <w:pPr>
              <w:spacing w:before="0"/>
              <w:rPr>
                <w:rFonts w:cs="Calibri"/>
                <w:color w:val="000000"/>
                <w:sz w:val="18"/>
                <w:szCs w:val="18"/>
              </w:rPr>
            </w:pPr>
            <w:r>
              <w:rPr>
                <w:rFonts w:cs="Calibri" w:hint="eastAsia"/>
                <w:color w:val="000000"/>
                <w:sz w:val="18"/>
                <w:szCs w:val="18"/>
              </w:rPr>
              <w:t>中文</w:t>
            </w:r>
          </w:p>
        </w:tc>
      </w:tr>
      <w:tr w:rsidR="00C1414D" w14:paraId="2450B0FC" w14:textId="77777777">
        <w:trPr>
          <w:trHeight w:val="200"/>
        </w:trPr>
        <w:tc>
          <w:tcPr>
            <w:tcW w:w="1276" w:type="dxa"/>
            <w:vMerge/>
            <w:tcBorders>
              <w:top w:val="nil"/>
              <w:left w:val="nil"/>
              <w:bottom w:val="single" w:sz="4" w:space="0" w:color="000000"/>
              <w:right w:val="nil"/>
            </w:tcBorders>
            <w:vAlign w:val="center"/>
          </w:tcPr>
          <w:p w14:paraId="5B6C4B72"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nil"/>
              <w:right w:val="nil"/>
            </w:tcBorders>
            <w:shd w:val="clear" w:color="000000" w:fill="F2F2F2"/>
            <w:noWrap/>
            <w:vAlign w:val="center"/>
          </w:tcPr>
          <w:p w14:paraId="6497433B"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SDI LUT</w:t>
            </w:r>
          </w:p>
        </w:tc>
        <w:tc>
          <w:tcPr>
            <w:tcW w:w="2041" w:type="dxa"/>
            <w:tcBorders>
              <w:top w:val="nil"/>
              <w:left w:val="single" w:sz="4" w:space="0" w:color="auto"/>
              <w:bottom w:val="nil"/>
              <w:right w:val="single" w:sz="4" w:space="0" w:color="auto"/>
            </w:tcBorders>
            <w:shd w:val="clear" w:color="000000" w:fill="F2F2F2"/>
            <w:noWrap/>
            <w:vAlign w:val="center"/>
          </w:tcPr>
          <w:p w14:paraId="19FB2114" w14:textId="77777777" w:rsidR="00C1414D" w:rsidRDefault="00000000">
            <w:pPr>
              <w:spacing w:before="0"/>
              <w:rPr>
                <w:rFonts w:ascii="Calibri" w:eastAsiaTheme="minorEastAsia" w:hAnsi="Calibri" w:cs="Calibri"/>
                <w:color w:val="000000"/>
                <w:sz w:val="18"/>
                <w:szCs w:val="18"/>
              </w:rPr>
            </w:pPr>
            <w:r>
              <w:rPr>
                <w:rFonts w:asciiTheme="minorHAnsi" w:eastAsiaTheme="minorEastAsia" w:hAnsiTheme="minorHAnsi" w:cstheme="minorHAnsi"/>
                <w:color w:val="000000"/>
                <w:sz w:val="18"/>
                <w:szCs w:val="18"/>
              </w:rPr>
              <w:t>KC709</w:t>
            </w:r>
          </w:p>
        </w:tc>
        <w:tc>
          <w:tcPr>
            <w:tcW w:w="1276" w:type="dxa"/>
            <w:tcBorders>
              <w:top w:val="nil"/>
              <w:left w:val="single" w:sz="4" w:space="0" w:color="auto"/>
              <w:bottom w:val="nil"/>
              <w:right w:val="single" w:sz="4" w:space="0" w:color="auto"/>
            </w:tcBorders>
            <w:noWrap/>
            <w:vAlign w:val="center"/>
          </w:tcPr>
          <w:p w14:paraId="5230AC4B" w14:textId="77777777" w:rsidR="00C1414D" w:rsidRDefault="00000000">
            <w:pPr>
              <w:spacing w:before="0"/>
              <w:rPr>
                <w:rFonts w:ascii="Calibri" w:eastAsia="Times New Roman" w:hAnsi="Calibri" w:cs="Calibri"/>
                <w:color w:val="D9D9D9" w:themeColor="background1" w:themeShade="D9"/>
                <w:sz w:val="18"/>
                <w:szCs w:val="18"/>
              </w:rPr>
            </w:pPr>
            <w:r>
              <w:rPr>
                <w:rFonts w:ascii="Calibri" w:eastAsia="Times New Roman" w:hAnsi="Calibri" w:cs="Calibri"/>
                <w:color w:val="D9D9D9" w:themeColor="background1" w:themeShade="D9"/>
                <w:sz w:val="18"/>
                <w:szCs w:val="18"/>
              </w:rPr>
              <w:t> </w:t>
            </w:r>
          </w:p>
        </w:tc>
        <w:tc>
          <w:tcPr>
            <w:tcW w:w="1984" w:type="dxa"/>
            <w:tcBorders>
              <w:top w:val="nil"/>
              <w:left w:val="single" w:sz="4" w:space="0" w:color="auto"/>
              <w:bottom w:val="nil"/>
              <w:right w:val="single" w:sz="4" w:space="0" w:color="auto"/>
            </w:tcBorders>
            <w:shd w:val="clear" w:color="auto" w:fill="F2F2F2" w:themeFill="background1" w:themeFillShade="F2"/>
            <w:noWrap/>
            <w:vAlign w:val="center"/>
          </w:tcPr>
          <w:p w14:paraId="304EA3A5" w14:textId="77777777" w:rsidR="00C1414D" w:rsidRDefault="00000000">
            <w:pPr>
              <w:spacing w:before="0"/>
              <w:rPr>
                <w:rFonts w:ascii="Calibri" w:eastAsia="Times New Roman" w:hAnsi="Calibri" w:cs="Calibri"/>
                <w:color w:val="D9D9D9" w:themeColor="background1" w:themeShade="D9"/>
                <w:sz w:val="18"/>
                <w:szCs w:val="18"/>
              </w:rPr>
            </w:pPr>
            <w:r>
              <w:rPr>
                <w:rFonts w:ascii="Calibri" w:eastAsia="Times New Roman" w:hAnsi="Calibri" w:cs="Calibri"/>
                <w:color w:val="D9D9D9" w:themeColor="background1" w:themeShade="D9"/>
                <w:sz w:val="18"/>
                <w:szCs w:val="18"/>
              </w:rPr>
              <w:t xml:space="preserve"> </w:t>
            </w:r>
          </w:p>
        </w:tc>
        <w:tc>
          <w:tcPr>
            <w:tcW w:w="2041" w:type="dxa"/>
            <w:tcBorders>
              <w:top w:val="nil"/>
              <w:left w:val="single" w:sz="4" w:space="0" w:color="auto"/>
              <w:bottom w:val="nil"/>
              <w:right w:val="nil"/>
            </w:tcBorders>
            <w:shd w:val="clear" w:color="auto" w:fill="F2F2F2" w:themeFill="background1" w:themeFillShade="F2"/>
            <w:noWrap/>
            <w:vAlign w:val="center"/>
          </w:tcPr>
          <w:p w14:paraId="53E8C815" w14:textId="77777777" w:rsidR="00C1414D" w:rsidRDefault="00C1414D">
            <w:pPr>
              <w:spacing w:before="0"/>
              <w:rPr>
                <w:rFonts w:ascii="Times New Roman" w:eastAsia="Times New Roman" w:hAnsi="Times New Roman"/>
                <w:color w:val="D9D9D9" w:themeColor="background1" w:themeShade="D9"/>
                <w:szCs w:val="20"/>
              </w:rPr>
            </w:pPr>
          </w:p>
        </w:tc>
      </w:tr>
      <w:tr w:rsidR="00C1414D" w14:paraId="1728A10E" w14:textId="77777777">
        <w:trPr>
          <w:trHeight w:val="200"/>
        </w:trPr>
        <w:tc>
          <w:tcPr>
            <w:tcW w:w="1276" w:type="dxa"/>
            <w:vMerge/>
            <w:tcBorders>
              <w:top w:val="nil"/>
              <w:left w:val="nil"/>
              <w:bottom w:val="single" w:sz="4" w:space="0" w:color="000000"/>
              <w:right w:val="nil"/>
            </w:tcBorders>
            <w:vAlign w:val="center"/>
          </w:tcPr>
          <w:p w14:paraId="46A287D7" w14:textId="77777777" w:rsidR="00C1414D" w:rsidRDefault="00C1414D">
            <w:pPr>
              <w:spacing w:before="0"/>
              <w:rPr>
                <w:rFonts w:ascii="Calibri" w:eastAsia="Times New Roman" w:hAnsi="Calibri" w:cs="Calibri"/>
                <w:color w:val="000000"/>
                <w:sz w:val="18"/>
                <w:szCs w:val="18"/>
              </w:rPr>
            </w:pPr>
          </w:p>
        </w:tc>
        <w:tc>
          <w:tcPr>
            <w:tcW w:w="1757" w:type="dxa"/>
            <w:tcBorders>
              <w:top w:val="nil"/>
              <w:left w:val="single" w:sz="4" w:space="0" w:color="auto"/>
              <w:bottom w:val="single" w:sz="4" w:space="0" w:color="auto"/>
              <w:right w:val="nil"/>
            </w:tcBorders>
            <w:noWrap/>
            <w:vAlign w:val="center"/>
          </w:tcPr>
          <w:p w14:paraId="64422A34"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 xml:space="preserve">SDI </w:t>
            </w:r>
            <w:r>
              <w:rPr>
                <w:rFonts w:cs="Microsoft YaHei"/>
                <w:color w:val="000000"/>
                <w:sz w:val="18"/>
                <w:szCs w:val="18"/>
              </w:rPr>
              <w:t>帧率</w:t>
            </w:r>
          </w:p>
        </w:tc>
        <w:tc>
          <w:tcPr>
            <w:tcW w:w="2041" w:type="dxa"/>
            <w:tcBorders>
              <w:top w:val="nil"/>
              <w:left w:val="single" w:sz="4" w:space="0" w:color="auto"/>
              <w:bottom w:val="single" w:sz="4" w:space="0" w:color="auto"/>
              <w:right w:val="single" w:sz="4" w:space="0" w:color="auto"/>
            </w:tcBorders>
            <w:noWrap/>
            <w:vAlign w:val="center"/>
          </w:tcPr>
          <w:p w14:paraId="595A0AB2"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25fps</w:t>
            </w:r>
          </w:p>
        </w:tc>
        <w:tc>
          <w:tcPr>
            <w:tcW w:w="1276" w:type="dxa"/>
            <w:tcBorders>
              <w:top w:val="nil"/>
              <w:left w:val="single" w:sz="4" w:space="0" w:color="auto"/>
              <w:bottom w:val="single" w:sz="4" w:space="0" w:color="auto"/>
              <w:right w:val="single" w:sz="4" w:space="0" w:color="auto"/>
            </w:tcBorders>
            <w:noWrap/>
            <w:vAlign w:val="center"/>
          </w:tcPr>
          <w:p w14:paraId="6E592787" w14:textId="77777777" w:rsidR="00C1414D" w:rsidRDefault="00000000">
            <w:pPr>
              <w:spacing w:before="0"/>
              <w:rPr>
                <w:rFonts w:ascii="Calibri" w:eastAsia="Times New Roman" w:hAnsi="Calibri" w:cs="Calibri"/>
                <w:color w:val="000000"/>
                <w:sz w:val="18"/>
                <w:szCs w:val="18"/>
              </w:rPr>
            </w:pPr>
            <w:r>
              <w:rPr>
                <w:rFonts w:ascii="Calibri" w:eastAsia="Times New Roman" w:hAnsi="Calibri" w:cs="Calibri"/>
                <w:color w:val="000000"/>
                <w:sz w:val="18"/>
                <w:szCs w:val="18"/>
              </w:rPr>
              <w:t> </w:t>
            </w:r>
          </w:p>
        </w:tc>
        <w:commentRangeEnd w:id="451"/>
        <w:tc>
          <w:tcPr>
            <w:tcW w:w="1984" w:type="dxa"/>
            <w:tcBorders>
              <w:top w:val="nil"/>
              <w:left w:val="single" w:sz="4" w:space="0" w:color="auto"/>
              <w:bottom w:val="single" w:sz="4" w:space="0" w:color="auto"/>
              <w:right w:val="single" w:sz="4" w:space="0" w:color="auto"/>
            </w:tcBorders>
            <w:noWrap/>
            <w:vAlign w:val="center"/>
          </w:tcPr>
          <w:p w14:paraId="6D4E5037" w14:textId="77777777" w:rsidR="00C1414D" w:rsidRDefault="00000000">
            <w:pPr>
              <w:spacing w:before="0"/>
              <w:rPr>
                <w:rFonts w:ascii="Calibri" w:eastAsia="Times New Roman" w:hAnsi="Calibri" w:cs="Calibri"/>
                <w:color w:val="000000"/>
                <w:sz w:val="18"/>
                <w:szCs w:val="18"/>
              </w:rPr>
            </w:pPr>
            <w:r>
              <w:rPr>
                <w:rStyle w:val="CommentReference"/>
                <w:rFonts w:cstheme="minorBidi"/>
                <w:color w:val="000000" w:themeColor="text1"/>
              </w:rPr>
              <w:commentReference w:id="451"/>
            </w:r>
          </w:p>
        </w:tc>
        <w:tc>
          <w:tcPr>
            <w:tcW w:w="2041" w:type="dxa"/>
            <w:tcBorders>
              <w:top w:val="nil"/>
              <w:left w:val="single" w:sz="4" w:space="0" w:color="auto"/>
              <w:bottom w:val="single" w:sz="4" w:space="0" w:color="auto"/>
              <w:right w:val="nil"/>
            </w:tcBorders>
            <w:noWrap/>
            <w:vAlign w:val="center"/>
          </w:tcPr>
          <w:p w14:paraId="69059B6D" w14:textId="77777777" w:rsidR="00C1414D" w:rsidRDefault="00C1414D">
            <w:pPr>
              <w:spacing w:before="0"/>
              <w:rPr>
                <w:rFonts w:ascii="Times New Roman" w:eastAsia="Times New Roman" w:hAnsi="Times New Roman"/>
                <w:szCs w:val="20"/>
              </w:rPr>
            </w:pPr>
          </w:p>
        </w:tc>
      </w:tr>
    </w:tbl>
    <w:p w14:paraId="0CB7649D" w14:textId="77777777" w:rsidR="00C1414D" w:rsidRDefault="00000000">
      <w:pPr>
        <w:rPr>
          <w:b/>
        </w:rPr>
      </w:pPr>
      <w:r>
        <w:rPr>
          <w:rFonts w:hint="eastAsia"/>
          <w:b/>
        </w:rPr>
        <w:t xml:space="preserve">恢复出厂设置： </w:t>
      </w:r>
    </w:p>
    <w:p w14:paraId="729B9C4C" w14:textId="77777777" w:rsidR="00C1414D" w:rsidRDefault="00000000">
      <w:pPr>
        <w:jc w:val="center"/>
      </w:pPr>
      <w:r>
        <w:rPr>
          <w:rFonts w:hint="eastAsia"/>
        </w:rPr>
        <w:t>【MENU</w:t>
      </w:r>
      <w:r>
        <w:sym w:font="Wingdings" w:char="F0E0"/>
      </w:r>
      <w:r>
        <w:rPr>
          <w:rFonts w:hint="eastAsia"/>
        </w:rPr>
        <w:t>系统</w:t>
      </w:r>
      <w:r>
        <w:sym w:font="Wingdings" w:char="F0E0"/>
      </w:r>
      <w:r>
        <w:rPr>
          <w:rFonts w:hint="eastAsia"/>
        </w:rPr>
        <w:t>系统设置</w:t>
      </w:r>
      <w:r>
        <w:sym w:font="Wingdings" w:char="F0E0"/>
      </w:r>
      <w:r>
        <w:rPr>
          <w:rFonts w:hint="eastAsia"/>
        </w:rPr>
        <w:t>恢复出厂设置】</w:t>
      </w:r>
    </w:p>
    <w:p w14:paraId="56C7F177" w14:textId="77777777" w:rsidR="00C1414D" w:rsidRDefault="00000000">
      <w:pPr>
        <w:rPr>
          <w:shd w:val="pct10" w:color="auto" w:fill="FFFFFF"/>
        </w:rPr>
      </w:pPr>
      <w:r>
        <w:rPr>
          <w:rFonts w:hint="eastAsia"/>
          <w:b/>
          <w:color w:val="FFFF00"/>
          <w:highlight w:val="black"/>
          <w:shd w:val="pct10" w:color="auto" w:fill="FFFFFF"/>
        </w:rPr>
        <w:t>提示</w:t>
      </w:r>
      <w:r>
        <w:rPr>
          <w:rFonts w:hint="eastAsia"/>
        </w:rPr>
        <w:t xml:space="preserve">    </w:t>
      </w:r>
      <w:r>
        <w:rPr>
          <w:rFonts w:hint="eastAsia"/>
          <w:shd w:val="pct10" w:color="auto" w:fill="FFFFFF"/>
        </w:rPr>
        <w:t>开机的时候，如果插着</w:t>
      </w:r>
      <w:r>
        <w:rPr>
          <w:shd w:val="pct10" w:color="auto" w:fill="FFFFFF"/>
        </w:rPr>
        <w:t>U</w:t>
      </w:r>
      <w:r>
        <w:rPr>
          <w:rFonts w:hint="eastAsia"/>
          <w:shd w:val="pct10" w:color="auto" w:fill="FFFFFF"/>
        </w:rPr>
        <w:t>盘开机（任意</w:t>
      </w:r>
      <w:r>
        <w:rPr>
          <w:shd w:val="pct10" w:color="auto" w:fill="FFFFFF"/>
        </w:rPr>
        <w:t>U</w:t>
      </w:r>
      <w:r>
        <w:rPr>
          <w:rFonts w:hint="eastAsia"/>
          <w:shd w:val="pct10" w:color="auto" w:fill="FFFFFF"/>
        </w:rPr>
        <w:t>盘或者智能手机），则会抹去用户设置，恢复出厂设置。</w:t>
      </w:r>
    </w:p>
    <w:p w14:paraId="4F87449C" w14:textId="77777777" w:rsidR="00C1414D" w:rsidRDefault="00000000">
      <w:pPr>
        <w:rPr>
          <w:shd w:val="pct10" w:color="auto" w:fill="FFFFFF"/>
        </w:rPr>
      </w:pPr>
      <w:r>
        <w:rPr>
          <w:rFonts w:hint="eastAsia"/>
          <w:b/>
          <w:color w:val="FFFF00"/>
          <w:highlight w:val="black"/>
          <w:shd w:val="pct10" w:color="auto" w:fill="FFFFFF"/>
        </w:rPr>
        <w:t>提示</w:t>
      </w:r>
      <w:r>
        <w:rPr>
          <w:rFonts w:hint="eastAsia"/>
        </w:rPr>
        <w:t xml:space="preserve">    </w:t>
      </w:r>
      <w:r>
        <w:rPr>
          <w:rFonts w:hint="eastAsia"/>
          <w:shd w:val="pct10" w:color="auto" w:fill="FFFFFF"/>
        </w:rPr>
        <w:t>恢复出厂前，可先将机内设置导出</w:t>
      </w:r>
      <w:r>
        <w:rPr>
          <w:shd w:val="pct10" w:color="auto" w:fill="FFFFFF"/>
        </w:rPr>
        <w:t>，完成恢复出厂后再将用户设置导入即可。</w:t>
      </w:r>
    </w:p>
    <w:p w14:paraId="13600179" w14:textId="77777777" w:rsidR="00C1414D" w:rsidRDefault="00000000">
      <w:pPr>
        <w:jc w:val="center"/>
      </w:pPr>
      <w:r>
        <w:rPr>
          <w:rFonts w:hint="eastAsia"/>
        </w:rPr>
        <w:t>【MENU</w:t>
      </w:r>
      <w:r>
        <w:sym w:font="Wingdings" w:char="F0E0"/>
      </w:r>
      <w:r>
        <w:t>系统</w:t>
      </w:r>
      <w:r>
        <w:sym w:font="Wingdings" w:char="F0E0"/>
      </w:r>
      <w:r>
        <w:rPr>
          <w:rFonts w:hint="eastAsia"/>
        </w:rPr>
        <w:t>系统设置</w:t>
      </w:r>
      <w:r>
        <w:sym w:font="Wingdings" w:char="F0E0"/>
      </w:r>
      <w:r>
        <w:t>导出用户设置/导入用户设置】</w:t>
      </w:r>
      <w:bookmarkStart w:id="453" w:name="_Toc1029765595"/>
      <w:bookmarkStart w:id="454" w:name="_Toc150181711"/>
    </w:p>
    <w:p w14:paraId="6525288A" w14:textId="77777777" w:rsidR="00C1414D" w:rsidRDefault="00000000">
      <w:pPr>
        <w:pStyle w:val="Heading1"/>
      </w:pPr>
      <w:bookmarkStart w:id="455" w:name="_Toc185523819"/>
      <w:bookmarkStart w:id="456" w:name="_Toc2049605843"/>
      <w:r>
        <w:rPr>
          <w:rFonts w:hint="eastAsia"/>
        </w:rPr>
        <w:lastRenderedPageBreak/>
        <w:t>2.</w:t>
      </w:r>
      <w:r>
        <w:t xml:space="preserve"> 快速指南</w:t>
      </w:r>
      <w:bookmarkEnd w:id="453"/>
      <w:bookmarkEnd w:id="454"/>
      <w:bookmarkEnd w:id="455"/>
      <w:bookmarkEnd w:id="456"/>
    </w:p>
    <w:p w14:paraId="5D912F11" w14:textId="77777777" w:rsidR="00C1414D" w:rsidRDefault="00000000">
      <w:pPr>
        <w:pStyle w:val="Heading2"/>
      </w:pPr>
      <w:bookmarkStart w:id="457" w:name="_Toc150181712"/>
      <w:bookmarkStart w:id="458" w:name="_Toc2087705421"/>
      <w:bookmarkStart w:id="459" w:name="_Toc699643992"/>
      <w:bookmarkStart w:id="460" w:name="_Toc185523820"/>
      <w:r>
        <w:rPr>
          <w:rFonts w:hint="eastAsia"/>
        </w:rPr>
        <w:t>2</w:t>
      </w:r>
      <w:r>
        <w:t>.1</w:t>
      </w:r>
      <w:r>
        <w:rPr>
          <w:rFonts w:hint="eastAsia"/>
        </w:rPr>
        <w:t xml:space="preserve"> 供电</w:t>
      </w:r>
      <w:bookmarkEnd w:id="457"/>
      <w:bookmarkEnd w:id="458"/>
      <w:bookmarkEnd w:id="459"/>
      <w:bookmarkEnd w:id="460"/>
    </w:p>
    <w:p w14:paraId="25C77F76" w14:textId="77777777" w:rsidR="00C1414D" w:rsidRDefault="00000000">
      <w:pPr>
        <w:spacing w:after="120"/>
      </w:pPr>
      <w:r>
        <w:rPr>
          <w:rFonts w:hint="eastAsia"/>
        </w:rPr>
        <w:t>MAVO Edge 6K的供电方式非常灵活，具有多种方式：</w:t>
      </w:r>
    </w:p>
    <w:p w14:paraId="71719500" w14:textId="77777777" w:rsidR="00C1414D" w:rsidRDefault="00000000">
      <w:pPr>
        <w:spacing w:after="120"/>
        <w:jc w:val="center"/>
      </w:pPr>
      <w:r>
        <w:rPr>
          <w:noProof/>
        </w:rPr>
        <w:drawing>
          <wp:inline distT="0" distB="0" distL="0" distR="0" wp14:anchorId="134EC281" wp14:editId="4F8884F6">
            <wp:extent cx="5976620" cy="3291840"/>
            <wp:effectExtent l="0" t="0" r="508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76620" cy="3291840"/>
                    </a:xfrm>
                    <a:prstGeom prst="rect">
                      <a:avLst/>
                    </a:prstGeom>
                    <a:noFill/>
                    <a:ln>
                      <a:noFill/>
                    </a:ln>
                  </pic:spPr>
                </pic:pic>
              </a:graphicData>
            </a:graphic>
          </wp:inline>
        </w:drawing>
      </w:r>
    </w:p>
    <w:p w14:paraId="2D6E179D" w14:textId="77777777" w:rsidR="00C1414D" w:rsidRDefault="00C1414D">
      <w:pPr>
        <w:spacing w:after="120"/>
      </w:pPr>
    </w:p>
    <w:p w14:paraId="738CAA30" w14:textId="77777777" w:rsidR="00C1414D" w:rsidRDefault="00C1414D">
      <w:pPr>
        <w:pStyle w:val="ListParagraph"/>
        <w:numPr>
          <w:ilvl w:val="0"/>
          <w:numId w:val="6"/>
        </w:numPr>
        <w:spacing w:before="60"/>
        <w:ind w:firstLineChars="0"/>
      </w:pPr>
      <w:hyperlink r:id="rId31" w:history="1">
        <w:r>
          <w:rPr>
            <w:rStyle w:val="Hyperlink"/>
            <w:b/>
          </w:rPr>
          <w:t xml:space="preserve">KineBAT 99/200 </w:t>
        </w:r>
        <w:r>
          <w:rPr>
            <w:rStyle w:val="Hyperlink"/>
            <w:rFonts w:hint="eastAsia"/>
            <w:b/>
          </w:rPr>
          <w:t xml:space="preserve">PD </w:t>
        </w:r>
        <w:r>
          <w:rPr>
            <w:rStyle w:val="Hyperlink"/>
            <w:b/>
          </w:rPr>
          <w:t>V口电池</w:t>
        </w:r>
      </w:hyperlink>
      <w:r w:rsidR="00000000">
        <w:rPr>
          <w:rFonts w:hint="eastAsia"/>
        </w:rPr>
        <w:t xml:space="preserve">（兼容索尼V口广播级电池）：适合于MAVO </w:t>
      </w:r>
      <w:r w:rsidR="00000000">
        <w:t>Edge</w:t>
      </w:r>
      <w:r w:rsidR="00000000">
        <w:rPr>
          <w:rFonts w:hint="eastAsia"/>
        </w:rPr>
        <w:t xml:space="preserve"> 6K</w:t>
      </w:r>
      <w:r w:rsidR="00000000">
        <w:t>背部的</w:t>
      </w:r>
      <w:r w:rsidR="00000000">
        <w:rPr>
          <w:rFonts w:hint="eastAsia"/>
        </w:rPr>
        <w:t>V口</w:t>
      </w:r>
      <w:r w:rsidR="00000000">
        <w:t>混合电池扣板。</w:t>
      </w:r>
      <w:r w:rsidR="00000000">
        <w:rPr>
          <w:rFonts w:hint="eastAsia"/>
        </w:rPr>
        <w:t>单颗</w:t>
      </w:r>
      <w:hyperlink r:id="rId32" w:history="1">
        <w:r>
          <w:rPr>
            <w:rStyle w:val="Hyperlink"/>
          </w:rPr>
          <w:t>PD KineBAT 99/200 V</w:t>
        </w:r>
        <w:r>
          <w:rPr>
            <w:rStyle w:val="Hyperlink"/>
            <w:rFonts w:hint="eastAsia"/>
          </w:rPr>
          <w:t>口电池</w:t>
        </w:r>
      </w:hyperlink>
      <w:r w:rsidR="00000000">
        <w:rPr>
          <w:rFonts w:hint="eastAsia"/>
        </w:rPr>
        <w:t>可给机身提供长达</w:t>
      </w:r>
      <w:r w:rsidR="00000000">
        <w:t>2.5/5</w:t>
      </w:r>
      <w:r w:rsidR="00000000">
        <w:rPr>
          <w:rFonts w:hint="eastAsia"/>
        </w:rPr>
        <w:t>个小时的使用时间。</w:t>
      </w:r>
    </w:p>
    <w:p w14:paraId="7669F091" w14:textId="77777777" w:rsidR="00C1414D" w:rsidRDefault="00000000">
      <w:pPr>
        <w:pStyle w:val="ListParagraph"/>
        <w:numPr>
          <w:ilvl w:val="0"/>
          <w:numId w:val="6"/>
        </w:numPr>
        <w:spacing w:before="60"/>
        <w:ind w:firstLineChars="0"/>
      </w:pPr>
      <w:r>
        <w:rPr>
          <w:rFonts w:hint="eastAsia"/>
          <w:noProof/>
        </w:rPr>
        <mc:AlternateContent>
          <mc:Choice Requires="wps">
            <w:drawing>
              <wp:anchor distT="0" distB="0" distL="114300" distR="114300" simplePos="0" relativeHeight="251727872" behindDoc="0" locked="0" layoutInCell="1" allowOverlap="1" wp14:anchorId="4361B0C0" wp14:editId="15C6985C">
                <wp:simplePos x="0" y="0"/>
                <wp:positionH relativeFrom="column">
                  <wp:posOffset>4820920</wp:posOffset>
                </wp:positionH>
                <wp:positionV relativeFrom="paragraph">
                  <wp:posOffset>348615</wp:posOffset>
                </wp:positionV>
                <wp:extent cx="1717675" cy="1783715"/>
                <wp:effectExtent l="0" t="0" r="0" b="6985"/>
                <wp:wrapSquare wrapText="bothSides"/>
                <wp:docPr id="47" name="Text Box 78"/>
                <wp:cNvGraphicFramePr/>
                <a:graphic xmlns:a="http://schemas.openxmlformats.org/drawingml/2006/main">
                  <a:graphicData uri="http://schemas.microsoft.com/office/word/2010/wordprocessingShape">
                    <wps:wsp>
                      <wps:cNvSpPr txBox="1"/>
                      <wps:spPr>
                        <a:xfrm>
                          <a:off x="0" y="0"/>
                          <a:ext cx="1717675" cy="178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8D255C" w14:textId="77777777" w:rsidR="00C1414D" w:rsidRDefault="00000000">
                            <w:pPr>
                              <w:jc w:val="center"/>
                              <w:rPr>
                                <w:b/>
                                <w:color w:val="FFFF00"/>
                                <w:sz w:val="18"/>
                              </w:rPr>
                            </w:pPr>
                            <w:r>
                              <w:rPr>
                                <w:rFonts w:hint="eastAsia"/>
                                <w:b/>
                                <w:color w:val="FFFF00"/>
                                <w:sz w:val="18"/>
                                <w:highlight w:val="black"/>
                              </w:rPr>
                              <w:t>电源输入端口定义</w:t>
                            </w:r>
                          </w:p>
                          <w:p w14:paraId="72DF1F59" w14:textId="77777777" w:rsidR="00C1414D" w:rsidRDefault="00000000">
                            <w:pPr>
                              <w:jc w:val="center"/>
                            </w:pPr>
                            <w:r>
                              <w:rPr>
                                <w:noProof/>
                              </w:rPr>
                              <w:drawing>
                                <wp:inline distT="0" distB="0" distL="0" distR="0" wp14:anchorId="73CE8FCB" wp14:editId="566F4DF0">
                                  <wp:extent cx="901700" cy="901700"/>
                                  <wp:effectExtent l="0" t="0" r="0" b="0"/>
                                  <wp:docPr id="12792719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71973" name="Picture 3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901700" cy="901700"/>
                                          </a:xfrm>
                                          <a:prstGeom prst="rect">
                                            <a:avLst/>
                                          </a:prstGeom>
                                        </pic:spPr>
                                      </pic:pic>
                                    </a:graphicData>
                                  </a:graphic>
                                </wp:inline>
                              </w:drawing>
                            </w:r>
                          </w:p>
                          <w:p w14:paraId="74C28CDE" w14:textId="77777777" w:rsidR="00C1414D" w:rsidRDefault="00000000">
                            <w:pPr>
                              <w:spacing w:before="60"/>
                              <w:ind w:left="567"/>
                              <w:rPr>
                                <w:sz w:val="18"/>
                              </w:rPr>
                            </w:pPr>
                            <w:r>
                              <w:rPr>
                                <w:rFonts w:hint="eastAsia"/>
                                <w:sz w:val="18"/>
                              </w:rPr>
                              <w:t xml:space="preserve">1. VDD，正极 </w:t>
                            </w:r>
                          </w:p>
                          <w:p w14:paraId="66A3244C" w14:textId="77777777" w:rsidR="00C1414D" w:rsidRDefault="00000000">
                            <w:pPr>
                              <w:spacing w:before="60"/>
                              <w:ind w:left="567"/>
                              <w:rPr>
                                <w:sz w:val="18"/>
                              </w:rPr>
                            </w:pPr>
                            <w:r>
                              <w:rPr>
                                <w:rFonts w:hint="eastAsia"/>
                                <w:sz w:val="18"/>
                              </w:rPr>
                              <w:t xml:space="preserve">2. GND，地信号 </w:t>
                            </w:r>
                          </w:p>
                          <w:p w14:paraId="1BB456FF" w14:textId="77777777" w:rsidR="00C1414D" w:rsidRDefault="00C1414D">
                            <w:pPr>
                              <w:spacing w:before="60"/>
                              <w:ind w:left="360" w:firstLine="30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78" o:spid="_x0000_s1026" o:spt="202" type="#_x0000_t202" style="position:absolute;left:0pt;margin-left:379.6pt;margin-top:27.45pt;height:140.45pt;width:135.25pt;mso-wrap-distance-bottom:0pt;mso-wrap-distance-left:9pt;mso-wrap-distance-right:9pt;mso-wrap-distance-top:0pt;z-index:251727872;mso-width-relative:page;mso-height-relative:page;" filled="f" stroked="f" coordsize="21600,21600" o:gfxdata="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ePXPKdgAAAALAQAADwAAAAAAAAABACAAAAAiAAAAZHJzL2Rvd25yZXYueG1sUEsBAhQA&#10;FAAAAAgAh07iQCmAwGIrAgAAbQQAAA4AAAAAAAAAAQAgAAAAJwEAAGRycy9lMm9Eb2MueG1sUEsF&#10;BgAAAAAGAAYAWQEAAMQFA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电源输入端口定义</w:t>
                      </w:r>
                    </w:p>
                    <w:p>
                      <w:pPr>
                        <w:jc w:val="center"/>
                        <w:rPr>
                          <w:rFonts w:hint="eastAsia"/>
                        </w:rPr>
                      </w:pPr>
                      <w:r>
                        <w:drawing>
                          <wp:inline distT="0" distB="0" distL="0" distR="0">
                            <wp:extent cx="901700" cy="901700"/>
                            <wp:effectExtent l="0" t="0" r="0" b="0"/>
                            <wp:docPr id="12792719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71973" name="Picture 3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01700" cy="901700"/>
                                    </a:xfrm>
                                    <a:prstGeom prst="rect">
                                      <a:avLst/>
                                    </a:prstGeom>
                                  </pic:spPr>
                                </pic:pic>
                              </a:graphicData>
                            </a:graphic>
                          </wp:inline>
                        </w:drawing>
                      </w:r>
                    </w:p>
                    <w:p>
                      <w:pPr>
                        <w:spacing w:before="60"/>
                        <w:ind w:left="567"/>
                        <w:rPr>
                          <w:rFonts w:hint="eastAsia"/>
                          <w:sz w:val="18"/>
                        </w:rPr>
                      </w:pPr>
                      <w:r>
                        <w:rPr>
                          <w:rFonts w:hint="eastAsia"/>
                          <w:sz w:val="18"/>
                        </w:rPr>
                        <w:t xml:space="preserve">1. VDD，正极 </w:t>
                      </w:r>
                    </w:p>
                    <w:p>
                      <w:pPr>
                        <w:spacing w:before="60"/>
                        <w:ind w:left="567"/>
                        <w:rPr>
                          <w:rFonts w:hint="eastAsia"/>
                          <w:sz w:val="18"/>
                        </w:rPr>
                      </w:pPr>
                      <w:r>
                        <w:rPr>
                          <w:rFonts w:hint="eastAsia"/>
                          <w:sz w:val="18"/>
                        </w:rPr>
                        <w:t xml:space="preserve">2. GND，地信号 </w:t>
                      </w:r>
                    </w:p>
                    <w:p>
                      <w:pPr>
                        <w:spacing w:before="60"/>
                        <w:ind w:left="360" w:firstLine="300"/>
                        <w:rPr>
                          <w:rFonts w:hint="eastAsia"/>
                        </w:rPr>
                      </w:pPr>
                    </w:p>
                  </w:txbxContent>
                </v:textbox>
                <w10:wrap type="square"/>
              </v:shape>
            </w:pict>
          </mc:Fallback>
        </mc:AlternateContent>
      </w:r>
      <w:hyperlink r:id="rId36" w:history="1">
        <w:r w:rsidR="00C1414D">
          <w:rPr>
            <w:rStyle w:val="Hyperlink"/>
            <w:b/>
          </w:rPr>
          <w:t>GripBAT</w:t>
        </w:r>
        <w:r w:rsidR="00C1414D">
          <w:rPr>
            <w:rStyle w:val="Hyperlink"/>
            <w:rFonts w:hint="eastAsia"/>
            <w:b/>
          </w:rPr>
          <w:t xml:space="preserve"> 4S手柄电池</w:t>
        </w:r>
      </w:hyperlink>
      <w:r>
        <w:rPr>
          <w:rStyle w:val="Hyperlink"/>
          <w:b/>
        </w:rPr>
        <w:t>52Wh</w:t>
      </w:r>
      <w:r>
        <w:rPr>
          <w:rFonts w:hint="eastAsia"/>
        </w:rPr>
        <w:t>（兼容</w:t>
      </w:r>
      <w:r>
        <w:t>BP-U30</w:t>
      </w:r>
      <w:r>
        <w:rPr>
          <w:rFonts w:hint="eastAsia"/>
        </w:rPr>
        <w:t>）：可安装于MAVO Edge 6K背部的混合电池扣板。具有高达</w:t>
      </w:r>
      <w:r>
        <w:t>52Wh的电量，即使带上五寸超亮小监KineMON，仍然可持续工作</w:t>
      </w:r>
      <w:r>
        <w:rPr>
          <w:rFonts w:hint="eastAsia"/>
        </w:rPr>
        <w:t>80</w:t>
      </w:r>
      <w:r>
        <w:t>分钟左右。</w:t>
      </w:r>
    </w:p>
    <w:p w14:paraId="707A30E0" w14:textId="77777777" w:rsidR="00C1414D" w:rsidRDefault="00C1414D">
      <w:pPr>
        <w:pStyle w:val="ListParagraph"/>
        <w:numPr>
          <w:ilvl w:val="0"/>
          <w:numId w:val="7"/>
        </w:numPr>
        <w:spacing w:before="60"/>
        <w:ind w:firstLineChars="0"/>
      </w:pPr>
      <w:hyperlink r:id="rId37" w:history="1">
        <w:r>
          <w:rPr>
            <w:rStyle w:val="Hyperlink"/>
            <w:b/>
          </w:rPr>
          <w:t>GripBAT 2S</w:t>
        </w:r>
        <w:r>
          <w:rPr>
            <w:rStyle w:val="Hyperlink"/>
            <w:rFonts w:hint="eastAsia"/>
            <w:b/>
          </w:rPr>
          <w:t>i</w:t>
        </w:r>
        <w:r>
          <w:rPr>
            <w:rStyle w:val="Hyperlink"/>
            <w:b/>
          </w:rPr>
          <w:t>高容量电池26Wh</w:t>
        </w:r>
      </w:hyperlink>
      <w:r w:rsidR="00000000">
        <w:t>：</w:t>
      </w:r>
      <w:r w:rsidR="00000000">
        <w:rPr>
          <w:rFonts w:hint="eastAsia"/>
        </w:rPr>
        <w:t>MAVO Edge 6K</w:t>
      </w:r>
      <w:r w:rsidR="00000000">
        <w:t>底部具有专门的UPS供电触点，配合Movcam为</w:t>
      </w:r>
      <w:r w:rsidR="00000000">
        <w:rPr>
          <w:rFonts w:hint="eastAsia"/>
        </w:rPr>
        <w:t>MAVO Edge 6K</w:t>
      </w:r>
      <w:r w:rsidR="00000000">
        <w:t>全新设计的</w:t>
      </w:r>
      <w:r w:rsidR="00000000">
        <w:rPr>
          <w:rFonts w:hint="eastAsia"/>
        </w:rPr>
        <w:t>UPS底座</w:t>
      </w:r>
      <w:r w:rsidR="00000000">
        <w:t>时，</w:t>
      </w:r>
      <w:r w:rsidR="00000000">
        <w:rPr>
          <w:rFonts w:hint="eastAsia"/>
        </w:rPr>
        <w:t>同时使用两块兼容NP-F550/F570</w:t>
      </w:r>
      <w:r w:rsidR="00000000">
        <w:t>的电池可给Edge提供不间断供电（强烈推荐使用GripBAT 2S</w:t>
      </w:r>
      <w:r w:rsidR="00000000">
        <w:rPr>
          <w:rFonts w:hint="eastAsia"/>
        </w:rPr>
        <w:t>i</w:t>
      </w:r>
      <w:r w:rsidR="00000000">
        <w:t>高容量电池，容量大，工作电流大，续航时间长），毋须关机</w:t>
      </w:r>
      <w:r w:rsidR="00000000">
        <w:rPr>
          <w:rFonts w:hint="eastAsia"/>
        </w:rPr>
        <w:t>即刻</w:t>
      </w:r>
      <w:r w:rsidR="00000000">
        <w:t>更换大电池。</w:t>
      </w:r>
    </w:p>
    <w:p w14:paraId="1AB20314" w14:textId="77777777" w:rsidR="00C1414D" w:rsidRDefault="00000000">
      <w:pPr>
        <w:pStyle w:val="ListParagraph"/>
        <w:numPr>
          <w:ilvl w:val="0"/>
          <w:numId w:val="7"/>
        </w:numPr>
        <w:spacing w:before="60"/>
        <w:ind w:firstLineChars="0"/>
      </w:pPr>
      <w:r>
        <w:rPr>
          <w:rFonts w:hint="eastAsia"/>
          <w:b/>
        </w:rPr>
        <w:t>电源线缆：</w:t>
      </w:r>
      <w:r>
        <w:rPr>
          <w:rFonts w:hint="eastAsia"/>
        </w:rPr>
        <w:t>通过电源线缆为机身供电，机身具有两芯电源端口（如右图）：</w:t>
      </w:r>
    </w:p>
    <w:p w14:paraId="3A2CD9ED" w14:textId="77777777" w:rsidR="00C1414D" w:rsidRDefault="00C1414D">
      <w:pPr>
        <w:pStyle w:val="ListParagraph"/>
        <w:numPr>
          <w:ilvl w:val="0"/>
          <w:numId w:val="8"/>
        </w:numPr>
        <w:spacing w:before="60" w:after="0" w:line="240" w:lineRule="auto"/>
        <w:ind w:left="1077" w:firstLineChars="0" w:hanging="357"/>
      </w:pPr>
      <w:hyperlink r:id="rId38" w:history="1">
        <w:r>
          <w:rPr>
            <w:rStyle w:val="Hyperlink"/>
            <w:b/>
            <w:color w:val="0D0D0D" w:themeColor="text1" w:themeTint="F2"/>
          </w:rPr>
          <w:t>B型口推拉式电源线</w:t>
        </w:r>
      </w:hyperlink>
      <w:r w:rsidR="00000000">
        <w:rPr>
          <w:rFonts w:hint="eastAsia"/>
          <w:b/>
        </w:rPr>
        <w:t>：</w:t>
      </w:r>
      <w:r w:rsidR="00000000">
        <w:rPr>
          <w:rFonts w:hint="eastAsia"/>
        </w:rPr>
        <w:t>该线缆的B型口端（D-TAP）接具有 电池/电池扣板的B型口，另外一端连接到机身两芯电源端口。</w:t>
      </w:r>
    </w:p>
    <w:p w14:paraId="65B133C2" w14:textId="77777777" w:rsidR="00C1414D" w:rsidRDefault="00C1414D">
      <w:pPr>
        <w:pStyle w:val="ListParagraph"/>
        <w:numPr>
          <w:ilvl w:val="0"/>
          <w:numId w:val="8"/>
        </w:numPr>
        <w:spacing w:before="60" w:after="0" w:line="240" w:lineRule="auto"/>
        <w:ind w:left="1077" w:firstLineChars="0" w:hanging="357"/>
      </w:pPr>
      <w:hyperlink r:id="rId39" w:history="1">
        <w:r>
          <w:rPr>
            <w:rStyle w:val="Hyperlink"/>
            <w:rFonts w:hint="eastAsia"/>
            <w:b/>
            <w:color w:val="021B2B" w:themeColor="background2" w:themeShade="1A"/>
          </w:rPr>
          <w:t>卡侬口电源线</w:t>
        </w:r>
      </w:hyperlink>
      <w:r w:rsidR="00000000">
        <w:rPr>
          <w:rFonts w:hint="eastAsia"/>
          <w:b/>
          <w:color w:val="021B2B" w:themeColor="background2" w:themeShade="1A"/>
        </w:rPr>
        <w:t>：</w:t>
      </w:r>
      <w:r w:rsidR="00000000">
        <w:rPr>
          <w:rFonts w:hint="eastAsia"/>
          <w:bCs/>
          <w:szCs w:val="22"/>
        </w:rPr>
        <w:t>该</w:t>
      </w:r>
      <w:r w:rsidR="00000000">
        <w:rPr>
          <w:rFonts w:hint="eastAsia"/>
        </w:rPr>
        <w:t>线缆的四芯卡侬口端（XLR，标准大小）连接到蓄电池（电池箱）的卡侬口，</w:t>
      </w:r>
      <w:r w:rsidR="00000000">
        <w:rPr>
          <w:rFonts w:hint="eastAsia"/>
          <w:szCs w:val="22"/>
        </w:rPr>
        <w:t>另外一端</w:t>
      </w:r>
      <w:r w:rsidR="00000000">
        <w:rPr>
          <w:rFonts w:hint="eastAsia"/>
        </w:rPr>
        <w:t>连接到机身两芯电源端口。</w:t>
      </w:r>
    </w:p>
    <w:p w14:paraId="5A1B916F" w14:textId="77777777" w:rsidR="00C1414D" w:rsidRDefault="00C1414D">
      <w:pPr>
        <w:pStyle w:val="ListParagraph"/>
        <w:numPr>
          <w:ilvl w:val="0"/>
          <w:numId w:val="8"/>
        </w:numPr>
        <w:spacing w:before="60" w:after="0" w:line="240" w:lineRule="auto"/>
        <w:ind w:left="1077" w:firstLineChars="0" w:hanging="357"/>
      </w:pPr>
      <w:hyperlink r:id="rId40" w:history="1">
        <w:r>
          <w:rPr>
            <w:rStyle w:val="Hyperlink"/>
            <w:rFonts w:hint="eastAsia"/>
            <w:b/>
          </w:rPr>
          <w:t>100W两芯电源线</w:t>
        </w:r>
      </w:hyperlink>
      <w:r w:rsidR="00000000">
        <w:rPr>
          <w:rFonts w:hint="eastAsia"/>
          <w:b/>
        </w:rPr>
        <w:t>：</w:t>
      </w:r>
      <w:r w:rsidR="00000000">
        <w:rPr>
          <w:rFonts w:hint="eastAsia"/>
        </w:rPr>
        <w:t>一端为USB-C插头，可搭配</w:t>
      </w:r>
      <w:hyperlink r:id="rId41" w:history="1">
        <w:r>
          <w:rPr>
            <w:rStyle w:val="Hyperlink"/>
            <w:rFonts w:hint="eastAsia"/>
          </w:rPr>
          <w:t>65W PD电源适配器</w:t>
        </w:r>
      </w:hyperlink>
      <w:r w:rsidR="00000000">
        <w:rPr>
          <w:rFonts w:hint="eastAsia"/>
        </w:rPr>
        <w:t>；一端为两芯推拉自锁型插头，连接到机身两芯电源端口，给机器进行快速供电。</w:t>
      </w:r>
    </w:p>
    <w:p w14:paraId="6EA7481B" w14:textId="77777777" w:rsidR="00C1414D" w:rsidRDefault="00000000">
      <w:pPr>
        <w:ind w:left="716" w:hanging="716"/>
        <w:rPr>
          <w:szCs w:val="20"/>
          <w:shd w:val="pct10" w:color="auto" w:fill="FFFFFF"/>
        </w:rPr>
      </w:pPr>
      <w:r>
        <w:rPr>
          <w:rFonts w:hint="eastAsia"/>
          <w:b/>
          <w:color w:val="FF0000"/>
          <w:highlight w:val="black"/>
          <w:shd w:val="pct10" w:color="auto" w:fill="FFFFFF"/>
        </w:rPr>
        <w:t>注意</w:t>
      </w:r>
      <w:r>
        <w:rPr>
          <w:rFonts w:hint="eastAsia"/>
        </w:rPr>
        <w:t xml:space="preserve">    </w:t>
      </w:r>
      <w:r>
        <w:rPr>
          <w:szCs w:val="20"/>
          <w:shd w:val="pct10" w:color="auto" w:fill="FFFFFF"/>
        </w:rPr>
        <w:t>机身供电电压范围为：11~26V，不能使用超过2</w:t>
      </w:r>
      <w:r>
        <w:rPr>
          <w:rFonts w:hint="eastAsia"/>
          <w:szCs w:val="20"/>
          <w:shd w:val="pct10" w:color="auto" w:fill="FFFFFF"/>
        </w:rPr>
        <w:t>6</w:t>
      </w:r>
      <w:r>
        <w:rPr>
          <w:szCs w:val="20"/>
          <w:shd w:val="pct10" w:color="auto" w:fill="FFFFFF"/>
        </w:rPr>
        <w:t>V的外部</w:t>
      </w:r>
      <w:r>
        <w:rPr>
          <w:rFonts w:hint="eastAsia"/>
          <w:szCs w:val="20"/>
          <w:shd w:val="pct10" w:color="auto" w:fill="FFFFFF"/>
        </w:rPr>
        <w:t>电源，否则可能烧毁机身。</w:t>
      </w:r>
    </w:p>
    <w:p w14:paraId="22862C85" w14:textId="77777777" w:rsidR="00C1414D" w:rsidRDefault="00000000">
      <w:pPr>
        <w:ind w:left="716" w:hanging="716"/>
        <w:rPr>
          <w:szCs w:val="20"/>
          <w:shd w:val="pct10" w:color="auto" w:fill="FFFFFF"/>
        </w:rPr>
      </w:pPr>
      <w:r>
        <w:rPr>
          <w:rFonts w:hint="eastAsia"/>
          <w:b/>
          <w:color w:val="FF0000"/>
          <w:highlight w:val="black"/>
          <w:shd w:val="pct10" w:color="auto" w:fill="FFFFFF"/>
        </w:rPr>
        <w:t>注意</w:t>
      </w:r>
      <w:r>
        <w:rPr>
          <w:rFonts w:hint="eastAsia"/>
        </w:rPr>
        <w:t xml:space="preserve">    </w:t>
      </w:r>
      <w:r>
        <w:rPr>
          <w:rFonts w:hint="eastAsia"/>
          <w:szCs w:val="20"/>
          <w:shd w:val="pct10" w:color="auto" w:fill="FFFFFF"/>
        </w:rPr>
        <w:t>插拔电源线缆的时候，需要注意机身电源端口的方向，</w:t>
      </w:r>
      <w:r>
        <w:rPr>
          <w:szCs w:val="20"/>
          <w:shd w:val="pct10" w:color="auto" w:fill="FFFFFF"/>
        </w:rPr>
        <w:t xml:space="preserve"> </w:t>
      </w:r>
      <w:r>
        <w:rPr>
          <w:rFonts w:hint="eastAsia"/>
          <w:szCs w:val="20"/>
          <w:shd w:val="pct10" w:color="auto" w:fill="FFFFFF"/>
        </w:rPr>
        <w:t>红点标识</w:t>
      </w:r>
      <w:r>
        <w:rPr>
          <w:szCs w:val="20"/>
          <w:shd w:val="pct10" w:color="auto" w:fill="FFFFFF"/>
        </w:rPr>
        <w:t>/</w:t>
      </w:r>
      <w:r>
        <w:rPr>
          <w:rFonts w:hint="eastAsia"/>
          <w:szCs w:val="20"/>
          <w:shd w:val="pct10" w:color="auto" w:fill="FFFFFF"/>
        </w:rPr>
        <w:t>豁口</w:t>
      </w:r>
      <w:r>
        <w:rPr>
          <w:szCs w:val="20"/>
          <w:shd w:val="pct10" w:color="auto" w:fill="FFFFFF"/>
        </w:rPr>
        <w:t xml:space="preserve"> </w:t>
      </w:r>
      <w:r>
        <w:rPr>
          <w:rFonts w:hint="eastAsia"/>
          <w:szCs w:val="20"/>
          <w:shd w:val="pct10" w:color="auto" w:fill="FFFFFF"/>
        </w:rPr>
        <w:t>指示电源线缆插入方向；特别是B型</w:t>
      </w:r>
    </w:p>
    <w:p w14:paraId="1066B5C6" w14:textId="77777777" w:rsidR="00C1414D" w:rsidRDefault="00000000">
      <w:pPr>
        <w:ind w:left="716" w:hanging="716"/>
        <w:rPr>
          <w:szCs w:val="20"/>
          <w:shd w:val="pct10" w:color="auto" w:fill="FFFFFF"/>
        </w:rPr>
      </w:pPr>
      <w:r>
        <w:rPr>
          <w:rFonts w:hint="eastAsia"/>
          <w:b/>
          <w:color w:val="FF0000"/>
        </w:rPr>
        <w:t xml:space="preserve">           </w:t>
      </w:r>
      <w:r>
        <w:rPr>
          <w:rFonts w:hint="eastAsia"/>
          <w:szCs w:val="20"/>
          <w:shd w:val="pct10" w:color="auto" w:fill="FFFFFF"/>
        </w:rPr>
        <w:t>口的正负极，不可强行插拔。</w:t>
      </w:r>
    </w:p>
    <w:p w14:paraId="4F581D08" w14:textId="77777777" w:rsidR="00C1414D" w:rsidRDefault="00000000">
      <w:pPr>
        <w:ind w:left="716" w:hanging="716"/>
        <w:rPr>
          <w:szCs w:val="20"/>
          <w:shd w:val="pct10" w:color="auto" w:fill="FFFFFF"/>
        </w:rPr>
      </w:pPr>
      <w:r>
        <w:rPr>
          <w:rFonts w:hint="eastAsia"/>
          <w:b/>
          <w:color w:val="FF0000"/>
          <w:highlight w:val="black"/>
          <w:shd w:val="pct10" w:color="auto" w:fill="FFFFFF"/>
        </w:rPr>
        <w:t>注意</w:t>
      </w:r>
      <w:r>
        <w:rPr>
          <w:rFonts w:hint="eastAsia"/>
        </w:rPr>
        <w:t xml:space="preserve">    </w:t>
      </w:r>
      <w:r>
        <w:rPr>
          <w:rFonts w:hint="eastAsia"/>
          <w:szCs w:val="20"/>
          <w:shd w:val="pct10" w:color="auto" w:fill="FFFFFF"/>
        </w:rPr>
        <w:t>开机状态下请勿拆装U</w:t>
      </w:r>
      <w:r>
        <w:rPr>
          <w:szCs w:val="20"/>
          <w:shd w:val="pct10" w:color="auto" w:fill="FFFFFF"/>
        </w:rPr>
        <w:t>PS</w:t>
      </w:r>
      <w:r>
        <w:rPr>
          <w:rFonts w:hint="eastAsia"/>
          <w:szCs w:val="20"/>
          <w:shd w:val="pct10" w:color="auto" w:fill="FFFFFF"/>
        </w:rPr>
        <w:t>底座，否则会损坏机器内部的供电系统。</w:t>
      </w:r>
    </w:p>
    <w:p w14:paraId="025EAD47" w14:textId="77777777" w:rsidR="00C1414D" w:rsidRDefault="00000000">
      <w:pPr>
        <w:ind w:left="716" w:hanging="716"/>
        <w:rPr>
          <w:szCs w:val="20"/>
          <w:shd w:val="pct10" w:color="auto" w:fill="FFFFFF"/>
        </w:rPr>
      </w:pPr>
      <w:r>
        <w:rPr>
          <w:rFonts w:hint="eastAsia"/>
          <w:b/>
          <w:color w:val="FFFF00"/>
          <w:highlight w:val="black"/>
          <w:shd w:val="pct10" w:color="auto" w:fill="FFFFFF"/>
        </w:rPr>
        <w:t>提示</w:t>
      </w:r>
      <w:r>
        <w:rPr>
          <w:rFonts w:hint="eastAsia"/>
        </w:rPr>
        <w:t xml:space="preserve">    </w:t>
      </w:r>
      <w:r>
        <w:rPr>
          <w:rFonts w:hint="eastAsia"/>
          <w:shd w:val="pct10" w:color="auto" w:fill="FFFFFF"/>
        </w:rPr>
        <w:t>拆装UPS底座时，请提前将底座内部的电池取出。</w:t>
      </w:r>
    </w:p>
    <w:p w14:paraId="052A2974" w14:textId="77777777" w:rsidR="00C1414D" w:rsidRDefault="00000000">
      <w:pPr>
        <w:ind w:left="716" w:hanging="716"/>
        <w:rPr>
          <w:szCs w:val="20"/>
          <w:shd w:val="pct10" w:color="auto" w:fill="FFFFFF"/>
        </w:rPr>
      </w:pPr>
      <w:r>
        <w:rPr>
          <w:rFonts w:hint="eastAsia"/>
          <w:b/>
          <w:color w:val="FFFF00"/>
          <w:highlight w:val="black"/>
          <w:shd w:val="pct10" w:color="auto" w:fill="FFFFFF"/>
        </w:rPr>
        <w:t>提示</w:t>
      </w:r>
      <w:r>
        <w:rPr>
          <w:rFonts w:hint="eastAsia"/>
        </w:rPr>
        <w:t xml:space="preserve">    </w:t>
      </w:r>
      <w:r>
        <w:rPr>
          <w:rFonts w:hint="eastAsia"/>
          <w:shd w:val="pct10" w:color="auto" w:fill="FFFFFF"/>
        </w:rPr>
        <w:t>若使用</w:t>
      </w:r>
      <w:r>
        <w:rPr>
          <w:shd w:val="pct10" w:color="auto" w:fill="FFFFFF"/>
        </w:rPr>
        <w:t>安东口电池，</w:t>
      </w:r>
      <w:r>
        <w:rPr>
          <w:rFonts w:hint="eastAsia"/>
          <w:shd w:val="pct10" w:color="auto" w:fill="FFFFFF"/>
        </w:rPr>
        <w:t>须</w:t>
      </w:r>
      <w:r>
        <w:rPr>
          <w:shd w:val="pct10" w:color="auto" w:fill="FFFFFF"/>
        </w:rPr>
        <w:t>购买一个</w:t>
      </w:r>
      <w:hyperlink r:id="rId42" w:history="1">
        <w:r w:rsidR="00C1414D">
          <w:rPr>
            <w:rStyle w:val="Hyperlink"/>
            <w:shd w:val="pct10" w:color="auto" w:fill="FFFFFF"/>
          </w:rPr>
          <w:t>V口转安东口的转接板</w:t>
        </w:r>
      </w:hyperlink>
      <w:r>
        <w:rPr>
          <w:shd w:val="pct10" w:color="auto" w:fill="FFFFFF"/>
        </w:rPr>
        <w:t>，该转接板可以直接扣接在</w:t>
      </w:r>
      <w:r>
        <w:rPr>
          <w:rFonts w:hint="eastAsia"/>
          <w:shd w:val="pct10" w:color="auto" w:fill="FFFFFF"/>
        </w:rPr>
        <w:t>MAVO Edge 6K</w:t>
      </w:r>
      <w:r>
        <w:rPr>
          <w:szCs w:val="20"/>
          <w:shd w:val="pct10" w:color="auto" w:fill="FFFFFF"/>
        </w:rPr>
        <w:t>的V口</w:t>
      </w:r>
    </w:p>
    <w:p w14:paraId="3D850482" w14:textId="77777777" w:rsidR="00C1414D" w:rsidRDefault="00000000">
      <w:pPr>
        <w:ind w:left="716" w:hanging="716"/>
        <w:rPr>
          <w:szCs w:val="22"/>
          <w:shd w:val="pct10" w:color="auto" w:fill="FFFFFF"/>
        </w:rPr>
      </w:pPr>
      <w:r>
        <w:rPr>
          <w:rFonts w:hint="eastAsia"/>
          <w:b/>
          <w:color w:val="FFFF00"/>
        </w:rPr>
        <w:t xml:space="preserve">           </w:t>
      </w:r>
      <w:r>
        <w:rPr>
          <w:szCs w:val="20"/>
          <w:shd w:val="pct10" w:color="auto" w:fill="FFFFFF"/>
        </w:rPr>
        <w:t>集成扣板上，从而把V口扣板转为安东口扣板</w:t>
      </w:r>
      <w:r>
        <w:rPr>
          <w:rFonts w:hint="eastAsia"/>
          <w:szCs w:val="20"/>
          <w:shd w:val="pct10" w:color="auto" w:fill="FFFFFF"/>
        </w:rPr>
        <w:t>。</w:t>
      </w:r>
    </w:p>
    <w:p w14:paraId="330AD700" w14:textId="77777777" w:rsidR="00C1414D" w:rsidRDefault="00000000">
      <w:pPr>
        <w:ind w:left="716" w:hanging="716"/>
        <w:rPr>
          <w:shd w:val="pct10" w:color="auto" w:fill="FFFFFF"/>
        </w:rPr>
      </w:pPr>
      <w:r>
        <w:rPr>
          <w:rFonts w:hint="eastAsia"/>
          <w:b/>
          <w:color w:val="FFFF00"/>
          <w:highlight w:val="black"/>
          <w:shd w:val="pct10" w:color="auto" w:fill="FFFFFF"/>
        </w:rPr>
        <w:t>提示</w:t>
      </w:r>
      <w:r>
        <w:rPr>
          <w:rFonts w:hint="eastAsia"/>
        </w:rPr>
        <w:t xml:space="preserve">    </w:t>
      </w:r>
      <w:r>
        <w:rPr>
          <w:rFonts w:hint="eastAsia"/>
          <w:shd w:val="pct10" w:color="auto" w:fill="FFFFFF"/>
        </w:rPr>
        <w:t>若上述四种方式中其中两种同时对摄影机供电，摄影机会自动选择最高电压的电源为之供电，也能够进行热</w:t>
      </w:r>
    </w:p>
    <w:p w14:paraId="41E6DCCA" w14:textId="77777777" w:rsidR="00C1414D" w:rsidRDefault="00000000">
      <w:pPr>
        <w:ind w:left="716" w:hanging="716"/>
        <w:rPr>
          <w:szCs w:val="22"/>
          <w:shd w:val="pct10" w:color="auto" w:fill="FFFFFF"/>
        </w:rPr>
      </w:pPr>
      <w:r>
        <w:rPr>
          <w:rFonts w:hint="eastAsia"/>
          <w:b/>
          <w:color w:val="FFFF00"/>
        </w:rPr>
        <w:t xml:space="preserve">           </w:t>
      </w:r>
      <w:r>
        <w:rPr>
          <w:rFonts w:hint="eastAsia"/>
          <w:shd w:val="pct10" w:color="auto" w:fill="FFFFFF"/>
        </w:rPr>
        <w:t>切换：不用关机更换电池。</w:t>
      </w:r>
    </w:p>
    <w:p w14:paraId="50B0F74A" w14:textId="77777777" w:rsidR="00C1414D" w:rsidRDefault="00000000">
      <w:pPr>
        <w:ind w:left="716" w:hanging="716"/>
      </w:pPr>
      <w:r>
        <w:rPr>
          <w:rFonts w:hint="eastAsia"/>
          <w:b/>
          <w:color w:val="FFFF00"/>
          <w:highlight w:val="black"/>
          <w:shd w:val="pct10" w:color="auto" w:fill="FFFFFF"/>
        </w:rPr>
        <w:t>提示</w:t>
      </w:r>
      <w:r>
        <w:rPr>
          <w:rFonts w:hint="eastAsia"/>
        </w:rPr>
        <w:t xml:space="preserve">    </w:t>
      </w:r>
      <w:r>
        <w:rPr>
          <w:rFonts w:hint="eastAsia"/>
          <w:szCs w:val="20"/>
          <w:shd w:val="pct10" w:color="auto" w:fill="FFFFFF"/>
        </w:rPr>
        <w:t>为获得更长的巡航时间，请使用独立供电的监视器、</w:t>
      </w:r>
      <w:r>
        <w:rPr>
          <w:szCs w:val="20"/>
          <w:shd w:val="pct10" w:color="auto" w:fill="FFFFFF"/>
        </w:rPr>
        <w:t>关闭WIFI</w:t>
      </w:r>
      <w:r>
        <w:rPr>
          <w:rFonts w:hint="eastAsia"/>
          <w:szCs w:val="20"/>
          <w:shd w:val="pct10" w:color="auto" w:fill="FFFFFF"/>
        </w:rPr>
        <w:t>。</w:t>
      </w:r>
    </w:p>
    <w:p w14:paraId="300BBDC8" w14:textId="77777777" w:rsidR="00C1414D" w:rsidRDefault="00000000">
      <w:pPr>
        <w:ind w:left="716" w:hanging="716"/>
        <w:rPr>
          <w:shd w:val="pct10" w:color="auto" w:fill="FFFFFF"/>
        </w:rPr>
      </w:pPr>
      <w:r>
        <w:rPr>
          <w:rFonts w:hint="eastAsia"/>
          <w:b/>
          <w:color w:val="FFFF00"/>
          <w:highlight w:val="black"/>
          <w:shd w:val="pct10" w:color="auto" w:fill="FFFFFF"/>
        </w:rPr>
        <w:t>提示</w:t>
      </w:r>
      <w:r>
        <w:rPr>
          <w:rFonts w:hint="eastAsia"/>
        </w:rPr>
        <w:t xml:space="preserve">    </w:t>
      </w:r>
      <w:r>
        <w:rPr>
          <w:rFonts w:hint="eastAsia"/>
          <w:shd w:val="pct10" w:color="auto" w:fill="FFFFFF"/>
        </w:rPr>
        <w:t>监测</w:t>
      </w:r>
      <w:r>
        <w:rPr>
          <w:shd w:val="pct10" w:color="auto" w:fill="FFFFFF"/>
        </w:rPr>
        <w:t>到的</w:t>
      </w:r>
      <w:r>
        <w:rPr>
          <w:rFonts w:hint="eastAsia"/>
          <w:shd w:val="pct10" w:color="auto" w:fill="FFFFFF"/>
        </w:rPr>
        <w:t>电压值</w:t>
      </w:r>
      <w:r>
        <w:rPr>
          <w:shd w:val="pct10" w:color="auto" w:fill="FFFFFF"/>
        </w:rPr>
        <w:t>过低</w:t>
      </w:r>
      <w:r>
        <w:rPr>
          <w:color w:val="000000" w:themeColor="text1"/>
          <w:shd w:val="pct10" w:color="auto" w:fill="FFFFFF"/>
        </w:rPr>
        <w:t>时</w:t>
      </w:r>
      <w:r>
        <w:rPr>
          <w:shd w:val="pct10" w:color="auto" w:fill="FFFFFF"/>
        </w:rPr>
        <w:t>会</w:t>
      </w:r>
      <w:r>
        <w:rPr>
          <w:rFonts w:hint="eastAsia"/>
          <w:shd w:val="pct10" w:color="auto" w:fill="FFFFFF"/>
        </w:rPr>
        <w:t>倒计时</w:t>
      </w:r>
      <w:r>
        <w:rPr>
          <w:shd w:val="pct10" w:color="auto" w:fill="FFFFFF"/>
        </w:rPr>
        <w:t>预警</w:t>
      </w:r>
      <w:r>
        <w:rPr>
          <w:rFonts w:hint="eastAsia"/>
          <w:shd w:val="pct10" w:color="auto" w:fill="FFFFFF"/>
        </w:rPr>
        <w:t>并</w:t>
      </w:r>
      <w:r>
        <w:rPr>
          <w:shd w:val="pct10" w:color="auto" w:fill="FFFFFF"/>
        </w:rPr>
        <w:t>停止录制，以防素材受损。</w:t>
      </w:r>
    </w:p>
    <w:p w14:paraId="4D7C6AB6" w14:textId="77777777" w:rsidR="00C1414D" w:rsidRDefault="00C1414D">
      <w:pPr>
        <w:ind w:left="716" w:hanging="716"/>
        <w:rPr>
          <w:shd w:val="pct10" w:color="auto" w:fill="FFFFFF"/>
        </w:rPr>
      </w:pPr>
    </w:p>
    <w:p w14:paraId="3916A5C7" w14:textId="77777777" w:rsidR="00C1414D" w:rsidRDefault="00C1414D">
      <w:pPr>
        <w:ind w:left="716" w:hanging="716"/>
        <w:rPr>
          <w:shd w:val="pct10" w:color="auto" w:fill="FFFFFF"/>
        </w:rPr>
      </w:pPr>
    </w:p>
    <w:p w14:paraId="34E29F15" w14:textId="77777777" w:rsidR="00C1414D" w:rsidRDefault="00C1414D">
      <w:pPr>
        <w:ind w:left="716" w:hanging="716"/>
        <w:rPr>
          <w:shd w:val="pct10" w:color="auto" w:fill="FFFFFF"/>
        </w:rPr>
      </w:pPr>
    </w:p>
    <w:p w14:paraId="74FDAFA8" w14:textId="77777777" w:rsidR="00C1414D" w:rsidRDefault="00C1414D">
      <w:pPr>
        <w:ind w:left="716" w:hanging="716"/>
        <w:rPr>
          <w:shd w:val="pct10" w:color="auto" w:fill="FFFFFF"/>
        </w:rPr>
      </w:pPr>
    </w:p>
    <w:p w14:paraId="4348C7BA" w14:textId="77777777" w:rsidR="00C1414D" w:rsidRDefault="00C1414D">
      <w:pPr>
        <w:ind w:left="716" w:hanging="716"/>
        <w:rPr>
          <w:shd w:val="pct10" w:color="auto" w:fill="FFFFFF"/>
        </w:rPr>
      </w:pPr>
    </w:p>
    <w:p w14:paraId="5A23029C" w14:textId="77777777" w:rsidR="00C1414D" w:rsidRDefault="00C1414D">
      <w:pPr>
        <w:ind w:left="716" w:hanging="716"/>
        <w:rPr>
          <w:shd w:val="pct10" w:color="auto" w:fill="FFFFFF"/>
        </w:rPr>
      </w:pPr>
    </w:p>
    <w:p w14:paraId="0C2804EC" w14:textId="77777777" w:rsidR="00C1414D" w:rsidRDefault="00C1414D">
      <w:pPr>
        <w:ind w:left="716" w:hanging="716"/>
        <w:rPr>
          <w:shd w:val="pct10" w:color="auto" w:fill="FFFFFF"/>
        </w:rPr>
      </w:pPr>
    </w:p>
    <w:p w14:paraId="76519AF0" w14:textId="77777777" w:rsidR="00C1414D" w:rsidRDefault="00C1414D">
      <w:pPr>
        <w:ind w:left="716" w:hanging="716"/>
        <w:rPr>
          <w:shd w:val="pct10" w:color="auto" w:fill="FFFFFF"/>
        </w:rPr>
      </w:pPr>
    </w:p>
    <w:p w14:paraId="33B1D4C9" w14:textId="77777777" w:rsidR="00C1414D" w:rsidRDefault="00C1414D">
      <w:pPr>
        <w:ind w:left="716" w:hanging="716"/>
        <w:rPr>
          <w:shd w:val="pct10" w:color="auto" w:fill="FFFFFF"/>
        </w:rPr>
      </w:pPr>
    </w:p>
    <w:p w14:paraId="483CF690" w14:textId="77777777" w:rsidR="00C1414D" w:rsidRDefault="00C1414D">
      <w:pPr>
        <w:ind w:left="716" w:hanging="716"/>
        <w:rPr>
          <w:shd w:val="pct10" w:color="auto" w:fill="FFFFFF"/>
        </w:rPr>
      </w:pPr>
    </w:p>
    <w:p w14:paraId="65CBE075" w14:textId="77777777" w:rsidR="00C1414D" w:rsidRDefault="00C1414D">
      <w:pPr>
        <w:rPr>
          <w:shd w:val="pct10" w:color="auto" w:fill="FFFFFF"/>
        </w:rPr>
      </w:pPr>
    </w:p>
    <w:p w14:paraId="596EC2CB" w14:textId="77777777" w:rsidR="00C1414D" w:rsidRDefault="00C1414D">
      <w:pPr>
        <w:ind w:left="716" w:hanging="716"/>
        <w:rPr>
          <w:shd w:val="pct10" w:color="auto" w:fill="FFFFFF"/>
        </w:rPr>
      </w:pPr>
    </w:p>
    <w:p w14:paraId="0933BADE" w14:textId="77777777" w:rsidR="00C1414D" w:rsidRDefault="00000000">
      <w:pPr>
        <w:pStyle w:val="Heading2"/>
      </w:pPr>
      <w:bookmarkStart w:id="461" w:name="_Toc150181713"/>
      <w:bookmarkStart w:id="462" w:name="_Toc185523821"/>
      <w:bookmarkStart w:id="463" w:name="_Toc1443606219"/>
      <w:bookmarkStart w:id="464" w:name="_Toc329702414"/>
      <w:r>
        <w:rPr>
          <w:rFonts w:hint="eastAsia"/>
        </w:rPr>
        <w:lastRenderedPageBreak/>
        <w:t>2</w:t>
      </w:r>
      <w:r>
        <w:t>.2</w:t>
      </w:r>
      <w:r>
        <w:rPr>
          <w:rFonts w:hint="eastAsia"/>
        </w:rPr>
        <w:t xml:space="preserve"> 卡口</w:t>
      </w:r>
      <w:bookmarkEnd w:id="461"/>
      <w:bookmarkEnd w:id="462"/>
      <w:bookmarkEnd w:id="463"/>
      <w:bookmarkEnd w:id="464"/>
    </w:p>
    <w:p w14:paraId="20949750" w14:textId="77777777" w:rsidR="00C1414D" w:rsidRDefault="00000000">
      <w:r>
        <w:rPr>
          <w:rFonts w:hint="eastAsia"/>
        </w:rPr>
        <w:t>原生卡口为万能口KineMOUNT，须</w:t>
      </w:r>
      <w:r>
        <w:t>先安装</w:t>
      </w:r>
      <w:hyperlink r:id="rId43" w:history="1">
        <w:r w:rsidR="00C1414D">
          <w:rPr>
            <w:rStyle w:val="Hyperlink"/>
            <w:rFonts w:hint="eastAsia"/>
          </w:rPr>
          <w:t>二/三代</w:t>
        </w:r>
        <w:r w:rsidR="00C1414D">
          <w:rPr>
            <w:rStyle w:val="Hyperlink"/>
          </w:rPr>
          <w:t>转接卡口</w:t>
        </w:r>
      </w:hyperlink>
      <w:r>
        <w:t>，然后</w:t>
      </w:r>
      <w:r>
        <w:rPr>
          <w:rFonts w:hint="eastAsia"/>
        </w:rPr>
        <w:t>再</w:t>
      </w:r>
      <w:r>
        <w:t>安装镜头</w:t>
      </w:r>
      <w:r>
        <w:rPr>
          <w:rFonts w:hint="eastAsia"/>
        </w:rPr>
        <w:t>。</w:t>
      </w:r>
      <w:r>
        <w:rPr>
          <w:rFonts w:hint="eastAsia"/>
          <w:b/>
        </w:rPr>
        <w:t>二/三代转接环</w:t>
      </w:r>
      <w:r>
        <w:rPr>
          <w:b/>
        </w:rPr>
        <w:t>类型</w:t>
      </w:r>
      <w:r>
        <w:rPr>
          <w:rFonts w:hint="eastAsia"/>
          <w:b/>
        </w:rPr>
        <w:t>包括</w:t>
      </w:r>
      <w:r>
        <w:rPr>
          <w:b/>
        </w:rPr>
        <w:t>：</w:t>
      </w:r>
      <w:hyperlink r:id="rId44" w:history="1">
        <w:r w:rsidR="00C1414D">
          <w:rPr>
            <w:rStyle w:val="Hyperlink"/>
            <w:rFonts w:hint="eastAsia"/>
          </w:rPr>
          <w:t>EF转接卡口</w:t>
        </w:r>
      </w:hyperlink>
      <w:r>
        <w:t>，</w:t>
      </w:r>
      <w:hyperlink r:id="rId45" w:history="1">
        <w:r w:rsidR="00C1414D">
          <w:rPr>
            <w:rStyle w:val="Hyperlink"/>
            <w:rFonts w:hint="eastAsia"/>
          </w:rPr>
          <w:t>EF转接卡口</w:t>
        </w:r>
        <w:r w:rsidR="00C1414D">
          <w:rPr>
            <w:rStyle w:val="Hyperlink"/>
          </w:rPr>
          <w:t>带</w:t>
        </w:r>
        <w:r w:rsidR="00C1414D">
          <w:rPr>
            <w:rStyle w:val="Hyperlink"/>
            <w:rFonts w:hint="eastAsia"/>
          </w:rPr>
          <w:t>增光减焦</w:t>
        </w:r>
        <w:r w:rsidR="00C1414D">
          <w:rPr>
            <w:rStyle w:val="Hyperlink"/>
          </w:rPr>
          <w:t>Enhancer</w:t>
        </w:r>
      </w:hyperlink>
      <w:r>
        <w:rPr>
          <w:rFonts w:hint="eastAsia"/>
        </w:rPr>
        <w:t>，</w:t>
      </w:r>
      <w:hyperlink r:id="rId46" w:history="1">
        <w:r w:rsidR="00C1414D">
          <w:rPr>
            <w:rStyle w:val="Hyperlink"/>
          </w:rPr>
          <w:t>PL</w:t>
        </w:r>
        <w:r w:rsidR="00C1414D">
          <w:rPr>
            <w:rStyle w:val="Hyperlink"/>
            <w:rFonts w:hint="eastAsia"/>
          </w:rPr>
          <w:t>转接卡口</w:t>
        </w:r>
      </w:hyperlink>
      <w:r>
        <w:rPr>
          <w:rFonts w:hint="eastAsia"/>
        </w:rPr>
        <w:t>，</w:t>
      </w:r>
      <w:hyperlink r:id="rId47" w:history="1">
        <w:r w:rsidR="00C1414D">
          <w:rPr>
            <w:rStyle w:val="Hyperlink"/>
            <w:rFonts w:hint="eastAsia"/>
          </w:rPr>
          <w:t>SONY E转接卡口</w:t>
        </w:r>
      </w:hyperlink>
      <w:r>
        <w:rPr>
          <w:rStyle w:val="Hyperlink"/>
          <w:rFonts w:hint="eastAsia"/>
          <w:u w:val="none"/>
        </w:rPr>
        <w:t>以及</w:t>
      </w:r>
      <w:hyperlink r:id="rId48" w:history="1">
        <w:r w:rsidR="00C1414D">
          <w:rPr>
            <w:rStyle w:val="Hyperlink"/>
          </w:rPr>
          <w:t xml:space="preserve">ARRI </w:t>
        </w:r>
        <w:r w:rsidR="00C1414D">
          <w:rPr>
            <w:rStyle w:val="Hyperlink"/>
            <w:rFonts w:hint="eastAsia"/>
          </w:rPr>
          <w:t>LPL转接卡口</w:t>
        </w:r>
      </w:hyperlink>
      <w:r>
        <w:rPr>
          <w:rFonts w:hint="eastAsia"/>
        </w:rPr>
        <w:t>，</w:t>
      </w:r>
      <w:r>
        <w:t>具体可参考官网</w:t>
      </w:r>
      <w:r>
        <w:rPr>
          <w:rFonts w:hint="eastAsia"/>
        </w:rPr>
        <w:t>。</w:t>
      </w:r>
    </w:p>
    <w:p w14:paraId="7F7DA888" w14:textId="77777777" w:rsidR="00C1414D" w:rsidRDefault="00000000">
      <w:pPr>
        <w:jc w:val="center"/>
      </w:pPr>
      <w:r>
        <w:rPr>
          <w:noProof/>
        </w:rPr>
        <w:drawing>
          <wp:inline distT="0" distB="0" distL="0" distR="0" wp14:anchorId="7ECFB665" wp14:editId="01952AA5">
            <wp:extent cx="5982970" cy="3293745"/>
            <wp:effectExtent l="0" t="0" r="0" b="1905"/>
            <wp:docPr id="27" name="图片 27" descr="C:\Users\Marketing\Desktop\说明书更新\图片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Marketing\Desktop\说明书更新\图片1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83200" cy="3294000"/>
                    </a:xfrm>
                    <a:prstGeom prst="rect">
                      <a:avLst/>
                    </a:prstGeom>
                    <a:noFill/>
                    <a:ln>
                      <a:noFill/>
                    </a:ln>
                  </pic:spPr>
                </pic:pic>
              </a:graphicData>
            </a:graphic>
          </wp:inline>
        </w:drawing>
      </w:r>
    </w:p>
    <w:p w14:paraId="12B76CC2" w14:textId="77777777" w:rsidR="00C1414D" w:rsidRDefault="00000000">
      <w:pPr>
        <w:spacing w:after="120"/>
      </w:pPr>
      <w:r>
        <w:rPr>
          <w:rFonts w:hint="eastAsia"/>
        </w:rPr>
        <w:t>转接环卡口如何安装到KineMOUNT上，以EF转接卡口为例，先关机：</w:t>
      </w:r>
    </w:p>
    <w:p w14:paraId="21D411FD" w14:textId="77777777" w:rsidR="00C1414D" w:rsidRDefault="00000000">
      <w:pPr>
        <w:pStyle w:val="ListParagraph"/>
        <w:numPr>
          <w:ilvl w:val="0"/>
          <w:numId w:val="9"/>
        </w:numPr>
        <w:spacing w:before="60" w:after="0" w:line="240" w:lineRule="auto"/>
        <w:ind w:left="714" w:firstLineChars="0" w:hanging="357"/>
      </w:pPr>
      <w:r>
        <w:rPr>
          <w:b/>
        </w:rPr>
        <w:t>释放</w:t>
      </w:r>
      <w:r>
        <w:t>：逆时针旋转KineMOUNT锁紧环</w:t>
      </w:r>
      <w:r>
        <w:rPr>
          <w:rFonts w:hint="eastAsia"/>
        </w:rPr>
        <w:t>至</w:t>
      </w:r>
      <w:r>
        <w:t>完全打开</w:t>
      </w:r>
      <w:r>
        <w:rPr>
          <w:rFonts w:hint="eastAsia"/>
        </w:rPr>
        <w:t>，</w:t>
      </w:r>
      <w:r>
        <w:t>取下</w:t>
      </w:r>
      <w:r>
        <w:rPr>
          <w:rFonts w:hint="eastAsia"/>
        </w:rPr>
        <w:t>K</w:t>
      </w:r>
      <w:r>
        <w:t>ineMOUNT</w:t>
      </w:r>
      <w:r>
        <w:rPr>
          <w:rFonts w:hint="eastAsia"/>
        </w:rPr>
        <w:t>卡口盖</w:t>
      </w:r>
      <w:r>
        <w:t>；</w:t>
      </w:r>
    </w:p>
    <w:p w14:paraId="5FC2E3A3" w14:textId="77777777" w:rsidR="00C1414D" w:rsidRDefault="00000000">
      <w:pPr>
        <w:pStyle w:val="ListParagraph"/>
        <w:numPr>
          <w:ilvl w:val="0"/>
          <w:numId w:val="9"/>
        </w:numPr>
        <w:spacing w:before="60" w:after="0" w:line="240" w:lineRule="auto"/>
        <w:ind w:left="714" w:firstLineChars="0" w:hanging="357"/>
      </w:pPr>
      <w:r>
        <w:rPr>
          <w:b/>
        </w:rPr>
        <w:t>定位</w:t>
      </w:r>
      <w:r>
        <w:t>：KineMOUNT的</w:t>
      </w:r>
      <w:r>
        <w:rPr>
          <w:rFonts w:hint="eastAsia"/>
        </w:rPr>
        <w:t>电子</w:t>
      </w:r>
      <w:r>
        <w:t>触点上方有</w:t>
      </w:r>
      <w:r>
        <w:rPr>
          <w:rFonts w:hint="eastAsia"/>
        </w:rPr>
        <w:t>弧形定</w:t>
      </w:r>
      <w:r>
        <w:t>位槽，确保EF转接卡口的</w:t>
      </w:r>
      <w:r>
        <w:rPr>
          <w:rFonts w:hint="eastAsia"/>
        </w:rPr>
        <w:t>后口凸起</w:t>
      </w:r>
      <w:r>
        <w:t>对准</w:t>
      </w:r>
      <w:r>
        <w:rPr>
          <w:rFonts w:hint="eastAsia"/>
        </w:rPr>
        <w:t>弧形定位槽</w:t>
      </w:r>
      <w:r>
        <w:t>；</w:t>
      </w:r>
    </w:p>
    <w:p w14:paraId="52A3BE0E" w14:textId="77777777" w:rsidR="00C1414D" w:rsidRDefault="00000000">
      <w:pPr>
        <w:pStyle w:val="ListParagraph"/>
        <w:numPr>
          <w:ilvl w:val="0"/>
          <w:numId w:val="9"/>
        </w:numPr>
        <w:spacing w:before="60" w:after="0" w:line="240" w:lineRule="auto"/>
        <w:ind w:left="714" w:firstLineChars="0" w:hanging="357"/>
      </w:pPr>
      <w:r>
        <w:rPr>
          <w:b/>
        </w:rPr>
        <w:t>锁紧</w:t>
      </w:r>
      <w:r>
        <w:t>：小心放进EF转接卡口；顺时针拧紧KineMOUNT锁紧环，</w:t>
      </w:r>
      <w:r>
        <w:rPr>
          <w:rFonts w:hint="eastAsia"/>
        </w:rPr>
        <w:t>直至锁紧</w:t>
      </w:r>
      <w:r>
        <w:t xml:space="preserve">。 </w:t>
      </w:r>
    </w:p>
    <w:p w14:paraId="6EBEF0C1" w14:textId="77777777" w:rsidR="00C1414D" w:rsidRDefault="00000000">
      <w:pPr>
        <w:pStyle w:val="ListParagraph"/>
        <w:spacing w:after="0"/>
        <w:ind w:firstLineChars="0" w:firstLine="0"/>
      </w:pPr>
      <w:r>
        <w:t>安装好之后，开机。</w:t>
      </w:r>
      <w:r>
        <w:rPr>
          <w:rFonts w:hint="eastAsia"/>
        </w:rPr>
        <w:t>按【MENU】</w:t>
      </w:r>
      <w:r>
        <w:t>按键，查看</w:t>
      </w:r>
      <w:r>
        <w:rPr>
          <w:rFonts w:hint="eastAsia"/>
        </w:rPr>
        <w:t>菜单</w:t>
      </w:r>
      <w:r>
        <w:t>底部，如果出现</w:t>
      </w:r>
      <w:r>
        <w:rPr>
          <w:rFonts w:hint="eastAsia"/>
        </w:rPr>
        <w:t>类似</w:t>
      </w:r>
      <w:r>
        <w:t xml:space="preserve">EF sys 10（EF </w:t>
      </w:r>
      <w:r>
        <w:rPr>
          <w:rFonts w:hint="eastAsia"/>
        </w:rPr>
        <w:t>子系统版本号，版本号</w:t>
      </w:r>
      <w:r>
        <w:t>10</w:t>
      </w:r>
      <w:r>
        <w:rPr>
          <w:rFonts w:hint="eastAsia"/>
        </w:rPr>
        <w:t>可能为其他数字</w:t>
      </w:r>
      <w:r>
        <w:t>）</w:t>
      </w:r>
      <w:r>
        <w:rPr>
          <w:rFonts w:hint="eastAsia"/>
        </w:rPr>
        <w:t>字样</w:t>
      </w:r>
      <w:r>
        <w:t>，则说明安装正确。</w:t>
      </w:r>
    </w:p>
    <w:p w14:paraId="2E271BDE" w14:textId="77777777" w:rsidR="00C1414D" w:rsidRDefault="00000000">
      <w:pPr>
        <w:ind w:left="716" w:hanging="716"/>
        <w:rPr>
          <w:shd w:val="pct10" w:color="auto" w:fill="FFFFFF"/>
        </w:rPr>
      </w:pPr>
      <w:r>
        <w:rPr>
          <w:rFonts w:hint="eastAsia"/>
          <w:b/>
          <w:color w:val="FF0000"/>
          <w:highlight w:val="black"/>
          <w:shd w:val="pct10" w:color="auto" w:fill="FFFFFF"/>
        </w:rPr>
        <w:t>注意</w:t>
      </w:r>
      <w:r>
        <w:rPr>
          <w:rFonts w:hint="eastAsia"/>
        </w:rPr>
        <w:t xml:space="preserve">    </w:t>
      </w:r>
      <w:r>
        <w:rPr>
          <w:shd w:val="pct10" w:color="auto" w:fill="FFFFFF"/>
        </w:rPr>
        <w:t>KineMOUNT</w:t>
      </w:r>
      <w:r>
        <w:rPr>
          <w:rFonts w:hint="eastAsia"/>
          <w:shd w:val="pct10" w:color="auto" w:fill="FFFFFF"/>
        </w:rPr>
        <w:t>带电子触点，在</w:t>
      </w:r>
      <w:r>
        <w:rPr>
          <w:szCs w:val="20"/>
          <w:shd w:val="pct10" w:color="auto" w:fill="FFFFFF"/>
        </w:rPr>
        <w:t>更换转接卡口的时候，须先关机，否则有可能烧坏机身。</w:t>
      </w:r>
    </w:p>
    <w:p w14:paraId="2D64E1F3" w14:textId="77777777" w:rsidR="00C1414D" w:rsidRDefault="00000000">
      <w:pPr>
        <w:ind w:left="716" w:hanging="716"/>
        <w:rPr>
          <w:szCs w:val="20"/>
          <w:shd w:val="pct10" w:color="auto" w:fill="FFFFFF"/>
        </w:rPr>
      </w:pPr>
      <w:r>
        <w:rPr>
          <w:rFonts w:hint="eastAsia"/>
          <w:b/>
          <w:color w:val="FF0000"/>
          <w:highlight w:val="black"/>
          <w:shd w:val="pct10" w:color="auto" w:fill="FFFFFF"/>
        </w:rPr>
        <w:t>注意</w:t>
      </w:r>
      <w:r>
        <w:rPr>
          <w:rFonts w:hint="eastAsia"/>
        </w:rPr>
        <w:t xml:space="preserve">    </w:t>
      </w:r>
      <w:r>
        <w:rPr>
          <w:shd w:val="pct10" w:color="auto" w:fill="FFFFFF"/>
        </w:rPr>
        <w:t>KineMOUNT</w:t>
      </w:r>
      <w:r>
        <w:rPr>
          <w:rFonts w:hint="eastAsia"/>
          <w:shd w:val="pct10" w:color="auto" w:fill="FFFFFF"/>
        </w:rPr>
        <w:t>卡口的法兰距很短，小心拆装转接卡口，避免触碰到</w:t>
      </w:r>
      <w:r>
        <w:rPr>
          <w:shd w:val="pct10" w:color="auto" w:fill="FFFFFF"/>
        </w:rPr>
        <w:t>CMOS</w:t>
      </w:r>
      <w:r>
        <w:rPr>
          <w:rFonts w:hint="eastAsia"/>
          <w:shd w:val="pct10" w:color="auto" w:fill="FFFFFF"/>
        </w:rPr>
        <w:t>影像传感器，造成人为损坏。</w:t>
      </w:r>
    </w:p>
    <w:p w14:paraId="123CFA00" w14:textId="77777777" w:rsidR="00C1414D" w:rsidRDefault="00C1414D">
      <w:pPr>
        <w:ind w:left="716" w:hanging="716"/>
        <w:rPr>
          <w:shd w:val="pct10" w:color="auto" w:fill="FFFFFF"/>
        </w:rPr>
      </w:pPr>
    </w:p>
    <w:p w14:paraId="484F99DB" w14:textId="77777777" w:rsidR="00C1414D" w:rsidRDefault="00C1414D">
      <w:pPr>
        <w:spacing w:before="200"/>
        <w:ind w:left="714" w:hanging="714"/>
        <w:jc w:val="center"/>
      </w:pPr>
    </w:p>
    <w:p w14:paraId="30CE47D1" w14:textId="77777777" w:rsidR="00C1414D" w:rsidRDefault="00C1414D">
      <w:pPr>
        <w:spacing w:before="200"/>
        <w:ind w:left="714" w:hanging="714"/>
        <w:jc w:val="center"/>
      </w:pPr>
    </w:p>
    <w:p w14:paraId="74A5EDEC" w14:textId="77777777" w:rsidR="00C1414D" w:rsidRDefault="00000000">
      <w:pPr>
        <w:spacing w:before="200"/>
      </w:pPr>
      <w:r>
        <w:br w:type="page"/>
      </w:r>
    </w:p>
    <w:p w14:paraId="1CA55E23" w14:textId="77777777" w:rsidR="00C1414D" w:rsidRDefault="00000000">
      <w:pPr>
        <w:pStyle w:val="Heading2"/>
      </w:pPr>
      <w:bookmarkStart w:id="465" w:name="_Toc419478927"/>
      <w:bookmarkStart w:id="466" w:name="_Toc150181714"/>
      <w:bookmarkStart w:id="467" w:name="_Toc800662838"/>
      <w:bookmarkStart w:id="468" w:name="_Toc185523822"/>
      <w:r>
        <w:rPr>
          <w:rFonts w:hint="eastAsia"/>
        </w:rPr>
        <w:lastRenderedPageBreak/>
        <w:t>2</w:t>
      </w:r>
      <w:r>
        <w:t xml:space="preserve">.3 </w:t>
      </w:r>
      <w:r>
        <w:rPr>
          <w:rFonts w:hint="eastAsia"/>
        </w:rPr>
        <w:t>镜头</w:t>
      </w:r>
      <w:bookmarkEnd w:id="465"/>
      <w:bookmarkEnd w:id="466"/>
      <w:bookmarkEnd w:id="467"/>
      <w:bookmarkEnd w:id="468"/>
    </w:p>
    <w:p w14:paraId="0F1931AB" w14:textId="77777777" w:rsidR="00C1414D" w:rsidRDefault="00C1414D">
      <w:pPr>
        <w:pStyle w:val="ListParagraph"/>
        <w:spacing w:after="0"/>
        <w:ind w:firstLineChars="0" w:firstLine="0"/>
      </w:pPr>
      <w:hyperlink r:id="rId50" w:history="1">
        <w:r>
          <w:rPr>
            <w:rStyle w:val="Hyperlink"/>
            <w:rFonts w:hint="eastAsia"/>
          </w:rPr>
          <w:t>全新</w:t>
        </w:r>
        <w:r>
          <w:rPr>
            <w:rStyle w:val="Hyperlink"/>
          </w:rPr>
          <w:t>EF 3转接卡口</w:t>
        </w:r>
      </w:hyperlink>
      <w:r w:rsidR="00000000">
        <w:t xml:space="preserve">基于EF </w:t>
      </w:r>
      <w:r w:rsidR="00000000">
        <w:rPr>
          <w:rFonts w:hint="eastAsia"/>
        </w:rPr>
        <w:t>2</w:t>
      </w:r>
      <w:r w:rsidR="00000000">
        <w:t xml:space="preserve">主动锁紧型卡口，相机的镜头旋转型卡口全面改进而来。相比EF </w:t>
      </w:r>
      <w:r w:rsidR="00000000">
        <w:rPr>
          <w:rFonts w:hint="eastAsia"/>
        </w:rPr>
        <w:t>2</w:t>
      </w:r>
      <w:r w:rsidR="00000000">
        <w:t>转接卡口，EF 3转接卡口既具有传统相机</w:t>
      </w:r>
      <w:r w:rsidR="00000000">
        <w:rPr>
          <w:b/>
        </w:rPr>
        <w:t>旋转镜头的安装</w:t>
      </w:r>
      <w:r w:rsidR="00000000">
        <w:t xml:space="preserve">方式，即顺时针旋转镜头到位，同时保留EF </w:t>
      </w:r>
      <w:r w:rsidR="00000000">
        <w:rPr>
          <w:rFonts w:hint="eastAsia"/>
        </w:rPr>
        <w:t>2</w:t>
      </w:r>
      <w:r w:rsidR="00000000">
        <w:t>扳手</w:t>
      </w:r>
      <w:r w:rsidR="00000000">
        <w:rPr>
          <w:b/>
        </w:rPr>
        <w:t>主动锁紧的固定</w:t>
      </w:r>
      <w:r w:rsidR="00000000">
        <w:t>方式，使得EF镜头能够快速安装，也能够像PL镜头一样能够顺时针锁紧，适合拍摄时跟焦器的使用。</w:t>
      </w:r>
    </w:p>
    <w:p w14:paraId="54933580" w14:textId="77777777" w:rsidR="00C1414D" w:rsidRDefault="00C1414D">
      <w:pPr>
        <w:spacing w:before="60"/>
        <w:rPr>
          <w:b/>
        </w:rPr>
      </w:pPr>
    </w:p>
    <w:p w14:paraId="2E785B2C" w14:textId="77777777" w:rsidR="00C1414D" w:rsidRDefault="00000000">
      <w:pPr>
        <w:spacing w:before="60"/>
        <w:rPr>
          <w:b/>
        </w:rPr>
      </w:pPr>
      <w:r>
        <w:rPr>
          <w:b/>
        </w:rPr>
        <w:t>EF 3卡口镜头安装/卸载步骤</w:t>
      </w:r>
    </w:p>
    <w:p w14:paraId="5A4E817F" w14:textId="77777777" w:rsidR="00C1414D" w:rsidRDefault="00000000">
      <w:pPr>
        <w:pStyle w:val="ListParagraph"/>
        <w:numPr>
          <w:ilvl w:val="0"/>
          <w:numId w:val="10"/>
        </w:numPr>
        <w:spacing w:before="60" w:after="0" w:line="240" w:lineRule="auto"/>
        <w:ind w:left="714" w:firstLineChars="0" w:hanging="357"/>
      </w:pPr>
      <w:r>
        <w:rPr>
          <w:rFonts w:hint="eastAsia"/>
          <w:b/>
        </w:rPr>
        <w:t>松开锁紧环：</w:t>
      </w:r>
      <w:r>
        <w:rPr>
          <w:rFonts w:hint="eastAsia"/>
        </w:rPr>
        <w:t>逆时针旋转</w:t>
      </w:r>
      <w:r>
        <w:t>EF 3卡口锁紧环，直到其停止；（逆时针旋转卡口盖，并从镜头上取下防尘盖）；</w:t>
      </w:r>
    </w:p>
    <w:p w14:paraId="10CACF2A" w14:textId="77777777" w:rsidR="00C1414D" w:rsidRDefault="00000000">
      <w:pPr>
        <w:pStyle w:val="ListParagraph"/>
        <w:numPr>
          <w:ilvl w:val="0"/>
          <w:numId w:val="10"/>
        </w:numPr>
        <w:spacing w:before="60" w:after="0" w:line="240" w:lineRule="auto"/>
        <w:ind w:left="714" w:firstLineChars="0" w:hanging="357"/>
      </w:pPr>
      <w:r>
        <w:rPr>
          <w:rFonts w:hint="eastAsia"/>
          <w:b/>
        </w:rPr>
        <w:t>安装镜头：</w:t>
      </w:r>
      <w:r>
        <w:rPr>
          <w:rFonts w:hint="eastAsia"/>
        </w:rPr>
        <w:t>将镜头上的红色圆点标记与卡口法兰面上的红点对齐；顺时针旋转镜头直到释放键弹起；</w:t>
      </w:r>
    </w:p>
    <w:p w14:paraId="4F7A328F" w14:textId="77777777" w:rsidR="00C1414D" w:rsidRDefault="00000000">
      <w:pPr>
        <w:pStyle w:val="ListParagraph"/>
        <w:numPr>
          <w:ilvl w:val="0"/>
          <w:numId w:val="10"/>
        </w:numPr>
        <w:spacing w:before="60" w:after="0" w:line="240" w:lineRule="auto"/>
        <w:ind w:left="714" w:firstLineChars="0" w:hanging="357"/>
      </w:pPr>
      <w:r>
        <w:rPr>
          <w:rFonts w:hint="eastAsia"/>
          <w:b/>
        </w:rPr>
        <w:t>固定镜头：</w:t>
      </w:r>
      <w:r>
        <w:rPr>
          <w:rFonts w:hint="eastAsia"/>
        </w:rPr>
        <w:t>顺时针旋转</w:t>
      </w:r>
      <w:r>
        <w:t>EF 3卡口锁紧环直到其紧固。</w:t>
      </w:r>
    </w:p>
    <w:p w14:paraId="1DF2698C" w14:textId="77777777" w:rsidR="00C1414D" w:rsidRDefault="00C1414D">
      <w:pPr>
        <w:spacing w:before="60"/>
      </w:pPr>
    </w:p>
    <w:p w14:paraId="77C7F247" w14:textId="77777777" w:rsidR="00C1414D" w:rsidRDefault="00000000">
      <w:pPr>
        <w:spacing w:before="60"/>
      </w:pPr>
      <w:r>
        <w:rPr>
          <w:rFonts w:hint="eastAsia"/>
        </w:rPr>
        <w:t xml:space="preserve">      EF 3转接卡口卸载镜头方式和上述步骤相反：</w:t>
      </w:r>
    </w:p>
    <w:p w14:paraId="4CA68681" w14:textId="77777777" w:rsidR="00C1414D" w:rsidRDefault="00000000">
      <w:pPr>
        <w:pStyle w:val="ListParagraph"/>
        <w:numPr>
          <w:ilvl w:val="0"/>
          <w:numId w:val="11"/>
        </w:numPr>
        <w:spacing w:before="60" w:after="0" w:line="240" w:lineRule="auto"/>
        <w:ind w:left="714" w:firstLineChars="0" w:hanging="357"/>
      </w:pPr>
      <w:r>
        <w:rPr>
          <w:rFonts w:hint="eastAsia"/>
          <w:b/>
        </w:rPr>
        <w:t>松开锁紧环：</w:t>
      </w:r>
      <w:r>
        <w:rPr>
          <w:rFonts w:hint="eastAsia"/>
        </w:rPr>
        <w:t>逆时针旋转</w:t>
      </w:r>
      <w:r>
        <w:t>EF 3卡口锁紧环，直到其停止；</w:t>
      </w:r>
    </w:p>
    <w:p w14:paraId="2B82CE51" w14:textId="77777777" w:rsidR="00C1414D" w:rsidRDefault="00000000">
      <w:pPr>
        <w:pStyle w:val="ListParagraph"/>
        <w:numPr>
          <w:ilvl w:val="0"/>
          <w:numId w:val="11"/>
        </w:numPr>
        <w:spacing w:before="60" w:after="0" w:line="240" w:lineRule="auto"/>
        <w:ind w:left="714" w:firstLineChars="0" w:hanging="357"/>
      </w:pPr>
      <w:r>
        <w:rPr>
          <w:rFonts w:hint="eastAsia"/>
          <w:b/>
        </w:rPr>
        <w:t>取出镜头：</w:t>
      </w:r>
      <w:r>
        <w:rPr>
          <w:rFonts w:hint="eastAsia"/>
        </w:rPr>
        <w:t>完全按下转接卡口右侧释放键，再握着镜头逆时针旋转镜头到头，即可摘下</w:t>
      </w:r>
      <w:r>
        <w:t>EF镜头</w:t>
      </w:r>
    </w:p>
    <w:p w14:paraId="5431CFE4" w14:textId="77777777" w:rsidR="00C1414D" w:rsidRDefault="00000000">
      <w:pPr>
        <w:pStyle w:val="ListParagraph"/>
        <w:spacing w:after="0"/>
        <w:ind w:firstLineChars="0" w:firstLine="0"/>
        <w:rPr>
          <w:u w:val="single"/>
        </w:rPr>
      </w:pPr>
      <w:r>
        <w:rPr>
          <w:rFonts w:hint="eastAsia"/>
        </w:rPr>
        <w:t>可参考操作视频：</w:t>
      </w:r>
      <w:hyperlink r:id="rId51" w:history="1">
        <w:r w:rsidR="00C1414D">
          <w:rPr>
            <w:rStyle w:val="Hyperlink"/>
          </w:rPr>
          <w:t>EF 3卡口镜头安装/卸载步骤</w:t>
        </w:r>
      </w:hyperlink>
      <w:r>
        <w:rPr>
          <w:rStyle w:val="Hyperlink"/>
          <w:rFonts w:hint="eastAsia"/>
        </w:rPr>
        <w:t>。</w:t>
      </w:r>
    </w:p>
    <w:p w14:paraId="16014F33" w14:textId="77777777" w:rsidR="00C1414D" w:rsidRDefault="00C1414D">
      <w:pPr>
        <w:pStyle w:val="ListParagraph"/>
        <w:spacing w:after="0"/>
        <w:ind w:firstLineChars="0" w:firstLine="0"/>
      </w:pPr>
    </w:p>
    <w:p w14:paraId="4B48042F" w14:textId="77777777" w:rsidR="00C1414D" w:rsidRDefault="00000000">
      <w:r>
        <w:rPr>
          <w:rFonts w:hint="eastAsia"/>
          <w:b/>
        </w:rPr>
        <w:t>EF 2卡口镜头的安装步骤</w:t>
      </w:r>
    </w:p>
    <w:p w14:paraId="24D562CE" w14:textId="77777777" w:rsidR="00C1414D" w:rsidRDefault="00000000">
      <w:pPr>
        <w:pStyle w:val="ListParagraph"/>
        <w:numPr>
          <w:ilvl w:val="1"/>
          <w:numId w:val="12"/>
        </w:numPr>
        <w:spacing w:before="60" w:after="0" w:line="240" w:lineRule="auto"/>
        <w:ind w:left="714" w:firstLineChars="0" w:hanging="357"/>
      </w:pPr>
      <w:r>
        <w:rPr>
          <w:rFonts w:hint="eastAsia"/>
          <w:b/>
        </w:rPr>
        <w:t>释放</w:t>
      </w:r>
      <w:r>
        <w:rPr>
          <w:rFonts w:hint="eastAsia"/>
        </w:rPr>
        <w:t>：顺时针旋转</w:t>
      </w:r>
      <w:r>
        <w:t>EF卡口锁紧环，直到其停止；</w:t>
      </w:r>
      <w:r>
        <w:rPr>
          <w:rFonts w:hint="eastAsia"/>
        </w:rPr>
        <w:t>从摄影机卡口上取下机身卡口盖，并从镜头上取下防尘盖；</w:t>
      </w:r>
    </w:p>
    <w:p w14:paraId="293C499C" w14:textId="77777777" w:rsidR="00C1414D" w:rsidRDefault="00000000">
      <w:pPr>
        <w:pStyle w:val="ListParagraph"/>
        <w:numPr>
          <w:ilvl w:val="1"/>
          <w:numId w:val="12"/>
        </w:numPr>
        <w:spacing w:before="60" w:after="0" w:line="240" w:lineRule="auto"/>
        <w:ind w:left="714" w:firstLineChars="0" w:hanging="357"/>
      </w:pPr>
      <w:r>
        <w:rPr>
          <w:b/>
        </w:rPr>
        <w:t>定位</w:t>
      </w:r>
      <w:r>
        <w:t>：</w:t>
      </w:r>
      <w:r>
        <w:rPr>
          <w:rFonts w:hint="eastAsia"/>
        </w:rPr>
        <w:t>放入镜头到卡口，将镜头与卡口对齐。将EF镜头上的红色圆点标记、锁紧环的横线和卡口上的圆点对齐（三点一线）。</w:t>
      </w:r>
      <w:r>
        <w:t xml:space="preserve"> </w:t>
      </w:r>
      <w:r>
        <w:rPr>
          <w:rFonts w:hint="eastAsia"/>
        </w:rPr>
        <w:t>如果是</w:t>
      </w:r>
      <w:r>
        <w:t>EF-S</w:t>
      </w:r>
      <w:r>
        <w:rPr>
          <w:rFonts w:hint="eastAsia"/>
        </w:rPr>
        <w:t>镜头：将镜头上的白色方形标记与卡口上的方形标记对齐。一定要确保镜头后口的凹槽和卡口的定位销相匹配；</w:t>
      </w:r>
    </w:p>
    <w:p w14:paraId="08E0B82C" w14:textId="77777777" w:rsidR="00C1414D" w:rsidRDefault="00000000">
      <w:pPr>
        <w:pStyle w:val="ListParagraph"/>
        <w:numPr>
          <w:ilvl w:val="1"/>
          <w:numId w:val="12"/>
        </w:numPr>
        <w:spacing w:before="60" w:after="0" w:line="240" w:lineRule="auto"/>
        <w:ind w:left="714" w:firstLineChars="0" w:hanging="357"/>
        <w:rPr>
          <w:b/>
          <w:szCs w:val="22"/>
        </w:rPr>
      </w:pPr>
      <w:r>
        <w:rPr>
          <w:rFonts w:hint="eastAsia"/>
          <w:b/>
        </w:rPr>
        <w:t>锁紧：</w:t>
      </w:r>
      <w:r>
        <w:rPr>
          <w:rFonts w:hint="eastAsia"/>
        </w:rPr>
        <w:t>将镜头安装到摄影机后，</w:t>
      </w:r>
      <w:r>
        <w:rPr>
          <w:rFonts w:hint="eastAsia"/>
          <w:b/>
        </w:rPr>
        <w:t>不是旋转镜头</w:t>
      </w:r>
      <w:r>
        <w:rPr>
          <w:rFonts w:hint="eastAsia"/>
        </w:rPr>
        <w:t>而是逆时针旋转</w:t>
      </w:r>
      <w:r>
        <w:t>EF卡口锁紧环</w:t>
      </w:r>
      <w:r>
        <w:rPr>
          <w:rFonts w:hint="eastAsia"/>
        </w:rPr>
        <w:t>（按箭头所指方向）直到紧固。</w:t>
      </w:r>
    </w:p>
    <w:p w14:paraId="300622F0" w14:textId="77777777" w:rsidR="00C1414D" w:rsidRDefault="00C1414D">
      <w:pPr>
        <w:spacing w:before="60"/>
        <w:rPr>
          <w:b/>
          <w:szCs w:val="22"/>
        </w:rPr>
      </w:pPr>
    </w:p>
    <w:p w14:paraId="76771871" w14:textId="77777777" w:rsidR="00C1414D" w:rsidRDefault="00000000">
      <w:pPr>
        <w:rPr>
          <w:shd w:val="pct10" w:color="auto" w:fill="FFFFFF"/>
        </w:rPr>
      </w:pPr>
      <w:r>
        <w:rPr>
          <w:rFonts w:hint="eastAsia"/>
          <w:b/>
          <w:color w:val="FF0000"/>
          <w:highlight w:val="black"/>
          <w:shd w:val="pct10" w:color="auto" w:fill="FFFFFF"/>
        </w:rPr>
        <w:t>注意</w:t>
      </w:r>
      <w:r>
        <w:rPr>
          <w:rFonts w:hint="eastAsia"/>
        </w:rPr>
        <w:t xml:space="preserve">    </w:t>
      </w:r>
      <w:r>
        <w:rPr>
          <w:rFonts w:hint="eastAsia"/>
          <w:shd w:val="pct10" w:color="auto" w:fill="FFFFFF"/>
        </w:rPr>
        <w:t>如直接安装全金属后口的镜头/转接环，可能会导致电子光圈环烧毁。为了避免该问题，需禁用电子光圈：</w:t>
      </w:r>
    </w:p>
    <w:p w14:paraId="51F19D49" w14:textId="77777777" w:rsidR="00C1414D" w:rsidRDefault="00000000">
      <w:pPr>
        <w:jc w:val="center"/>
      </w:pPr>
      <w:r>
        <w:rPr>
          <w:rFonts w:hint="eastAsia"/>
        </w:rPr>
        <w:t>【MENU</w:t>
      </w:r>
      <w:r>
        <w:sym w:font="Wingdings" w:char="F0E0"/>
      </w:r>
      <w:r>
        <w:rPr>
          <w:rFonts w:hint="eastAsia"/>
        </w:rPr>
        <w:t>设置</w:t>
      </w:r>
      <w:r>
        <w:sym w:font="Wingdings" w:char="F0E0"/>
      </w:r>
      <w:r>
        <w:t xml:space="preserve"> </w:t>
      </w:r>
      <w:r>
        <w:rPr>
          <w:rFonts w:hint="eastAsia"/>
        </w:rPr>
        <w:t>卡口和N</w:t>
      </w:r>
      <w:r>
        <w:t>D</w:t>
      </w:r>
      <w:r>
        <w:sym w:font="Wingdings" w:char="F0E0"/>
      </w:r>
      <w:r>
        <w:rPr>
          <w:rFonts w:hint="eastAsia"/>
        </w:rPr>
        <w:t>电子卡口</w:t>
      </w:r>
      <w:r>
        <w:sym w:font="Wingdings" w:char="F0E0"/>
      </w:r>
      <w:r>
        <w:rPr>
          <w:rFonts w:hint="eastAsia"/>
        </w:rPr>
        <w:t>禁用】</w:t>
      </w:r>
    </w:p>
    <w:p w14:paraId="3D2BEB7C" w14:textId="77777777" w:rsidR="00C1414D" w:rsidRDefault="00C1414D">
      <w:pPr>
        <w:rPr>
          <w:b/>
        </w:rPr>
      </w:pPr>
    </w:p>
    <w:p w14:paraId="58F5D873" w14:textId="77777777" w:rsidR="00C1414D" w:rsidRDefault="00C1414D">
      <w:pPr>
        <w:rPr>
          <w:b/>
        </w:rPr>
      </w:pPr>
    </w:p>
    <w:p w14:paraId="6A7D9CE6" w14:textId="77777777" w:rsidR="00C1414D" w:rsidRDefault="00C1414D">
      <w:pPr>
        <w:rPr>
          <w:b/>
        </w:rPr>
      </w:pPr>
    </w:p>
    <w:p w14:paraId="6FF91DAF" w14:textId="77777777" w:rsidR="00C1414D" w:rsidRDefault="00C1414D">
      <w:pPr>
        <w:spacing w:before="0" w:after="200" w:line="276" w:lineRule="auto"/>
        <w:rPr>
          <w:b/>
        </w:rPr>
      </w:pPr>
    </w:p>
    <w:p w14:paraId="42F4C5A0" w14:textId="77777777" w:rsidR="00C1414D" w:rsidRDefault="00C1414D">
      <w:pPr>
        <w:rPr>
          <w:rFonts w:cstheme="minorBidi"/>
          <w:b/>
          <w:bCs/>
          <w:sz w:val="36"/>
          <w:szCs w:val="28"/>
        </w:rPr>
      </w:pPr>
    </w:p>
    <w:p w14:paraId="434E5920" w14:textId="77777777" w:rsidR="00C1414D" w:rsidRDefault="00000000">
      <w:pPr>
        <w:pStyle w:val="Heading2"/>
      </w:pPr>
      <w:bookmarkStart w:id="469" w:name="_Toc278060714"/>
      <w:bookmarkStart w:id="470" w:name="_Toc77324556"/>
      <w:bookmarkStart w:id="471" w:name="_Toc2140996635"/>
      <w:bookmarkStart w:id="472" w:name="_Toc150181715"/>
      <w:bookmarkStart w:id="473" w:name="_Toc607786164"/>
      <w:bookmarkStart w:id="474" w:name="_Toc185523823"/>
      <w:commentRangeStart w:id="475"/>
      <w:commentRangeStart w:id="476"/>
      <w:r>
        <w:rPr>
          <w:rFonts w:hint="eastAsia"/>
        </w:rPr>
        <w:lastRenderedPageBreak/>
        <w:t>2</w:t>
      </w:r>
      <w:r>
        <w:t>.4</w:t>
      </w:r>
      <w:bookmarkEnd w:id="469"/>
      <w:r>
        <w:t xml:space="preserve"> </w:t>
      </w:r>
      <w:bookmarkStart w:id="477" w:name="_Toc277798871"/>
      <w:bookmarkStart w:id="478" w:name="_Toc277722773"/>
      <w:r>
        <w:rPr>
          <w:rFonts w:hint="eastAsia"/>
        </w:rPr>
        <w:t>监看</w:t>
      </w:r>
      <w:bookmarkEnd w:id="470"/>
      <w:bookmarkEnd w:id="471"/>
      <w:bookmarkEnd w:id="472"/>
      <w:bookmarkEnd w:id="473"/>
      <w:bookmarkEnd w:id="477"/>
      <w:bookmarkEnd w:id="478"/>
      <w:commentRangeEnd w:id="475"/>
      <w:r>
        <w:rPr>
          <w:rStyle w:val="CommentReference"/>
          <w:b w:val="0"/>
          <w:bCs w:val="0"/>
          <w:color w:val="000000" w:themeColor="text1"/>
        </w:rPr>
        <w:commentReference w:id="475"/>
      </w:r>
      <w:commentRangeEnd w:id="476"/>
      <w:r>
        <w:rPr>
          <w:rStyle w:val="CommentReference"/>
          <w:b w:val="0"/>
          <w:bCs w:val="0"/>
          <w:color w:val="000000" w:themeColor="text1"/>
        </w:rPr>
        <w:commentReference w:id="476"/>
      </w:r>
      <w:bookmarkEnd w:id="474"/>
    </w:p>
    <w:bookmarkStart w:id="479" w:name="_Hlk185589381"/>
    <w:bookmarkStart w:id="480" w:name="_Hlk185519982"/>
    <w:p w14:paraId="2811AC64" w14:textId="77777777" w:rsidR="00C1414D" w:rsidRDefault="00000000">
      <w:pPr>
        <w:pStyle w:val="ListParagraph"/>
        <w:ind w:firstLineChars="0" w:firstLine="0"/>
      </w:pPr>
      <w:ins w:id="481" w:author="玖龙 刘" w:date="2024-12-19T16:49:00Z">
        <w:r>
          <w:rPr>
            <w:noProof/>
          </w:rPr>
          <mc:AlternateContent>
            <mc:Choice Requires="wps">
              <w:drawing>
                <wp:anchor distT="0" distB="0" distL="114300" distR="114300" simplePos="0" relativeHeight="251693056" behindDoc="0" locked="0" layoutInCell="1" allowOverlap="1" wp14:anchorId="5291A946" wp14:editId="3917B826">
                  <wp:simplePos x="0" y="0"/>
                  <wp:positionH relativeFrom="column">
                    <wp:posOffset>5372100</wp:posOffset>
                  </wp:positionH>
                  <wp:positionV relativeFrom="paragraph">
                    <wp:posOffset>19050</wp:posOffset>
                  </wp:positionV>
                  <wp:extent cx="1263650" cy="3667125"/>
                  <wp:effectExtent l="0" t="0" r="0" b="9525"/>
                  <wp:wrapSquare wrapText="bothSides"/>
                  <wp:docPr id="1353999829" name="Text Box 12"/>
                  <wp:cNvGraphicFramePr/>
                  <a:graphic xmlns:a="http://schemas.openxmlformats.org/drawingml/2006/main">
                    <a:graphicData uri="http://schemas.microsoft.com/office/word/2010/wordprocessingShape">
                      <wps:wsp>
                        <wps:cNvSpPr txBox="1"/>
                        <wps:spPr>
                          <a:xfrm>
                            <a:off x="0" y="0"/>
                            <a:ext cx="1263650" cy="36671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07FBF6" w14:textId="77777777" w:rsidR="00C1414D" w:rsidRDefault="00000000">
                              <w:pPr>
                                <w:jc w:val="center"/>
                                <w:rPr>
                                  <w:b/>
                                  <w:color w:val="FFFF00"/>
                                  <w:sz w:val="18"/>
                                </w:rPr>
                              </w:pPr>
                              <w:r>
                                <w:rPr>
                                  <w:rFonts w:hint="eastAsia"/>
                                  <w:b/>
                                  <w:color w:val="FFFF00"/>
                                  <w:sz w:val="18"/>
                                  <w:highlight w:val="black"/>
                                </w:rPr>
                                <w:t>菜单操作</w:t>
                              </w:r>
                            </w:p>
                            <w:p w14:paraId="4759F4D1" w14:textId="77777777" w:rsidR="00C1414D" w:rsidRDefault="00000000">
                              <w:pPr>
                                <w:pStyle w:val="ListParagraph"/>
                                <w:ind w:firstLineChars="0" w:firstLine="0"/>
                                <w:jc w:val="center"/>
                                <w:rPr>
                                  <w:ins w:id="482" w:author="玖龙 刘" w:date="2024-12-19T16:51:00Z"/>
                                </w:rPr>
                              </w:pPr>
                              <w:ins w:id="483" w:author="玖龙 刘" w:date="2024-12-19T16:49:00Z">
                                <w:r>
                                  <w:rPr>
                                    <w:rFonts w:hint="eastAsia"/>
                                  </w:rPr>
                                  <w:t xml:space="preserve">状态显示方式 </w:t>
                                </w:r>
                              </w:ins>
                            </w:p>
                            <w:p w14:paraId="6111D7B5" w14:textId="77777777" w:rsidR="00C1414D" w:rsidRDefault="00000000">
                              <w:pPr>
                                <w:pStyle w:val="ListParagraph"/>
                                <w:ind w:firstLineChars="0" w:firstLine="0"/>
                                <w:jc w:val="center"/>
                                <w:rPr>
                                  <w:ins w:id="484" w:author="玖龙 刘" w:date="2024-12-19T16:49:00Z"/>
                                </w:rPr>
                              </w:pPr>
                              <w:ins w:id="485" w:author="玖龙 刘" w:date="2024-12-19T16:49:00Z">
                                <w:r>
                                  <w:rPr>
                                    <w:rFonts w:hint="eastAsia"/>
                                  </w:rPr>
                                  <w:t>包围/叠加</w:t>
                                </w:r>
                              </w:ins>
                            </w:p>
                            <w:p w14:paraId="048D162C" w14:textId="77777777" w:rsidR="00C1414D" w:rsidRDefault="00000000">
                              <w:pPr>
                                <w:pStyle w:val="ListParagraph"/>
                                <w:ind w:firstLineChars="0" w:firstLine="0"/>
                                <w:jc w:val="center"/>
                                <w:rPr>
                                  <w:ins w:id="486" w:author="玖龙 刘" w:date="2024-12-19T16:49:00Z"/>
                                </w:rPr>
                              </w:pPr>
                              <w:ins w:id="487" w:author="玖龙 刘" w:date="2024-12-19T16:49:00Z">
                                <w:r>
                                  <w:rPr>
                                    <w:rFonts w:hint="eastAsia"/>
                                  </w:rPr>
                                  <w:t>【Menu</w:t>
                                </w:r>
                                <w:r>
                                  <w:sym w:font="Wingdings" w:char="F0E0"/>
                                </w:r>
                                <w:r>
                                  <w:rPr>
                                    <w:rFonts w:hint="eastAsia"/>
                                  </w:rPr>
                                  <w:t>监看</w:t>
                                </w:r>
                                <w:r>
                                  <w:sym w:font="Wingdings" w:char="F0E0"/>
                                </w:r>
                                <w:r>
                                  <w:rPr>
                                    <w:rFonts w:hint="eastAsia"/>
                                  </w:rPr>
                                  <w:t>监看设置</w:t>
                                </w:r>
                                <w:r>
                                  <w:sym w:font="Wingdings" w:char="F0E0"/>
                                </w:r>
                                <w:r>
                                  <w:rPr>
                                    <w:rFonts w:hint="eastAsia"/>
                                  </w:rPr>
                                  <w:t>状态显示方式】</w:t>
                                </w:r>
                              </w:ins>
                            </w:p>
                            <w:p w14:paraId="33983A2D" w14:textId="77777777" w:rsidR="00C1414D" w:rsidRDefault="00000000">
                              <w:pPr>
                                <w:pStyle w:val="ListParagraph"/>
                                <w:ind w:firstLineChars="0" w:firstLine="0"/>
                                <w:jc w:val="center"/>
                                <w:rPr>
                                  <w:ins w:id="488" w:author="玖龙 刘" w:date="2024-12-19T16:49:00Z"/>
                                </w:rPr>
                              </w:pPr>
                              <w:ins w:id="489" w:author="玖龙 刘" w:date="2024-12-19T16:49:00Z">
                                <w:r>
                                  <w:rPr>
                                    <w:rFonts w:hint="eastAsia"/>
                                  </w:rPr>
                                  <w:t>默认值：【包围】</w:t>
                                </w:r>
                              </w:ins>
                            </w:p>
                            <w:p w14:paraId="71FC9FEB" w14:textId="77777777" w:rsidR="00C1414D" w:rsidRDefault="00000000">
                              <w:pPr>
                                <w:jc w:val="center"/>
                                <w:rPr>
                                  <w:del w:id="490" w:author="玖龙 刘" w:date="2024-12-19T16:49:00Z"/>
                                  <w:sz w:val="18"/>
                                  <w:szCs w:val="22"/>
                                </w:rPr>
                              </w:pPr>
                              <w:del w:id="491" w:author="玖龙 刘" w:date="2024-12-19T16:49:00Z">
                                <w:r>
                                  <w:rPr>
                                    <w:rFonts w:hint="eastAsia"/>
                                    <w:sz w:val="18"/>
                                    <w:szCs w:val="22"/>
                                  </w:rPr>
                                  <w:delText>删除最后一条素材</w:delText>
                                </w:r>
                              </w:del>
                            </w:p>
                            <w:p w14:paraId="038FF6D5" w14:textId="77777777" w:rsidR="00C1414D" w:rsidRDefault="00000000">
                              <w:pPr>
                                <w:jc w:val="center"/>
                                <w:rPr>
                                  <w:sz w:val="18"/>
                                  <w:szCs w:val="22"/>
                                </w:rPr>
                              </w:pPr>
                              <w:del w:id="492" w:author="玖龙 刘" w:date="2024-12-19T16:49:00Z">
                                <w:r>
                                  <w:rPr>
                                    <w:rFonts w:hint="eastAsia"/>
                                    <w:sz w:val="18"/>
                                    <w:szCs w:val="22"/>
                                  </w:rPr>
                                  <w:delText>【</w:delText>
                                </w:r>
                                <w:r>
                                  <w:rPr>
                                    <w:sz w:val="18"/>
                                    <w:szCs w:val="22"/>
                                  </w:rPr>
                                  <w:delText>MENU</w:delText>
                                </w:r>
                                <w:r>
                                  <w:rPr>
                                    <w:sz w:val="18"/>
                                    <w:szCs w:val="22"/>
                                  </w:rPr>
                                  <w:sym w:font="Wingdings" w:char="F0E0"/>
                                </w:r>
                                <w:r>
                                  <w:rPr>
                                    <w:rFonts w:hint="eastAsia"/>
                                    <w:sz w:val="18"/>
                                    <w:szCs w:val="22"/>
                                  </w:rPr>
                                  <w:delText>录制</w:delText>
                                </w:r>
                                <w:r>
                                  <w:rPr>
                                    <w:sz w:val="18"/>
                                    <w:szCs w:val="22"/>
                                  </w:rPr>
                                  <w:sym w:font="Wingdings" w:char="F0E0"/>
                                </w:r>
                                <w:r>
                                  <w:rPr>
                                    <w:rFonts w:hint="eastAsia"/>
                                    <w:sz w:val="18"/>
                                    <w:szCs w:val="22"/>
                                  </w:rPr>
                                  <w:delText>删除最后一条素材</w:delText>
                                </w:r>
                                <w:r>
                                  <w:rPr>
                                    <w:sz w:val="18"/>
                                    <w:szCs w:val="22"/>
                                  </w:rPr>
                                  <w:sym w:font="Wingdings" w:char="F0E0"/>
                                </w:r>
                                <w:r>
                                  <w:rPr>
                                    <w:rFonts w:hint="eastAsia"/>
                                    <w:sz w:val="18"/>
                                    <w:szCs w:val="22"/>
                                  </w:rPr>
                                  <w:delText>删除</w:delText>
                                </w:r>
                                <w:r>
                                  <w:rPr>
                                    <w:sz w:val="18"/>
                                    <w:szCs w:val="22"/>
                                  </w:rPr>
                                  <w:sym w:font="Wingdings" w:char="F0E0"/>
                                </w:r>
                                <w:r>
                                  <w:rPr>
                                    <w:rFonts w:hint="eastAsia"/>
                                    <w:sz w:val="18"/>
                                    <w:szCs w:val="22"/>
                                  </w:rPr>
                                  <w:delText>确认】</w:delText>
                                </w:r>
                              </w:del>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12" o:spid="_x0000_s1026" o:spt="202" type="#_x0000_t202" style="position:absolute;left:0pt;margin-left:423pt;margin-top:1.5pt;height:288.75pt;width:99.5pt;mso-wrap-distance-bottom:0pt;mso-wrap-distance-left:9pt;mso-wrap-distance-right:9pt;mso-wrap-distance-top:0pt;z-index:251693056;mso-width-relative:page;mso-height-relative:page;" filled="f" stroked="f" coordsize="21600,21600" o:gfxdata="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psZ1C1gAAAAoBAAAPAAAAAAAAAAEAIAAAACIAAABkcnMvZG93bnJldi54bWxQ&#10;SwECFAAUAAAACACHTuJA5IQffDICAAB1BAAADgAAAAAAAAABACAAAAAlAQAAZHJzL2Uyb0RvYy54&#10;bWxQSwUGAAAAAAYABgBZAQAAyQU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pStyle w:val="9"/>
                          <w:ind w:firstLine="0" w:firstLineChars="0"/>
                          <w:jc w:val="center"/>
                          <w:rPr>
                            <w:ins w:id="1708" w:author="玖龙 刘" w:date="2024-12-19T16:51:00Z"/>
                            <w:rFonts w:hint="eastAsia"/>
                          </w:rPr>
                        </w:pPr>
                        <w:ins w:id="1709" w:author="玖龙 刘" w:date="2024-12-19T16:49:00Z">
                          <w:r>
                            <w:rPr>
                              <w:rFonts w:hint="eastAsia"/>
                            </w:rPr>
                            <w:t xml:space="preserve">状态显示方式 </w:t>
                          </w:r>
                        </w:ins>
                      </w:p>
                      <w:p>
                        <w:pPr>
                          <w:pStyle w:val="9"/>
                          <w:ind w:firstLine="0" w:firstLineChars="0"/>
                          <w:jc w:val="center"/>
                          <w:rPr>
                            <w:ins w:id="1710" w:author="玖龙 刘" w:date="2024-12-19T16:49:00Z"/>
                            <w:rFonts w:hint="eastAsia"/>
                          </w:rPr>
                        </w:pPr>
                        <w:ins w:id="1711" w:author="玖龙 刘" w:date="2024-12-19T16:49:00Z">
                          <w:r>
                            <w:rPr>
                              <w:rFonts w:hint="eastAsia"/>
                            </w:rPr>
                            <w:t>包围/叠加</w:t>
                          </w:r>
                        </w:ins>
                      </w:p>
                      <w:p>
                        <w:pPr>
                          <w:pStyle w:val="9"/>
                          <w:ind w:firstLine="0" w:firstLineChars="0"/>
                          <w:jc w:val="center"/>
                          <w:rPr>
                            <w:ins w:id="1712" w:author="玖龙 刘" w:date="2024-12-19T16:49:00Z"/>
                            <w:rFonts w:hint="eastAsia"/>
                          </w:rPr>
                        </w:pPr>
                        <w:ins w:id="1713" w:author="玖龙 刘" w:date="2024-12-19T16:49:00Z">
                          <w:r>
                            <w:rPr>
                              <w:rFonts w:hint="eastAsia"/>
                            </w:rPr>
                            <w:t>【Menu</w:t>
                          </w:r>
                        </w:ins>
                        <w:ins w:id="1714" w:author="玖龙 刘" w:date="2024-12-19T16:49:00Z">
                          <w:r>
                            <w:rPr/>
                            <w:sym w:font="Wingdings" w:char="F0E0"/>
                          </w:r>
                        </w:ins>
                        <w:ins w:id="1715" w:author="玖龙 刘" w:date="2024-12-19T16:49:00Z">
                          <w:r>
                            <w:rPr>
                              <w:rFonts w:hint="eastAsia"/>
                            </w:rPr>
                            <w:t>监看</w:t>
                          </w:r>
                        </w:ins>
                        <w:ins w:id="1716" w:author="玖龙 刘" w:date="2024-12-19T16:49:00Z">
                          <w:r>
                            <w:rPr/>
                            <w:sym w:font="Wingdings" w:char="F0E0"/>
                          </w:r>
                        </w:ins>
                        <w:ins w:id="1717" w:author="玖龙 刘" w:date="2024-12-19T16:49:00Z">
                          <w:r>
                            <w:rPr>
                              <w:rFonts w:hint="eastAsia"/>
                            </w:rPr>
                            <w:t>监看设置</w:t>
                          </w:r>
                        </w:ins>
                        <w:ins w:id="1718" w:author="玖龙 刘" w:date="2024-12-19T16:49:00Z">
                          <w:r>
                            <w:rPr/>
                            <w:sym w:font="Wingdings" w:char="F0E0"/>
                          </w:r>
                        </w:ins>
                        <w:ins w:id="1719" w:author="玖龙 刘" w:date="2024-12-19T16:49:00Z">
                          <w:r>
                            <w:rPr>
                              <w:rFonts w:hint="eastAsia"/>
                            </w:rPr>
                            <w:t>状态显示方式】</w:t>
                          </w:r>
                        </w:ins>
                      </w:p>
                      <w:p>
                        <w:pPr>
                          <w:pStyle w:val="9"/>
                          <w:ind w:firstLine="0" w:firstLineChars="0"/>
                          <w:jc w:val="center"/>
                          <w:rPr>
                            <w:ins w:id="1720" w:author="玖龙 刘" w:date="2024-12-19T16:49:00Z"/>
                            <w:rFonts w:hint="eastAsia"/>
                          </w:rPr>
                        </w:pPr>
                        <w:ins w:id="1721" w:author="玖龙 刘" w:date="2024-12-19T16:49:00Z">
                          <w:r>
                            <w:rPr>
                              <w:rFonts w:hint="eastAsia"/>
                            </w:rPr>
                            <w:t>默认值：【包围】</w:t>
                          </w:r>
                        </w:ins>
                      </w:p>
                      <w:p>
                        <w:pPr>
                          <w:jc w:val="center"/>
                          <w:rPr>
                            <w:del w:id="1722" w:author="玖龙 刘" w:date="2024-12-19T16:49:00Z"/>
                            <w:rFonts w:hint="eastAsia"/>
                            <w:sz w:val="18"/>
                            <w:szCs w:val="22"/>
                          </w:rPr>
                        </w:pPr>
                        <w:del w:id="1723" w:author="玖龙 刘" w:date="2024-12-19T16:49:00Z">
                          <w:r>
                            <w:rPr>
                              <w:rFonts w:hint="eastAsia"/>
                              <w:sz w:val="18"/>
                              <w:szCs w:val="22"/>
                            </w:rPr>
                            <w:delText>删除最后一条素材</w:delText>
                          </w:r>
                        </w:del>
                      </w:p>
                      <w:p>
                        <w:pPr>
                          <w:jc w:val="center"/>
                          <w:rPr>
                            <w:rFonts w:hint="eastAsia"/>
                            <w:sz w:val="18"/>
                            <w:szCs w:val="22"/>
                          </w:rPr>
                        </w:pPr>
                        <w:del w:id="1724" w:author="玖龙 刘" w:date="2024-12-19T16:49:00Z">
                          <w:r>
                            <w:rPr>
                              <w:rFonts w:hint="eastAsia"/>
                              <w:sz w:val="18"/>
                              <w:szCs w:val="22"/>
                            </w:rPr>
                            <w:delText>【</w:delText>
                          </w:r>
                        </w:del>
                        <w:del w:id="1725" w:author="玖龙 刘" w:date="2024-12-19T16:49:00Z">
                          <w:r>
                            <w:rPr>
                              <w:sz w:val="18"/>
                              <w:szCs w:val="22"/>
                            </w:rPr>
                            <w:delText>MENU</w:delText>
                          </w:r>
                        </w:del>
                        <w:del w:id="1726" w:author="玖龙 刘" w:date="2024-12-19T16:49:00Z">
                          <w:r>
                            <w:rPr>
                              <w:sz w:val="18"/>
                              <w:szCs w:val="22"/>
                            </w:rPr>
                            <w:sym w:font="Wingdings" w:char="F0E0"/>
                          </w:r>
                        </w:del>
                        <w:del w:id="1727" w:author="玖龙 刘" w:date="2024-12-19T16:49:00Z">
                          <w:r>
                            <w:rPr>
                              <w:rFonts w:hint="eastAsia"/>
                              <w:sz w:val="18"/>
                              <w:szCs w:val="22"/>
                            </w:rPr>
                            <w:delText>录制</w:delText>
                          </w:r>
                        </w:del>
                        <w:del w:id="1728" w:author="玖龙 刘" w:date="2024-12-19T16:49:00Z">
                          <w:r>
                            <w:rPr>
                              <w:sz w:val="18"/>
                              <w:szCs w:val="22"/>
                            </w:rPr>
                            <w:sym w:font="Wingdings" w:char="F0E0"/>
                          </w:r>
                        </w:del>
                        <w:del w:id="1729" w:author="玖龙 刘" w:date="2024-12-19T16:49:00Z">
                          <w:r>
                            <w:rPr>
                              <w:rFonts w:hint="eastAsia"/>
                              <w:sz w:val="18"/>
                              <w:szCs w:val="22"/>
                            </w:rPr>
                            <w:delText>删除最后一条素材</w:delText>
                          </w:r>
                        </w:del>
                        <w:del w:id="1730" w:author="玖龙 刘" w:date="2024-12-19T16:49:00Z">
                          <w:r>
                            <w:rPr>
                              <w:sz w:val="18"/>
                              <w:szCs w:val="22"/>
                            </w:rPr>
                            <w:sym w:font="Wingdings" w:char="F0E0"/>
                          </w:r>
                        </w:del>
                        <w:del w:id="1731" w:author="玖龙 刘" w:date="2024-12-19T16:49:00Z">
                          <w:r>
                            <w:rPr>
                              <w:rFonts w:hint="eastAsia"/>
                              <w:sz w:val="18"/>
                              <w:szCs w:val="22"/>
                            </w:rPr>
                            <w:delText>删除</w:delText>
                          </w:r>
                        </w:del>
                        <w:del w:id="1732" w:author="玖龙 刘" w:date="2024-12-19T16:49:00Z">
                          <w:r>
                            <w:rPr>
                              <w:sz w:val="18"/>
                              <w:szCs w:val="22"/>
                            </w:rPr>
                            <w:sym w:font="Wingdings" w:char="F0E0"/>
                          </w:r>
                        </w:del>
                        <w:del w:id="1733" w:author="玖龙 刘" w:date="2024-12-19T16:49:00Z">
                          <w:r>
                            <w:rPr>
                              <w:rFonts w:hint="eastAsia"/>
                              <w:sz w:val="18"/>
                              <w:szCs w:val="22"/>
                            </w:rPr>
                            <w:delText>确认】</w:delText>
                          </w:r>
                        </w:del>
                      </w:p>
                    </w:txbxContent>
                  </v:textbox>
                  <w10:wrap type="square"/>
                </v:shape>
              </w:pict>
            </mc:Fallback>
          </mc:AlternateContent>
        </w:r>
      </w:ins>
      <w:r>
        <w:rPr>
          <w:rFonts w:hint="eastAsia"/>
        </w:rPr>
        <w:t>监视器界面的状态显示，分为包围与叠加两种显示方式。包围显示可将画面四周的参数，分布在画面周围，将画面框在中间；叠加显示，则是参数直接显示在画面上，不做分隔。</w:t>
      </w:r>
    </w:p>
    <w:bookmarkEnd w:id="479"/>
    <w:p w14:paraId="44FCF19E" w14:textId="77777777" w:rsidR="00C1414D" w:rsidRDefault="00000000">
      <w:pPr>
        <w:pStyle w:val="ListParagraph"/>
        <w:ind w:firstLineChars="0" w:firstLine="0"/>
        <w:jc w:val="center"/>
        <w:rPr>
          <w:del w:id="493" w:author="玖龙 刘" w:date="2024-12-19T16:49:00Z"/>
        </w:rPr>
      </w:pPr>
      <w:del w:id="494" w:author="玖龙 刘" w:date="2024-12-19T16:49:00Z">
        <w:r>
          <w:rPr>
            <w:rFonts w:hint="eastAsia"/>
          </w:rPr>
          <w:delText>状态显示方式 包围/叠加</w:delText>
        </w:r>
      </w:del>
    </w:p>
    <w:p w14:paraId="36CE02A1" w14:textId="77777777" w:rsidR="00C1414D" w:rsidRDefault="00000000">
      <w:pPr>
        <w:pStyle w:val="ListParagraph"/>
        <w:ind w:firstLineChars="0" w:firstLine="0"/>
        <w:jc w:val="center"/>
        <w:rPr>
          <w:del w:id="495" w:author="玖龙 刘" w:date="2024-12-19T16:49:00Z"/>
        </w:rPr>
      </w:pPr>
      <w:del w:id="496" w:author="玖龙 刘" w:date="2024-12-19T16:49:00Z">
        <w:r>
          <w:rPr>
            <w:rFonts w:hint="eastAsia"/>
          </w:rPr>
          <w:delText>【Men</w:delText>
        </w:r>
      </w:del>
      <w:del w:id="497" w:author="玖龙 刘" w:date="2024-12-19T10:41:00Z">
        <w:r>
          <w:rPr>
            <w:rFonts w:hint="eastAsia"/>
          </w:rPr>
          <w:delText>u--&gt;</w:delText>
        </w:r>
      </w:del>
      <w:del w:id="498" w:author="玖龙 刘" w:date="2024-12-19T16:49:00Z">
        <w:r>
          <w:rPr>
            <w:rFonts w:hint="eastAsia"/>
          </w:rPr>
          <w:delText>监看</w:delText>
        </w:r>
      </w:del>
      <w:del w:id="499" w:author="玖龙 刘" w:date="2024-12-19T10:41:00Z">
        <w:r>
          <w:rPr>
            <w:rFonts w:hint="eastAsia"/>
          </w:rPr>
          <w:delText>--&gt;</w:delText>
        </w:r>
      </w:del>
      <w:del w:id="500" w:author="玖龙 刘" w:date="2024-12-19T16:49:00Z">
        <w:r>
          <w:rPr>
            <w:rFonts w:hint="eastAsia"/>
          </w:rPr>
          <w:delText>监看设置</w:delText>
        </w:r>
      </w:del>
      <w:del w:id="501" w:author="玖龙 刘" w:date="2024-12-19T10:41:00Z">
        <w:r>
          <w:rPr>
            <w:rFonts w:hint="eastAsia"/>
          </w:rPr>
          <w:delText>--&gt;</w:delText>
        </w:r>
      </w:del>
      <w:del w:id="502" w:author="玖龙 刘" w:date="2024-12-19T16:49:00Z">
        <w:r>
          <w:rPr>
            <w:rFonts w:hint="eastAsia"/>
          </w:rPr>
          <w:delText>状态显示方式】</w:delText>
        </w:r>
      </w:del>
    </w:p>
    <w:p w14:paraId="1847B83A" w14:textId="77777777" w:rsidR="00C1414D" w:rsidRDefault="00000000">
      <w:pPr>
        <w:pStyle w:val="ListParagraph"/>
        <w:ind w:firstLineChars="0" w:firstLine="0"/>
        <w:jc w:val="center"/>
        <w:rPr>
          <w:del w:id="503" w:author="玖龙 刘" w:date="2024-12-19T16:49:00Z"/>
        </w:rPr>
      </w:pPr>
      <w:del w:id="504" w:author="玖龙 刘" w:date="2024-12-19T16:49:00Z">
        <w:r>
          <w:rPr>
            <w:rFonts w:hint="eastAsia"/>
          </w:rPr>
          <w:delText>默认值：【包围】</w:delText>
        </w:r>
      </w:del>
    </w:p>
    <w:p w14:paraId="12734577" w14:textId="77777777" w:rsidR="00C1414D" w:rsidRDefault="00000000">
      <w:pPr>
        <w:pStyle w:val="ListParagraph"/>
        <w:ind w:firstLineChars="0" w:firstLine="0"/>
      </w:pPr>
      <w:r>
        <w:rPr>
          <w:rFonts w:hint="eastAsia"/>
        </w:rPr>
        <w:t>请使用合适的</w:t>
      </w:r>
      <w:r>
        <w:t>EVF</w:t>
      </w:r>
      <w:r>
        <w:rPr>
          <w:rFonts w:hint="eastAsia"/>
        </w:rPr>
        <w:t>寻像器或监视器（具有专用的V</w:t>
      </w:r>
      <w:r>
        <w:t>ideo</w:t>
      </w:r>
      <w:r>
        <w:rPr>
          <w:rFonts w:hint="eastAsia"/>
        </w:rPr>
        <w:t>端口或通用</w:t>
      </w:r>
      <w:r>
        <w:t>3</w:t>
      </w:r>
      <w:r>
        <w:rPr>
          <w:rFonts w:hint="eastAsia"/>
        </w:rPr>
        <w:t>G</w:t>
      </w:r>
      <w:r>
        <w:t xml:space="preserve"> SDI端口</w:t>
      </w:r>
      <w:r>
        <w:rPr>
          <w:rFonts w:hint="eastAsia"/>
        </w:rPr>
        <w:t>），并使用尽可能高质量的线缆。根据监看位置和目的的不同，有如下方式：</w:t>
      </w:r>
    </w:p>
    <w:bookmarkEnd w:id="480"/>
    <w:p w14:paraId="6B3CA924" w14:textId="77777777" w:rsidR="00C1414D" w:rsidRDefault="00000000">
      <w:pPr>
        <w:pStyle w:val="ListParagraph"/>
        <w:ind w:firstLineChars="0" w:firstLine="0"/>
        <w:jc w:val="center"/>
      </w:pPr>
      <w:r>
        <w:rPr>
          <w:noProof/>
        </w:rPr>
        <w:drawing>
          <wp:inline distT="0" distB="0" distL="0" distR="0" wp14:anchorId="5E006750" wp14:editId="50885C47">
            <wp:extent cx="5974080" cy="3291840"/>
            <wp:effectExtent l="0" t="0" r="762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974080" cy="3291840"/>
                    </a:xfrm>
                    <a:prstGeom prst="rect">
                      <a:avLst/>
                    </a:prstGeom>
                    <a:noFill/>
                    <a:ln>
                      <a:noFill/>
                    </a:ln>
                  </pic:spPr>
                </pic:pic>
              </a:graphicData>
            </a:graphic>
          </wp:inline>
        </w:drawing>
      </w:r>
    </w:p>
    <w:p w14:paraId="1131ABCA" w14:textId="77777777" w:rsidR="00C1414D" w:rsidRDefault="00C1414D">
      <w:pPr>
        <w:pStyle w:val="ListParagraph"/>
        <w:numPr>
          <w:ilvl w:val="0"/>
          <w:numId w:val="13"/>
        </w:numPr>
        <w:spacing w:before="60" w:after="0" w:line="240" w:lineRule="auto"/>
        <w:ind w:firstLineChars="0"/>
      </w:pPr>
      <w:hyperlink r:id="rId53" w:history="1">
        <w:r>
          <w:rPr>
            <w:rStyle w:val="Hyperlink"/>
            <w:rFonts w:hint="eastAsia"/>
            <w:b/>
          </w:rPr>
          <w:t>KineMON</w:t>
        </w:r>
        <w:r>
          <w:rPr>
            <w:rStyle w:val="Hyperlink"/>
            <w:b/>
          </w:rPr>
          <w:t>-5U2</w:t>
        </w:r>
        <w:r>
          <w:rPr>
            <w:rStyle w:val="Hyperlink"/>
            <w:rFonts w:hint="eastAsia"/>
            <w:b/>
          </w:rPr>
          <w:t>超亮5寸监视器</w:t>
        </w:r>
      </w:hyperlink>
      <w:r w:rsidR="00000000">
        <w:rPr>
          <w:rFonts w:hint="eastAsia"/>
          <w:b/>
        </w:rPr>
        <w:t>：</w:t>
      </w:r>
      <w:r w:rsidR="00000000">
        <w:t xml:space="preserve"> 使用一</w:t>
      </w:r>
      <w:r w:rsidR="00000000">
        <w:rPr>
          <w:color w:val="auto"/>
        </w:rPr>
        <w:t>条</w:t>
      </w:r>
      <w:hyperlink r:id="rId54" w:history="1">
        <w:r>
          <w:rPr>
            <w:rStyle w:val="Hyperlink"/>
          </w:rPr>
          <w:t>高质量专用推拉自锁型线缆（Kine视频线）</w:t>
        </w:r>
      </w:hyperlink>
      <w:r w:rsidR="00000000">
        <w:rPr>
          <w:color w:val="auto"/>
        </w:rPr>
        <w:t>连</w:t>
      </w:r>
      <w:r w:rsidR="00000000">
        <w:t>接机身</w:t>
      </w:r>
      <w:r w:rsidR="00000000">
        <w:rPr>
          <w:rFonts w:hint="eastAsia"/>
        </w:rPr>
        <w:t>（Video端口）</w:t>
      </w:r>
      <w:r w:rsidR="00000000">
        <w:t>和KineMON</w:t>
      </w:r>
      <w:r w:rsidR="00000000">
        <w:rPr>
          <w:rFonts w:hint="eastAsia"/>
        </w:rPr>
        <w:t>-5U</w:t>
      </w:r>
      <w:r w:rsidR="00000000">
        <w:t>2，提供供电和视频信号，使用适当的连接器可以非常方便和稳固的安装在机身上，适合大部分应用场景</w:t>
      </w:r>
      <w:r w:rsidR="00000000">
        <w:rPr>
          <w:rFonts w:hint="eastAsia"/>
        </w:rPr>
        <w:t>。</w:t>
      </w:r>
    </w:p>
    <w:p w14:paraId="39981277" w14:textId="77777777" w:rsidR="00C1414D" w:rsidRDefault="00000000">
      <w:pPr>
        <w:pStyle w:val="ListParagraph"/>
        <w:numPr>
          <w:ilvl w:val="0"/>
          <w:numId w:val="13"/>
        </w:numPr>
        <w:spacing w:before="60" w:after="0" w:line="240" w:lineRule="auto"/>
        <w:ind w:firstLineChars="0"/>
      </w:pPr>
      <w:r>
        <w:rPr>
          <w:rFonts w:hint="eastAsia"/>
          <w:b/>
        </w:rPr>
        <w:t>KineMON</w:t>
      </w:r>
      <w:r>
        <w:rPr>
          <w:b/>
        </w:rPr>
        <w:t>-</w:t>
      </w:r>
      <w:r>
        <w:rPr>
          <w:rFonts w:hint="eastAsia"/>
          <w:b/>
        </w:rPr>
        <w:t>7U</w:t>
      </w:r>
      <w:r>
        <w:rPr>
          <w:b/>
        </w:rPr>
        <w:t>2</w:t>
      </w:r>
      <w:r>
        <w:rPr>
          <w:rFonts w:hint="eastAsia"/>
          <w:b/>
        </w:rPr>
        <w:t>超亮</w:t>
      </w:r>
      <w:r>
        <w:rPr>
          <w:b/>
        </w:rPr>
        <w:t>7寸监视器</w:t>
      </w:r>
      <w:r>
        <w:rPr>
          <w:rFonts w:hint="eastAsia"/>
          <w:b/>
        </w:rPr>
        <w:t>：</w:t>
      </w:r>
      <w:r>
        <w:rPr>
          <w:rFonts w:hint="eastAsia"/>
        </w:rPr>
        <w:t>和K</w:t>
      </w:r>
      <w:r>
        <w:t>ineMON-5U2</w:t>
      </w:r>
      <w:r>
        <w:rPr>
          <w:rFonts w:hint="eastAsia"/>
        </w:rPr>
        <w:t>一样</w:t>
      </w:r>
      <w:r>
        <w:t>，使用一</w:t>
      </w:r>
      <w:r>
        <w:rPr>
          <w:color w:val="auto"/>
        </w:rPr>
        <w:t>条</w:t>
      </w:r>
      <w:hyperlink r:id="rId55" w:history="1">
        <w:r w:rsidR="00C1414D">
          <w:rPr>
            <w:rStyle w:val="Hyperlink"/>
          </w:rPr>
          <w:t>高质量专用 推拉自锁型 线缆（Kine视频线）</w:t>
        </w:r>
      </w:hyperlink>
      <w:r>
        <w:rPr>
          <w:color w:val="auto"/>
        </w:rPr>
        <w:t>连</w:t>
      </w:r>
      <w:r>
        <w:t>接机身</w:t>
      </w:r>
      <w:r>
        <w:rPr>
          <w:rFonts w:hint="eastAsia"/>
        </w:rPr>
        <w:t>（Video端口）</w:t>
      </w:r>
      <w:r>
        <w:t>和</w:t>
      </w:r>
      <w:r>
        <w:rPr>
          <w:rFonts w:hint="eastAsia"/>
        </w:rPr>
        <w:t>KineMON-7U</w:t>
      </w:r>
      <w:r>
        <w:t>2，提供供电和视频信号</w:t>
      </w:r>
      <w:r>
        <w:rPr>
          <w:rFonts w:hint="eastAsia"/>
        </w:rPr>
        <w:t>。</w:t>
      </w:r>
    </w:p>
    <w:p w14:paraId="1A092DE8" w14:textId="77777777" w:rsidR="00C1414D" w:rsidRDefault="00C1414D">
      <w:pPr>
        <w:pStyle w:val="ListParagraph"/>
        <w:numPr>
          <w:ilvl w:val="0"/>
          <w:numId w:val="13"/>
        </w:numPr>
        <w:spacing w:before="60" w:after="0" w:line="240" w:lineRule="auto"/>
        <w:ind w:firstLineChars="0"/>
      </w:pPr>
      <w:hyperlink r:id="rId56" w:history="1">
        <w:r>
          <w:rPr>
            <w:rStyle w:val="Hyperlink"/>
            <w:b/>
          </w:rPr>
          <w:t>KineEVF2全高清OLED寻像器</w:t>
        </w:r>
      </w:hyperlink>
      <w:r w:rsidR="00000000">
        <w:rPr>
          <w:rFonts w:hint="eastAsia"/>
          <w:b/>
        </w:rPr>
        <w:t>：</w:t>
      </w:r>
      <w:r w:rsidR="00000000">
        <w:rPr>
          <w:rFonts w:hint="eastAsia"/>
        </w:rPr>
        <w:t>同样</w:t>
      </w:r>
      <w:r w:rsidR="00000000">
        <w:t>使用</w:t>
      </w:r>
      <w:hyperlink r:id="rId57" w:history="1">
        <w:r>
          <w:rPr>
            <w:rStyle w:val="Hyperlink"/>
          </w:rPr>
          <w:t>一条高质量专用 推拉自锁型 线缆（Kine视频线）</w:t>
        </w:r>
      </w:hyperlink>
      <w:r w:rsidR="00000000">
        <w:rPr>
          <w:color w:val="auto"/>
        </w:rPr>
        <w:t>连</w:t>
      </w:r>
      <w:r w:rsidR="00000000">
        <w:t>接机身</w:t>
      </w:r>
      <w:r w:rsidR="00000000">
        <w:rPr>
          <w:rFonts w:hint="eastAsia"/>
        </w:rPr>
        <w:t>（Video端口）</w:t>
      </w:r>
      <w:r w:rsidR="00000000">
        <w:t>和KineEVF2</w:t>
      </w:r>
      <w:r w:rsidR="00000000">
        <w:rPr>
          <w:rFonts w:hint="eastAsia"/>
        </w:rPr>
        <w:t>，</w:t>
      </w:r>
      <w:r w:rsidR="00000000">
        <w:t>配备专用的</w:t>
      </w:r>
      <w:r w:rsidR="00000000">
        <w:rPr>
          <w:rFonts w:hint="eastAsia"/>
        </w:rPr>
        <w:t>EVF支架安装在机身上。</w:t>
      </w:r>
    </w:p>
    <w:p w14:paraId="6D32EC7A" w14:textId="77777777" w:rsidR="00C1414D" w:rsidRDefault="00000000">
      <w:pPr>
        <w:pStyle w:val="ListParagraph"/>
        <w:numPr>
          <w:ilvl w:val="0"/>
          <w:numId w:val="13"/>
        </w:numPr>
        <w:spacing w:before="60" w:after="0" w:line="240" w:lineRule="auto"/>
        <w:ind w:left="714" w:firstLineChars="0" w:hanging="357"/>
      </w:pPr>
      <w:r>
        <w:rPr>
          <w:rFonts w:hint="eastAsia"/>
          <w:b/>
        </w:rPr>
        <w:t>SDI监视器</w:t>
      </w:r>
      <w:r>
        <w:rPr>
          <w:rStyle w:val="Hyperlink"/>
          <w:rFonts w:hint="eastAsia"/>
          <w:b/>
          <w:u w:val="none"/>
        </w:rPr>
        <w:t>：</w:t>
      </w:r>
      <w:r>
        <w:rPr>
          <w:rFonts w:hint="eastAsia"/>
        </w:rPr>
        <w:t>具有3G-SDI的监视器作为现场导演监视器或者DIT监视器。</w:t>
      </w:r>
    </w:p>
    <w:p w14:paraId="55A7044C" w14:textId="77777777" w:rsidR="00C1414D" w:rsidRDefault="00000000">
      <w:pPr>
        <w:spacing w:after="120"/>
      </w:pPr>
      <w:r>
        <w:t>KineMON-5U2</w:t>
      </w:r>
      <w:r>
        <w:rPr>
          <w:rFonts w:hint="eastAsia"/>
        </w:rPr>
        <w:t>和</w:t>
      </w:r>
      <w:r>
        <w:t>KineMON-7</w:t>
      </w:r>
      <w:r>
        <w:rPr>
          <w:rFonts w:hint="eastAsia"/>
        </w:rPr>
        <w:t>U</w:t>
      </w:r>
      <w:r>
        <w:t>2</w:t>
      </w:r>
      <w:r>
        <w:rPr>
          <w:rFonts w:hint="eastAsia"/>
        </w:rPr>
        <w:t>的</w:t>
      </w:r>
      <w:r>
        <w:t>监看延迟</w:t>
      </w:r>
      <w:r>
        <w:rPr>
          <w:rFonts w:hint="eastAsia"/>
        </w:rPr>
        <w:t>小于</w:t>
      </w:r>
      <w:r>
        <w:t>100ms</w:t>
      </w:r>
      <w:r>
        <w:rPr>
          <w:rFonts w:hint="eastAsia"/>
        </w:rPr>
        <w:t>；</w:t>
      </w:r>
      <w:r>
        <w:t>KineEVF2的监看延迟</w:t>
      </w:r>
      <w:r>
        <w:rPr>
          <w:rFonts w:hint="eastAsia"/>
        </w:rPr>
        <w:t>小于</w:t>
      </w:r>
      <w:r>
        <w:t>80ms</w:t>
      </w:r>
      <w:r>
        <w:rPr>
          <w:rFonts w:hint="eastAsia"/>
        </w:rPr>
        <w:t>。</w:t>
      </w:r>
    </w:p>
    <w:p w14:paraId="035CBABE" w14:textId="77777777" w:rsidR="00C1414D" w:rsidRDefault="00000000">
      <w:pPr>
        <w:ind w:left="714" w:hanging="714"/>
        <w:jc w:val="both"/>
        <w:rPr>
          <w:shd w:val="pct10" w:color="auto" w:fill="FFFFFF"/>
        </w:rPr>
      </w:pPr>
      <w:r>
        <w:rPr>
          <w:rFonts w:hint="eastAsia"/>
          <w:b/>
          <w:color w:val="FF0000"/>
          <w:highlight w:val="black"/>
          <w:shd w:val="pct10" w:color="auto" w:fill="FFFFFF"/>
        </w:rPr>
        <w:t>注意</w:t>
      </w:r>
      <w:r>
        <w:rPr>
          <w:rFonts w:hint="eastAsia"/>
        </w:rPr>
        <w:t xml:space="preserve">    </w:t>
      </w:r>
      <w:r>
        <w:rPr>
          <w:rFonts w:hint="eastAsia"/>
          <w:shd w:val="pct10" w:color="auto" w:fill="FFFFFF"/>
        </w:rPr>
        <w:t>开机时或者主电源供电时，切勿热插拔数据线，否则可能烧坏监视器或者摄影机。如果使用B型口电源线为</w:t>
      </w:r>
    </w:p>
    <w:p w14:paraId="1774CA6A" w14:textId="77777777" w:rsidR="00C1414D" w:rsidRDefault="00000000">
      <w:pPr>
        <w:ind w:left="714" w:hanging="714"/>
        <w:jc w:val="both"/>
      </w:pPr>
      <w:r>
        <w:rPr>
          <w:rFonts w:hint="eastAsia"/>
          <w:b/>
          <w:color w:val="FF0000"/>
        </w:rPr>
        <w:t xml:space="preserve">           </w:t>
      </w:r>
      <w:r>
        <w:rPr>
          <w:rFonts w:hint="eastAsia"/>
          <w:shd w:val="pct10" w:color="auto" w:fill="FFFFFF"/>
        </w:rPr>
        <w:t>监视器供电，插拔前一定确认B型口的正负极，否则很可能会烧坏监视器。</w:t>
      </w:r>
    </w:p>
    <w:p w14:paraId="7686119B" w14:textId="77777777" w:rsidR="00C1414D" w:rsidRDefault="00000000">
      <w:pPr>
        <w:rPr>
          <w:b/>
        </w:rPr>
      </w:pPr>
      <w:r>
        <w:rPr>
          <w:b/>
          <w:color w:val="FFFF00"/>
          <w:shd w:val="pct10" w:color="auto" w:fill="FFFFFF"/>
        </w:rPr>
        <w:br w:type="page"/>
      </w:r>
      <w:r>
        <w:rPr>
          <w:b/>
        </w:rPr>
        <w:lastRenderedPageBreak/>
        <w:t>KineMON-5</w:t>
      </w:r>
      <w:r>
        <w:rPr>
          <w:rFonts w:hint="eastAsia"/>
          <w:b/>
        </w:rPr>
        <w:t>U</w:t>
      </w:r>
      <w:r>
        <w:rPr>
          <w:b/>
        </w:rPr>
        <w:t>2</w:t>
      </w:r>
      <w:r>
        <w:rPr>
          <w:rFonts w:hint="eastAsia"/>
          <w:b/>
        </w:rPr>
        <w:t>、KineMON</w:t>
      </w:r>
      <w:r>
        <w:rPr>
          <w:b/>
        </w:rPr>
        <w:t>-7</w:t>
      </w:r>
      <w:r>
        <w:rPr>
          <w:rFonts w:hint="eastAsia"/>
          <w:b/>
        </w:rPr>
        <w:t>U</w:t>
      </w:r>
      <w:r>
        <w:rPr>
          <w:b/>
        </w:rPr>
        <w:t>2</w:t>
      </w:r>
      <w:r>
        <w:rPr>
          <w:rFonts w:hint="eastAsia"/>
          <w:b/>
        </w:rPr>
        <w:t>的功能键介绍</w:t>
      </w:r>
    </w:p>
    <w:p w14:paraId="105E63FE" w14:textId="77777777" w:rsidR="00C1414D" w:rsidRDefault="00000000">
      <w:pPr>
        <w:rPr>
          <w:b/>
        </w:rPr>
      </w:pPr>
      <w:r>
        <w:rPr>
          <w:noProof/>
        </w:rPr>
        <mc:AlternateContent>
          <mc:Choice Requires="wps">
            <w:drawing>
              <wp:anchor distT="0" distB="0" distL="114300" distR="114300" simplePos="0" relativeHeight="251667456" behindDoc="0" locked="0" layoutInCell="1" allowOverlap="1" wp14:anchorId="1A48DF12" wp14:editId="78A26FC1">
                <wp:simplePos x="0" y="0"/>
                <wp:positionH relativeFrom="column">
                  <wp:posOffset>93345</wp:posOffset>
                </wp:positionH>
                <wp:positionV relativeFrom="paragraph">
                  <wp:posOffset>87630</wp:posOffset>
                </wp:positionV>
                <wp:extent cx="6440170" cy="1403985"/>
                <wp:effectExtent l="0" t="0" r="17780" b="20320"/>
                <wp:wrapNone/>
                <wp:docPr id="1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0170" cy="1403985"/>
                        </a:xfrm>
                        <a:prstGeom prst="rect">
                          <a:avLst/>
                        </a:prstGeom>
                        <a:solidFill>
                          <a:srgbClr val="FFFFFF"/>
                        </a:solidFill>
                        <a:ln w="9525">
                          <a:solidFill>
                            <a:srgbClr val="000000"/>
                          </a:solidFill>
                          <a:miter lim="800000"/>
                        </a:ln>
                      </wps:spPr>
                      <wps:txbx>
                        <w:txbxContent>
                          <w:p w14:paraId="42D9DFA1" w14:textId="77777777" w:rsidR="00C1414D" w:rsidRDefault="00000000">
                            <w:r>
                              <w:t>KineMON-5U2</w:t>
                            </w:r>
                            <w:r>
                              <w:rPr>
                                <w:rFonts w:hint="eastAsia"/>
                              </w:rPr>
                              <w:t>和</w:t>
                            </w:r>
                            <w:r>
                              <w:t>KineMON-7U2增加了Tally指示灯、红色录制按键和回放按键，</w:t>
                            </w:r>
                            <w:r>
                              <w:rPr>
                                <w:rFonts w:hint="eastAsia"/>
                              </w:rPr>
                              <w:t>通过按键操作结合触屏功能，可以实现全部摄影机参数的调整。</w:t>
                            </w:r>
                          </w:p>
                          <w:p w14:paraId="3B64FB61" w14:textId="77777777" w:rsidR="00C1414D" w:rsidRDefault="00000000">
                            <w:pPr>
                              <w:rPr>
                                <w:b/>
                              </w:rPr>
                            </w:pPr>
                            <w:r>
                              <w:rPr>
                                <w:rFonts w:hint="eastAsia"/>
                                <w:b/>
                              </w:rPr>
                              <w:t>取景模式</w:t>
                            </w:r>
                          </w:p>
                          <w:p w14:paraId="2C0C948D" w14:textId="77777777" w:rsidR="00C1414D" w:rsidRDefault="00000000">
                            <w:pPr>
                              <w:pStyle w:val="ListParagraph"/>
                              <w:numPr>
                                <w:ilvl w:val="0"/>
                                <w:numId w:val="14"/>
                              </w:numPr>
                              <w:spacing w:before="60" w:after="0" w:line="240" w:lineRule="auto"/>
                              <w:ind w:left="714" w:firstLineChars="0" w:hanging="357"/>
                            </w:pPr>
                            <w:r>
                              <w:rPr>
                                <w:rFonts w:hint="eastAsia"/>
                                <w:b/>
                              </w:rPr>
                              <w:t>开关键</w:t>
                            </w:r>
                            <w:r>
                              <w:rPr>
                                <w:b/>
                              </w:rPr>
                              <w:t>：</w:t>
                            </w:r>
                            <w:r>
                              <w:rPr>
                                <w:rFonts w:hint="eastAsia"/>
                              </w:rPr>
                              <w:t>向上推拉为开机，</w:t>
                            </w:r>
                            <w:r>
                              <w:t>开机后绿色指示灯亮起</w:t>
                            </w:r>
                            <w:r>
                              <w:rPr>
                                <w:rFonts w:hint="eastAsia"/>
                              </w:rPr>
                              <w:t>。</w:t>
                            </w:r>
                          </w:p>
                          <w:p w14:paraId="79ABB6AB" w14:textId="77777777" w:rsidR="00C1414D" w:rsidRDefault="00000000">
                            <w:pPr>
                              <w:pStyle w:val="ListParagraph"/>
                              <w:numPr>
                                <w:ilvl w:val="0"/>
                                <w:numId w:val="14"/>
                              </w:numPr>
                              <w:spacing w:before="60" w:after="0" w:line="240" w:lineRule="auto"/>
                              <w:ind w:firstLineChars="0"/>
                            </w:pPr>
                            <w:r>
                              <w:rPr>
                                <w:rFonts w:hint="eastAsia"/>
                                <w:b/>
                              </w:rPr>
                              <w:t>录制键：</w:t>
                            </w:r>
                            <w:r>
                              <w:rPr>
                                <w:rFonts w:hint="eastAsia"/>
                                <w:bCs/>
                              </w:rPr>
                              <w:t>短按，</w:t>
                            </w:r>
                            <w:r>
                              <w:rPr>
                                <w:rFonts w:hint="eastAsia"/>
                              </w:rPr>
                              <w:t>直接触发/停止机身的录制功能，录制时</w:t>
                            </w:r>
                            <w:r>
                              <w:t>Tally</w:t>
                            </w:r>
                            <w:r>
                              <w:rPr>
                                <w:rFonts w:hint="eastAsia"/>
                              </w:rPr>
                              <w:t>指示</w:t>
                            </w:r>
                            <w:r>
                              <w:t>灯变</w:t>
                            </w:r>
                            <w:r>
                              <w:rPr>
                                <w:rFonts w:hint="eastAsia"/>
                              </w:rPr>
                              <w:t>为</w:t>
                            </w:r>
                            <w:r>
                              <w:t>红色</w:t>
                            </w:r>
                            <w:r>
                              <w:rPr>
                                <w:rFonts w:hint="eastAsia"/>
                              </w:rPr>
                              <w:t>。</w:t>
                            </w:r>
                          </w:p>
                          <w:p w14:paraId="4B8BA8F8" w14:textId="77777777" w:rsidR="00C1414D" w:rsidRDefault="00000000">
                            <w:pPr>
                              <w:pStyle w:val="ListParagraph"/>
                              <w:numPr>
                                <w:ilvl w:val="0"/>
                                <w:numId w:val="14"/>
                              </w:numPr>
                              <w:spacing w:before="60" w:after="0" w:line="240" w:lineRule="auto"/>
                              <w:ind w:left="714" w:firstLineChars="0" w:hanging="357"/>
                              <w:rPr>
                                <w:b/>
                              </w:rPr>
                            </w:pPr>
                            <w:r>
                              <w:rPr>
                                <w:rFonts w:hint="eastAsia"/>
                                <w:b/>
                              </w:rPr>
                              <w:t>回放键：</w:t>
                            </w:r>
                          </w:p>
                          <w:p w14:paraId="47DE0CAF" w14:textId="77777777" w:rsidR="00C1414D" w:rsidRDefault="00000000">
                            <w:pPr>
                              <w:pStyle w:val="ListParagraph"/>
                              <w:numPr>
                                <w:ilvl w:val="1"/>
                                <w:numId w:val="14"/>
                              </w:numPr>
                              <w:spacing w:before="60" w:after="0" w:line="240" w:lineRule="auto"/>
                              <w:ind w:firstLineChars="0"/>
                            </w:pPr>
                            <w:r>
                              <w:rPr>
                                <w:rFonts w:hint="eastAsia"/>
                              </w:rPr>
                              <w:t>短按，显示摄影机主菜单；</w:t>
                            </w:r>
                          </w:p>
                          <w:p w14:paraId="2C996034" w14:textId="77777777" w:rsidR="00C1414D" w:rsidRDefault="00000000">
                            <w:pPr>
                              <w:pStyle w:val="ListParagraph"/>
                              <w:numPr>
                                <w:ilvl w:val="1"/>
                                <w:numId w:val="14"/>
                              </w:numPr>
                              <w:spacing w:before="60" w:after="0" w:line="240" w:lineRule="auto"/>
                              <w:ind w:firstLineChars="0"/>
                            </w:pPr>
                            <w:r>
                              <w:rPr>
                                <w:rFonts w:hint="eastAsia"/>
                              </w:rPr>
                              <w:t>长按3秒，摄影机进入回放模式。</w:t>
                            </w:r>
                          </w:p>
                          <w:p w14:paraId="130C8170" w14:textId="77777777" w:rsidR="00C1414D" w:rsidRDefault="00000000">
                            <w:pPr>
                              <w:pStyle w:val="ListParagraph"/>
                              <w:numPr>
                                <w:ilvl w:val="0"/>
                                <w:numId w:val="14"/>
                              </w:numPr>
                              <w:spacing w:before="60" w:after="0" w:line="240" w:lineRule="auto"/>
                              <w:ind w:left="714" w:firstLineChars="0" w:hanging="357"/>
                              <w:rPr>
                                <w:b/>
                              </w:rPr>
                            </w:pPr>
                            <w:r>
                              <w:rPr>
                                <w:rFonts w:hint="eastAsia"/>
                                <w:b/>
                              </w:rPr>
                              <w:t>转轮：</w:t>
                            </w:r>
                          </w:p>
                          <w:p w14:paraId="61CE514B" w14:textId="77777777" w:rsidR="00C1414D" w:rsidRDefault="00000000">
                            <w:pPr>
                              <w:pStyle w:val="ListParagraph"/>
                              <w:numPr>
                                <w:ilvl w:val="1"/>
                                <w:numId w:val="14"/>
                              </w:numPr>
                              <w:spacing w:before="60" w:after="0" w:line="240" w:lineRule="auto"/>
                              <w:ind w:firstLineChars="0"/>
                            </w:pPr>
                            <w:r>
                              <w:rPr>
                                <w:rFonts w:hint="eastAsia"/>
                              </w:rPr>
                              <w:t>短按，显示波形图；</w:t>
                            </w:r>
                          </w:p>
                          <w:p w14:paraId="43119F82" w14:textId="77777777" w:rsidR="00C1414D" w:rsidRDefault="00000000">
                            <w:pPr>
                              <w:pStyle w:val="ListParagraph"/>
                              <w:numPr>
                                <w:ilvl w:val="1"/>
                                <w:numId w:val="14"/>
                              </w:numPr>
                              <w:ind w:firstLineChars="0"/>
                            </w:pPr>
                            <w:r>
                              <w:rPr>
                                <w:rFonts w:hint="eastAsia"/>
                              </w:rPr>
                              <w:t>长按3秒，可以进行监视器亮度调节或屏幕翻转设置。监视器亮度</w:t>
                            </w:r>
                            <w:r>
                              <w:t>默认为60%，转轮向上滚动增强亮度，转轮向下滚动降低亮度</w:t>
                            </w:r>
                            <w:r>
                              <w:rPr>
                                <w:rFonts w:hint="eastAsia"/>
                              </w:rPr>
                              <w:t>；屏幕翻转可以设置屏幕翻转</w:t>
                            </w:r>
                            <w:r>
                              <w:t>180度</w:t>
                            </w:r>
                            <w:r>
                              <w:rPr>
                                <w:rFonts w:hint="eastAsia"/>
                              </w:rPr>
                              <w:t>，</w:t>
                            </w:r>
                            <w:r>
                              <w:t>或者随着屏幕倾斜角度自动翻转</w:t>
                            </w:r>
                            <w:r>
                              <w:rPr>
                                <w:rFonts w:hint="eastAsia"/>
                              </w:rPr>
                              <w:t>（</w:t>
                            </w:r>
                            <w:r>
                              <w:t>默认</w:t>
                            </w:r>
                            <w:r>
                              <w:rPr>
                                <w:rFonts w:hint="eastAsia"/>
                              </w:rPr>
                              <w:t>）。</w:t>
                            </w:r>
                          </w:p>
                          <w:p w14:paraId="16212255" w14:textId="77777777" w:rsidR="00C1414D" w:rsidRDefault="00000000">
                            <w:pPr>
                              <w:pStyle w:val="ListParagraph"/>
                              <w:numPr>
                                <w:ilvl w:val="0"/>
                                <w:numId w:val="14"/>
                              </w:numPr>
                              <w:spacing w:before="60" w:after="0" w:line="240" w:lineRule="auto"/>
                              <w:ind w:left="714" w:firstLineChars="0" w:hanging="357"/>
                              <w:rPr>
                                <w:b/>
                              </w:rPr>
                            </w:pPr>
                            <w:r>
                              <w:rPr>
                                <w:rFonts w:hint="eastAsia"/>
                                <w:b/>
                              </w:rPr>
                              <w:t>按键1：</w:t>
                            </w:r>
                          </w:p>
                          <w:p w14:paraId="102EE422" w14:textId="77777777" w:rsidR="00C1414D" w:rsidRDefault="00000000">
                            <w:pPr>
                              <w:pStyle w:val="ListParagraph"/>
                              <w:numPr>
                                <w:ilvl w:val="1"/>
                                <w:numId w:val="14"/>
                              </w:numPr>
                              <w:ind w:firstLineChars="0"/>
                            </w:pPr>
                            <w:r>
                              <w:rPr>
                                <w:rFonts w:hint="eastAsia"/>
                              </w:rPr>
                              <w:t>短按，</w:t>
                            </w:r>
                            <w:r>
                              <w:t xml:space="preserve">RGB三色直方图。 指示曝光情况； </w:t>
                            </w:r>
                          </w:p>
                          <w:p w14:paraId="71F2AA3D" w14:textId="77777777" w:rsidR="00C1414D" w:rsidRDefault="00000000">
                            <w:pPr>
                              <w:pStyle w:val="ListParagraph"/>
                              <w:numPr>
                                <w:ilvl w:val="1"/>
                                <w:numId w:val="14"/>
                              </w:numPr>
                              <w:spacing w:before="60" w:after="0" w:line="240" w:lineRule="auto"/>
                              <w:ind w:firstLineChars="0"/>
                            </w:pPr>
                            <w:r>
                              <w:rPr>
                                <w:rFonts w:hint="eastAsia"/>
                              </w:rPr>
                              <w:t>长按3秒，ARRI风格伪色图。</w:t>
                            </w:r>
                          </w:p>
                          <w:p w14:paraId="0579E7B7" w14:textId="77777777" w:rsidR="00C1414D" w:rsidRDefault="00000000">
                            <w:pPr>
                              <w:pStyle w:val="ListParagraph"/>
                              <w:numPr>
                                <w:ilvl w:val="0"/>
                                <w:numId w:val="15"/>
                              </w:numPr>
                              <w:spacing w:before="60" w:after="0" w:line="240" w:lineRule="auto"/>
                              <w:ind w:firstLineChars="0"/>
                              <w:rPr>
                                <w:b/>
                              </w:rPr>
                            </w:pPr>
                            <w:r>
                              <w:rPr>
                                <w:rFonts w:hint="eastAsia"/>
                                <w:b/>
                              </w:rPr>
                              <w:t>按键</w:t>
                            </w:r>
                            <w:r>
                              <w:rPr>
                                <w:b/>
                              </w:rPr>
                              <w:t>2</w:t>
                            </w:r>
                            <w:r>
                              <w:rPr>
                                <w:rFonts w:hint="eastAsia"/>
                                <w:b/>
                              </w:rPr>
                              <w:t>：</w:t>
                            </w:r>
                          </w:p>
                          <w:p w14:paraId="30BB0D35" w14:textId="77777777" w:rsidR="00C1414D" w:rsidRDefault="00000000">
                            <w:pPr>
                              <w:pStyle w:val="ListParagraph"/>
                              <w:numPr>
                                <w:ilvl w:val="1"/>
                                <w:numId w:val="14"/>
                              </w:numPr>
                              <w:ind w:firstLineChars="0"/>
                            </w:pPr>
                            <w:r>
                              <w:t>短按，放大取景画面，指示对焦情况。；</w:t>
                            </w:r>
                          </w:p>
                          <w:p w14:paraId="12F666CD" w14:textId="77777777" w:rsidR="00C1414D" w:rsidRDefault="00000000">
                            <w:pPr>
                              <w:pStyle w:val="ListParagraph"/>
                              <w:numPr>
                                <w:ilvl w:val="1"/>
                                <w:numId w:val="14"/>
                              </w:numPr>
                              <w:spacing w:before="60" w:after="0" w:line="240" w:lineRule="auto"/>
                              <w:ind w:firstLineChars="0"/>
                              <w:rPr>
                                <w:b/>
                              </w:rPr>
                            </w:pPr>
                            <w:r>
                              <w:rPr>
                                <w:rFonts w:hint="eastAsia"/>
                              </w:rPr>
                              <w:t>长按3秒，可以进入峰值对焦。峰值对焦显示红线峰值勾边，方便对焦，默认为N</w:t>
                            </w:r>
                            <w:r>
                              <w:t>ormal</w:t>
                            </w:r>
                            <w:r>
                              <w:rPr>
                                <w:rFonts w:hint="eastAsia"/>
                              </w:rPr>
                              <w:t>（正常）。</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xmlns:wpsCustomData="http://www.wps.cn/officeDocument/2013/wpsCustomData">
            <w:pict>
              <v:shape id="文本框 2" o:spid="_x0000_s1026" o:spt="202" type="#_x0000_t202" style="position:absolute;left:0pt;margin-left:7.35pt;margin-top:6.9pt;height:110.55pt;width:507.1pt;z-index:251667456;mso-width-relative:page;mso-height-relative:margin;mso-height-percent:200;" fillcolor="#FFFFFF" filled="t" stroked="t" coordsize="21600,21600" o:gfxdata="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DWPq7rXAAAACgEAAA8AAAAAAAAAAQAgAAAAIgAAAGRycy9k&#10;b3ducmV2LnhtbFBLAQIUABQAAAAIAIdO4kDj08yWPAIAAH4EAAAOAAAAAAAAAAEAIAAAACYBAABk&#10;cnMvZTJvRG9jLnhtbFBLBQYAAAAABgAGAFkBAADUBQAAAAA=&#10;">
                <v:fill on="t" focussize="0,0"/>
                <v:stroke color="#000000" miterlimit="8" joinstyle="miter"/>
                <v:imagedata o:title=""/>
                <o:lock v:ext="edit" aspectratio="f"/>
                <v:textbox style="mso-fit-shape-to-text:t;">
                  <w:txbxContent>
                    <w:p>
                      <w:pPr>
                        <w:rPr>
                          <w:rFonts w:hint="eastAsia"/>
                        </w:rPr>
                      </w:pPr>
                      <w:r>
                        <w:t>KineMON-5U2</w:t>
                      </w:r>
                      <w:r>
                        <w:rPr>
                          <w:rFonts w:hint="eastAsia"/>
                        </w:rPr>
                        <w:t>和</w:t>
                      </w:r>
                      <w:r>
                        <w:t>KineMON-7U2增加了Tally指示灯、红色录制按键和回放按键，</w:t>
                      </w:r>
                      <w:r>
                        <w:rPr>
                          <w:rFonts w:hint="eastAsia"/>
                        </w:rPr>
                        <w:t>通过按键操作结合触屏功能，可以实现全部摄影机参数的调整。</w:t>
                      </w:r>
                    </w:p>
                    <w:p>
                      <w:pPr>
                        <w:rPr>
                          <w:rFonts w:hint="eastAsia"/>
                          <w:b/>
                        </w:rPr>
                      </w:pPr>
                      <w:r>
                        <w:rPr>
                          <w:rFonts w:hint="eastAsia"/>
                          <w:b/>
                        </w:rPr>
                        <w:t>取景模式</w:t>
                      </w:r>
                    </w:p>
                    <w:p>
                      <w:pPr>
                        <w:pStyle w:val="9"/>
                        <w:numPr>
                          <w:ilvl w:val="0"/>
                          <w:numId w:val="14"/>
                        </w:numPr>
                        <w:spacing w:before="60" w:after="0" w:line="240" w:lineRule="auto"/>
                        <w:ind w:left="714" w:hanging="357" w:firstLineChars="0"/>
                        <w:rPr>
                          <w:rFonts w:hint="eastAsia"/>
                        </w:rPr>
                      </w:pPr>
                      <w:r>
                        <w:rPr>
                          <w:rFonts w:hint="eastAsia"/>
                          <w:b/>
                        </w:rPr>
                        <w:t>开关键</w:t>
                      </w:r>
                      <w:r>
                        <w:rPr>
                          <w:b/>
                        </w:rPr>
                        <w:t>：</w:t>
                      </w:r>
                      <w:r>
                        <w:rPr>
                          <w:rFonts w:hint="eastAsia"/>
                        </w:rPr>
                        <w:t>向上推拉为开机，</w:t>
                      </w:r>
                      <w:r>
                        <w:t>开机后绿色指示灯亮起</w:t>
                      </w:r>
                      <w:r>
                        <w:rPr>
                          <w:rFonts w:hint="eastAsia"/>
                        </w:rPr>
                        <w:t>。</w:t>
                      </w:r>
                    </w:p>
                    <w:p>
                      <w:pPr>
                        <w:pStyle w:val="9"/>
                        <w:numPr>
                          <w:ilvl w:val="0"/>
                          <w:numId w:val="14"/>
                        </w:numPr>
                        <w:spacing w:before="60" w:after="0" w:line="240" w:lineRule="auto"/>
                        <w:ind w:firstLineChars="0"/>
                        <w:rPr>
                          <w:rFonts w:hint="eastAsia"/>
                        </w:rPr>
                      </w:pPr>
                      <w:r>
                        <w:rPr>
                          <w:rFonts w:hint="eastAsia"/>
                          <w:b/>
                        </w:rPr>
                        <w:t>录制键：</w:t>
                      </w:r>
                      <w:r>
                        <w:rPr>
                          <w:rFonts w:hint="eastAsia"/>
                          <w:bCs/>
                        </w:rPr>
                        <w:t>短按，</w:t>
                      </w:r>
                      <w:r>
                        <w:rPr>
                          <w:rFonts w:hint="eastAsia"/>
                        </w:rPr>
                        <w:t>直接触发/停止机身的录制功能，录制时</w:t>
                      </w:r>
                      <w:r>
                        <w:t>Tally</w:t>
                      </w:r>
                      <w:r>
                        <w:rPr>
                          <w:rFonts w:hint="eastAsia"/>
                        </w:rPr>
                        <w:t>指示</w:t>
                      </w:r>
                      <w:r>
                        <w:t>灯变</w:t>
                      </w:r>
                      <w:r>
                        <w:rPr>
                          <w:rFonts w:hint="eastAsia"/>
                        </w:rPr>
                        <w:t>为</w:t>
                      </w:r>
                      <w:r>
                        <w:t>红色</w:t>
                      </w:r>
                      <w:r>
                        <w:rPr>
                          <w:rFonts w:hint="eastAsia"/>
                        </w:rPr>
                        <w:t>。</w:t>
                      </w:r>
                    </w:p>
                    <w:p>
                      <w:pPr>
                        <w:pStyle w:val="9"/>
                        <w:numPr>
                          <w:ilvl w:val="0"/>
                          <w:numId w:val="14"/>
                        </w:numPr>
                        <w:spacing w:before="60" w:after="0" w:line="240" w:lineRule="auto"/>
                        <w:ind w:left="714" w:hanging="357" w:firstLineChars="0"/>
                        <w:rPr>
                          <w:rFonts w:hint="eastAsia"/>
                          <w:b/>
                        </w:rPr>
                      </w:pPr>
                      <w:r>
                        <w:rPr>
                          <w:rFonts w:hint="eastAsia"/>
                          <w:b/>
                        </w:rPr>
                        <w:t>回放键：</w:t>
                      </w:r>
                    </w:p>
                    <w:p>
                      <w:pPr>
                        <w:pStyle w:val="9"/>
                        <w:numPr>
                          <w:ilvl w:val="1"/>
                          <w:numId w:val="14"/>
                        </w:numPr>
                        <w:spacing w:before="60" w:after="0" w:line="240" w:lineRule="auto"/>
                        <w:ind w:firstLineChars="0"/>
                        <w:rPr>
                          <w:rFonts w:hint="eastAsia"/>
                        </w:rPr>
                      </w:pPr>
                      <w:r>
                        <w:rPr>
                          <w:rFonts w:hint="eastAsia"/>
                        </w:rPr>
                        <w:t>短按，显示摄影机主菜单；</w:t>
                      </w:r>
                    </w:p>
                    <w:p>
                      <w:pPr>
                        <w:pStyle w:val="9"/>
                        <w:numPr>
                          <w:ilvl w:val="1"/>
                          <w:numId w:val="14"/>
                        </w:numPr>
                        <w:spacing w:before="60" w:after="0" w:line="240" w:lineRule="auto"/>
                        <w:ind w:firstLineChars="0"/>
                        <w:rPr>
                          <w:rFonts w:hint="eastAsia"/>
                        </w:rPr>
                      </w:pPr>
                      <w:r>
                        <w:rPr>
                          <w:rFonts w:hint="eastAsia"/>
                        </w:rPr>
                        <w:t>长按3秒，摄影机进入回放模式。</w:t>
                      </w:r>
                    </w:p>
                    <w:p>
                      <w:pPr>
                        <w:pStyle w:val="9"/>
                        <w:numPr>
                          <w:ilvl w:val="0"/>
                          <w:numId w:val="14"/>
                        </w:numPr>
                        <w:spacing w:before="60" w:after="0" w:line="240" w:lineRule="auto"/>
                        <w:ind w:left="714" w:hanging="357" w:firstLineChars="0"/>
                        <w:rPr>
                          <w:rFonts w:hint="eastAsia"/>
                          <w:b/>
                        </w:rPr>
                      </w:pPr>
                      <w:r>
                        <w:rPr>
                          <w:rFonts w:hint="eastAsia"/>
                          <w:b/>
                        </w:rPr>
                        <w:t>转轮：</w:t>
                      </w:r>
                    </w:p>
                    <w:p>
                      <w:pPr>
                        <w:pStyle w:val="9"/>
                        <w:numPr>
                          <w:ilvl w:val="1"/>
                          <w:numId w:val="14"/>
                        </w:numPr>
                        <w:spacing w:before="60" w:after="0" w:line="240" w:lineRule="auto"/>
                        <w:ind w:firstLineChars="0"/>
                        <w:rPr>
                          <w:rFonts w:hint="eastAsia"/>
                        </w:rPr>
                      </w:pPr>
                      <w:r>
                        <w:rPr>
                          <w:rFonts w:hint="eastAsia"/>
                        </w:rPr>
                        <w:t>短按，显示波形图；</w:t>
                      </w:r>
                    </w:p>
                    <w:p>
                      <w:pPr>
                        <w:pStyle w:val="9"/>
                        <w:numPr>
                          <w:ilvl w:val="1"/>
                          <w:numId w:val="14"/>
                        </w:numPr>
                        <w:ind w:firstLineChars="0"/>
                        <w:rPr>
                          <w:rFonts w:hint="eastAsia"/>
                        </w:rPr>
                      </w:pPr>
                      <w:r>
                        <w:rPr>
                          <w:rFonts w:hint="eastAsia"/>
                        </w:rPr>
                        <w:t>长按3秒，可以进行监视器亮度调节或屏幕翻转设置。监视器亮度</w:t>
                      </w:r>
                      <w:r>
                        <w:t>默认为60%，转轮向上滚动增强亮度，转轮向下滚动降低亮度</w:t>
                      </w:r>
                      <w:r>
                        <w:rPr>
                          <w:rFonts w:hint="eastAsia"/>
                        </w:rPr>
                        <w:t>；屏幕翻转可以设置屏幕翻转</w:t>
                      </w:r>
                      <w:r>
                        <w:t>180度</w:t>
                      </w:r>
                      <w:r>
                        <w:rPr>
                          <w:rFonts w:hint="eastAsia"/>
                        </w:rPr>
                        <w:t>，</w:t>
                      </w:r>
                      <w:r>
                        <w:t>或者随着屏幕倾斜角度自动翻转</w:t>
                      </w:r>
                      <w:r>
                        <w:rPr>
                          <w:rFonts w:hint="eastAsia"/>
                        </w:rPr>
                        <w:t>（</w:t>
                      </w:r>
                      <w:r>
                        <w:t>默认</w:t>
                      </w:r>
                      <w:r>
                        <w:rPr>
                          <w:rFonts w:hint="eastAsia"/>
                        </w:rPr>
                        <w:t>）。</w:t>
                      </w:r>
                    </w:p>
                    <w:p>
                      <w:pPr>
                        <w:pStyle w:val="9"/>
                        <w:numPr>
                          <w:ilvl w:val="0"/>
                          <w:numId w:val="14"/>
                        </w:numPr>
                        <w:spacing w:before="60" w:after="0" w:line="240" w:lineRule="auto"/>
                        <w:ind w:left="714" w:hanging="357" w:firstLineChars="0"/>
                        <w:rPr>
                          <w:rFonts w:hint="eastAsia"/>
                          <w:b/>
                        </w:rPr>
                      </w:pPr>
                      <w:r>
                        <w:rPr>
                          <w:rFonts w:hint="eastAsia"/>
                          <w:b/>
                        </w:rPr>
                        <w:t>按键1：</w:t>
                      </w:r>
                    </w:p>
                    <w:p>
                      <w:pPr>
                        <w:pStyle w:val="9"/>
                        <w:numPr>
                          <w:ilvl w:val="1"/>
                          <w:numId w:val="14"/>
                        </w:numPr>
                        <w:ind w:firstLineChars="0"/>
                        <w:rPr>
                          <w:rFonts w:hint="eastAsia"/>
                        </w:rPr>
                      </w:pPr>
                      <w:r>
                        <w:rPr>
                          <w:rFonts w:hint="eastAsia"/>
                        </w:rPr>
                        <w:t>短按，</w:t>
                      </w:r>
                      <w:r>
                        <w:t xml:space="preserve">RGB三色直方图。 指示曝光情况； </w:t>
                      </w:r>
                    </w:p>
                    <w:p>
                      <w:pPr>
                        <w:pStyle w:val="9"/>
                        <w:numPr>
                          <w:ilvl w:val="1"/>
                          <w:numId w:val="14"/>
                        </w:numPr>
                        <w:spacing w:before="60" w:after="0" w:line="240" w:lineRule="auto"/>
                        <w:ind w:firstLineChars="0"/>
                        <w:rPr>
                          <w:rFonts w:hint="eastAsia"/>
                        </w:rPr>
                      </w:pPr>
                      <w:r>
                        <w:rPr>
                          <w:rFonts w:hint="eastAsia"/>
                        </w:rPr>
                        <w:t>长按3秒，ARRI风格伪色图。</w:t>
                      </w:r>
                    </w:p>
                    <w:p>
                      <w:pPr>
                        <w:pStyle w:val="9"/>
                        <w:numPr>
                          <w:ilvl w:val="0"/>
                          <w:numId w:val="15"/>
                        </w:numPr>
                        <w:spacing w:before="60" w:after="0" w:line="240" w:lineRule="auto"/>
                        <w:ind w:firstLineChars="0"/>
                        <w:rPr>
                          <w:rFonts w:hint="eastAsia"/>
                          <w:b/>
                        </w:rPr>
                      </w:pPr>
                      <w:r>
                        <w:rPr>
                          <w:rFonts w:hint="eastAsia"/>
                          <w:b/>
                        </w:rPr>
                        <w:t>按键</w:t>
                      </w:r>
                      <w:r>
                        <w:rPr>
                          <w:b/>
                        </w:rPr>
                        <w:t>2</w:t>
                      </w:r>
                      <w:r>
                        <w:rPr>
                          <w:rFonts w:hint="eastAsia"/>
                          <w:b/>
                        </w:rPr>
                        <w:t>：</w:t>
                      </w:r>
                    </w:p>
                    <w:p>
                      <w:pPr>
                        <w:pStyle w:val="9"/>
                        <w:numPr>
                          <w:ilvl w:val="1"/>
                          <w:numId w:val="14"/>
                        </w:numPr>
                        <w:ind w:firstLineChars="0"/>
                        <w:rPr>
                          <w:rFonts w:hint="eastAsia"/>
                        </w:rPr>
                      </w:pPr>
                      <w:r>
                        <w:t>短按，放大取景画面，指示对焦情况。；</w:t>
                      </w:r>
                    </w:p>
                    <w:p>
                      <w:pPr>
                        <w:pStyle w:val="9"/>
                        <w:numPr>
                          <w:ilvl w:val="1"/>
                          <w:numId w:val="14"/>
                        </w:numPr>
                        <w:spacing w:before="60" w:after="0" w:line="240" w:lineRule="auto"/>
                        <w:ind w:firstLineChars="0"/>
                        <w:rPr>
                          <w:rFonts w:hint="eastAsia"/>
                          <w:b/>
                        </w:rPr>
                      </w:pPr>
                      <w:r>
                        <w:rPr>
                          <w:rFonts w:hint="eastAsia"/>
                        </w:rPr>
                        <w:t>长按3秒，可以进入峰值对焦。峰值对焦显示红线峰值勾边，方便对焦，默认为N</w:t>
                      </w:r>
                      <w:r>
                        <w:t>ormal</w:t>
                      </w:r>
                      <w:r>
                        <w:rPr>
                          <w:rFonts w:hint="eastAsia"/>
                        </w:rPr>
                        <w:t>（正常）。</w:t>
                      </w:r>
                    </w:p>
                  </w:txbxContent>
                </v:textbox>
              </v:shape>
            </w:pict>
          </mc:Fallback>
        </mc:AlternateContent>
      </w:r>
    </w:p>
    <w:p w14:paraId="11D270F6" w14:textId="77777777" w:rsidR="00C1414D" w:rsidRDefault="00C1414D">
      <w:pPr>
        <w:rPr>
          <w:b/>
        </w:rPr>
      </w:pPr>
    </w:p>
    <w:p w14:paraId="51444078" w14:textId="77777777" w:rsidR="00C1414D" w:rsidRDefault="00C1414D"/>
    <w:p w14:paraId="426A10CA" w14:textId="77777777" w:rsidR="00C1414D" w:rsidRDefault="00C1414D"/>
    <w:p w14:paraId="7A12DD03" w14:textId="77777777" w:rsidR="00C1414D" w:rsidRDefault="00C1414D"/>
    <w:p w14:paraId="40B5AECE" w14:textId="77777777" w:rsidR="00C1414D" w:rsidRDefault="00C1414D"/>
    <w:p w14:paraId="14FFF246" w14:textId="77777777" w:rsidR="00C1414D" w:rsidRDefault="00C1414D"/>
    <w:p w14:paraId="39FE2E50" w14:textId="77777777" w:rsidR="00C1414D" w:rsidRDefault="00C1414D">
      <w:pPr>
        <w:ind w:left="716" w:hanging="716"/>
      </w:pPr>
    </w:p>
    <w:p w14:paraId="67438675" w14:textId="77777777" w:rsidR="00C1414D" w:rsidRDefault="00C1414D">
      <w:pPr>
        <w:ind w:left="716" w:hanging="716"/>
      </w:pPr>
    </w:p>
    <w:p w14:paraId="248A16B7" w14:textId="77777777" w:rsidR="00C1414D" w:rsidRDefault="00C1414D">
      <w:pPr>
        <w:ind w:left="716" w:hanging="716"/>
      </w:pPr>
    </w:p>
    <w:p w14:paraId="609626A5" w14:textId="77777777" w:rsidR="00C1414D" w:rsidRDefault="00C1414D">
      <w:pPr>
        <w:ind w:left="716" w:hanging="716"/>
      </w:pPr>
    </w:p>
    <w:p w14:paraId="7B5582AC" w14:textId="77777777" w:rsidR="00C1414D" w:rsidRDefault="00C1414D">
      <w:pPr>
        <w:ind w:left="716" w:hanging="716"/>
      </w:pPr>
    </w:p>
    <w:p w14:paraId="1A82EE8F" w14:textId="77777777" w:rsidR="00C1414D" w:rsidRDefault="00C1414D">
      <w:pPr>
        <w:ind w:left="716" w:hanging="716"/>
      </w:pPr>
    </w:p>
    <w:p w14:paraId="2C0690FC" w14:textId="77777777" w:rsidR="00C1414D" w:rsidRDefault="00C1414D">
      <w:pPr>
        <w:ind w:left="716" w:hanging="716"/>
      </w:pPr>
    </w:p>
    <w:p w14:paraId="12F4CD65" w14:textId="77777777" w:rsidR="00C1414D" w:rsidRDefault="00C1414D">
      <w:pPr>
        <w:rPr>
          <w:b/>
        </w:rPr>
      </w:pPr>
    </w:p>
    <w:p w14:paraId="547857DC" w14:textId="77777777" w:rsidR="00C1414D" w:rsidRDefault="00C1414D">
      <w:pPr>
        <w:rPr>
          <w:b/>
        </w:rPr>
      </w:pPr>
    </w:p>
    <w:p w14:paraId="27CF674B" w14:textId="77777777" w:rsidR="00C1414D" w:rsidRDefault="00C1414D">
      <w:pPr>
        <w:rPr>
          <w:b/>
        </w:rPr>
      </w:pPr>
    </w:p>
    <w:p w14:paraId="5ABA6FF3" w14:textId="77777777" w:rsidR="00C1414D" w:rsidRDefault="00C1414D">
      <w:pPr>
        <w:rPr>
          <w:b/>
        </w:rPr>
      </w:pPr>
    </w:p>
    <w:p w14:paraId="3D65B6F6" w14:textId="77777777" w:rsidR="00C1414D" w:rsidRDefault="00C1414D">
      <w:pPr>
        <w:rPr>
          <w:b/>
        </w:rPr>
      </w:pPr>
    </w:p>
    <w:p w14:paraId="0228D49C" w14:textId="77777777" w:rsidR="00C1414D" w:rsidRDefault="00C1414D">
      <w:pPr>
        <w:rPr>
          <w:b/>
        </w:rPr>
      </w:pPr>
    </w:p>
    <w:p w14:paraId="737124F5" w14:textId="77777777" w:rsidR="00C1414D" w:rsidRDefault="00000000">
      <w:pPr>
        <w:spacing w:before="60"/>
      </w:pPr>
      <w:r>
        <w:br w:type="page"/>
      </w:r>
    </w:p>
    <w:p w14:paraId="56A3C55D" w14:textId="77777777" w:rsidR="00C1414D" w:rsidRDefault="00000000">
      <w:pPr>
        <w:rPr>
          <w:b/>
        </w:rPr>
      </w:pPr>
      <w:r>
        <w:rPr>
          <w:noProof/>
        </w:rPr>
        <w:lastRenderedPageBreak/>
        <mc:AlternateContent>
          <mc:Choice Requires="wps">
            <w:drawing>
              <wp:anchor distT="0" distB="0" distL="114300" distR="114300" simplePos="0" relativeHeight="251669504" behindDoc="0" locked="0" layoutInCell="1" allowOverlap="1" wp14:anchorId="0AA6447D" wp14:editId="279E2F2D">
                <wp:simplePos x="0" y="0"/>
                <wp:positionH relativeFrom="column">
                  <wp:posOffset>98425</wp:posOffset>
                </wp:positionH>
                <wp:positionV relativeFrom="paragraph">
                  <wp:posOffset>69850</wp:posOffset>
                </wp:positionV>
                <wp:extent cx="6440170" cy="1403985"/>
                <wp:effectExtent l="0" t="0" r="17780" b="20320"/>
                <wp:wrapNone/>
                <wp:docPr id="1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0170" cy="1403985"/>
                        </a:xfrm>
                        <a:prstGeom prst="rect">
                          <a:avLst/>
                        </a:prstGeom>
                        <a:solidFill>
                          <a:srgbClr val="FFFFFF"/>
                        </a:solidFill>
                        <a:ln w="9525">
                          <a:solidFill>
                            <a:srgbClr val="000000"/>
                          </a:solidFill>
                          <a:miter lim="800000"/>
                        </a:ln>
                      </wps:spPr>
                      <wps:txbx>
                        <w:txbxContent>
                          <w:p w14:paraId="34012841" w14:textId="77777777" w:rsidR="00C1414D" w:rsidRDefault="00000000">
                            <w:pPr>
                              <w:rPr>
                                <w:b/>
                              </w:rPr>
                            </w:pPr>
                            <w:r>
                              <w:rPr>
                                <w:rFonts w:hint="eastAsia"/>
                                <w:b/>
                              </w:rPr>
                              <w:t>回放模式：</w:t>
                            </w:r>
                          </w:p>
                          <w:p w14:paraId="2B721770" w14:textId="77777777" w:rsidR="00C1414D" w:rsidRDefault="00000000">
                            <w:r>
                              <w:rPr>
                                <w:rFonts w:hint="eastAsia"/>
                              </w:rPr>
                              <w:t>回放状态时，除开关键外，其余的按键都具有了新的功能：</w:t>
                            </w:r>
                          </w:p>
                          <w:p w14:paraId="52F9E4A6" w14:textId="77777777" w:rsidR="00C1414D" w:rsidRDefault="00000000">
                            <w:pPr>
                              <w:pStyle w:val="ListParagraph"/>
                              <w:numPr>
                                <w:ilvl w:val="0"/>
                                <w:numId w:val="14"/>
                              </w:numPr>
                              <w:spacing w:before="60" w:after="0" w:line="240" w:lineRule="auto"/>
                              <w:ind w:firstLineChars="0"/>
                            </w:pPr>
                            <w:r>
                              <w:rPr>
                                <w:rFonts w:hint="eastAsia"/>
                                <w:b/>
                              </w:rPr>
                              <w:t>录制键：</w:t>
                            </w:r>
                            <w:r>
                              <w:rPr>
                                <w:rFonts w:hint="eastAsia"/>
                                <w:bCs/>
                              </w:rPr>
                              <w:t>短按，</w:t>
                            </w:r>
                            <w:r>
                              <w:rPr>
                                <w:rFonts w:hint="eastAsia"/>
                              </w:rPr>
                              <w:t>切换取景模式。</w:t>
                            </w:r>
                          </w:p>
                          <w:p w14:paraId="57C5A0A6" w14:textId="77777777" w:rsidR="00C1414D" w:rsidRDefault="00000000">
                            <w:pPr>
                              <w:pStyle w:val="ListParagraph"/>
                              <w:numPr>
                                <w:ilvl w:val="0"/>
                                <w:numId w:val="14"/>
                              </w:numPr>
                              <w:spacing w:before="60" w:after="0" w:line="240" w:lineRule="auto"/>
                              <w:ind w:left="714" w:firstLineChars="0" w:hanging="357"/>
                              <w:rPr>
                                <w:b/>
                              </w:rPr>
                            </w:pPr>
                            <w:r>
                              <w:rPr>
                                <w:rFonts w:hint="eastAsia"/>
                                <w:b/>
                              </w:rPr>
                              <w:t>回放键：</w:t>
                            </w:r>
                          </w:p>
                          <w:p w14:paraId="53B0F32B" w14:textId="77777777" w:rsidR="00C1414D" w:rsidRDefault="00000000">
                            <w:pPr>
                              <w:pStyle w:val="ListParagraph"/>
                              <w:numPr>
                                <w:ilvl w:val="1"/>
                                <w:numId w:val="14"/>
                              </w:numPr>
                              <w:spacing w:before="60" w:after="0" w:line="240" w:lineRule="auto"/>
                              <w:ind w:firstLineChars="0"/>
                            </w:pPr>
                            <w:r>
                              <w:rPr>
                                <w:rFonts w:hint="eastAsia"/>
                              </w:rPr>
                              <w:t>短按，播放/暂停；</w:t>
                            </w:r>
                          </w:p>
                          <w:p w14:paraId="466DA3EB" w14:textId="77777777" w:rsidR="00C1414D" w:rsidRDefault="00000000">
                            <w:pPr>
                              <w:pStyle w:val="ListParagraph"/>
                              <w:numPr>
                                <w:ilvl w:val="1"/>
                                <w:numId w:val="14"/>
                              </w:numPr>
                              <w:spacing w:before="60" w:after="0" w:line="240" w:lineRule="auto"/>
                              <w:ind w:firstLineChars="0"/>
                            </w:pPr>
                            <w:r>
                              <w:rPr>
                                <w:rFonts w:hint="eastAsia"/>
                              </w:rPr>
                              <w:t>长按3秒，摄影机进入取景模式。</w:t>
                            </w:r>
                          </w:p>
                          <w:p w14:paraId="77364C67" w14:textId="77777777" w:rsidR="00C1414D" w:rsidRDefault="00000000">
                            <w:pPr>
                              <w:pStyle w:val="ListParagraph"/>
                              <w:numPr>
                                <w:ilvl w:val="0"/>
                                <w:numId w:val="14"/>
                              </w:numPr>
                              <w:spacing w:before="60" w:after="0" w:line="240" w:lineRule="auto"/>
                              <w:ind w:left="714" w:firstLineChars="0" w:hanging="357"/>
                              <w:rPr>
                                <w:b/>
                              </w:rPr>
                            </w:pPr>
                            <w:r>
                              <w:rPr>
                                <w:rFonts w:hint="eastAsia"/>
                                <w:b/>
                              </w:rPr>
                              <w:t>转轮：</w:t>
                            </w:r>
                          </w:p>
                          <w:p w14:paraId="791E0A0B" w14:textId="77777777" w:rsidR="00C1414D" w:rsidRDefault="00000000">
                            <w:pPr>
                              <w:pStyle w:val="ListParagraph"/>
                              <w:numPr>
                                <w:ilvl w:val="1"/>
                                <w:numId w:val="14"/>
                              </w:numPr>
                              <w:ind w:firstLineChars="0"/>
                            </w:pPr>
                            <w:r>
                              <w:t>转动转轮可以快进或者回倒当前素材。</w:t>
                            </w:r>
                          </w:p>
                          <w:p w14:paraId="10744727" w14:textId="77777777" w:rsidR="00C1414D" w:rsidRDefault="00000000">
                            <w:pPr>
                              <w:pStyle w:val="ListParagraph"/>
                              <w:numPr>
                                <w:ilvl w:val="1"/>
                                <w:numId w:val="14"/>
                              </w:numPr>
                              <w:ind w:firstLineChars="0"/>
                            </w:pPr>
                            <w:r>
                              <w:t>短按，显示波形图；</w:t>
                            </w:r>
                          </w:p>
                          <w:p w14:paraId="57DA6015" w14:textId="77777777" w:rsidR="00C1414D" w:rsidRDefault="00000000">
                            <w:pPr>
                              <w:pStyle w:val="ListParagraph"/>
                              <w:numPr>
                                <w:ilvl w:val="1"/>
                                <w:numId w:val="14"/>
                              </w:numPr>
                              <w:ind w:firstLineChars="0"/>
                            </w:pPr>
                            <w:r>
                              <w:rPr>
                                <w:rFonts w:hint="eastAsia"/>
                              </w:rPr>
                              <w:t>长按3秒，可以进行监视器亮度调节或屏幕翻转设置。监视器亮度</w:t>
                            </w:r>
                            <w:r>
                              <w:t>默认为60%，转轮向上滚动增强亮度，转轮向下滚动降低亮度</w:t>
                            </w:r>
                            <w:r>
                              <w:rPr>
                                <w:rFonts w:hint="eastAsia"/>
                              </w:rPr>
                              <w:t>；屏幕翻转可以设置屏幕翻转</w:t>
                            </w:r>
                            <w:r>
                              <w:t>180度</w:t>
                            </w:r>
                            <w:r>
                              <w:rPr>
                                <w:rFonts w:hint="eastAsia"/>
                              </w:rPr>
                              <w:t>，</w:t>
                            </w:r>
                            <w:r>
                              <w:t>或者随着屏幕倾斜角度自动翻转</w:t>
                            </w:r>
                            <w:r>
                              <w:rPr>
                                <w:rFonts w:hint="eastAsia"/>
                              </w:rPr>
                              <w:t>（</w:t>
                            </w:r>
                            <w:r>
                              <w:t>默认</w:t>
                            </w:r>
                            <w:r>
                              <w:rPr>
                                <w:rFonts w:hint="eastAsia"/>
                              </w:rPr>
                              <w:t>）。</w:t>
                            </w:r>
                          </w:p>
                          <w:p w14:paraId="6FA4F951" w14:textId="77777777" w:rsidR="00C1414D" w:rsidRDefault="00000000">
                            <w:pPr>
                              <w:pStyle w:val="ListParagraph"/>
                              <w:numPr>
                                <w:ilvl w:val="0"/>
                                <w:numId w:val="14"/>
                              </w:numPr>
                              <w:spacing w:before="60" w:after="0" w:line="240" w:lineRule="auto"/>
                              <w:ind w:left="714" w:firstLineChars="0" w:hanging="357"/>
                              <w:rPr>
                                <w:b/>
                              </w:rPr>
                            </w:pPr>
                            <w:r>
                              <w:rPr>
                                <w:rFonts w:hint="eastAsia"/>
                                <w:b/>
                              </w:rPr>
                              <w:t>按键1：</w:t>
                            </w:r>
                          </w:p>
                          <w:p w14:paraId="26FD83A6" w14:textId="77777777" w:rsidR="00C1414D" w:rsidRDefault="00000000">
                            <w:pPr>
                              <w:pStyle w:val="ListParagraph"/>
                              <w:numPr>
                                <w:ilvl w:val="1"/>
                                <w:numId w:val="14"/>
                              </w:numPr>
                              <w:ind w:firstLineChars="0"/>
                            </w:pPr>
                            <w:r>
                              <w:rPr>
                                <w:rFonts w:hint="eastAsia"/>
                              </w:rPr>
                              <w:t>短按，切换上一条素材</w:t>
                            </w:r>
                            <w:r>
                              <w:t xml:space="preserve">； </w:t>
                            </w:r>
                          </w:p>
                          <w:p w14:paraId="66B04E72" w14:textId="77777777" w:rsidR="00C1414D" w:rsidRDefault="00000000">
                            <w:pPr>
                              <w:pStyle w:val="ListParagraph"/>
                              <w:numPr>
                                <w:ilvl w:val="1"/>
                                <w:numId w:val="14"/>
                              </w:numPr>
                              <w:spacing w:before="60" w:after="0" w:line="240" w:lineRule="auto"/>
                              <w:ind w:firstLineChars="0"/>
                            </w:pPr>
                            <w:r>
                              <w:rPr>
                                <w:rFonts w:hint="eastAsia"/>
                              </w:rPr>
                              <w:t>长按3秒，ARRI风格伪色图。</w:t>
                            </w:r>
                          </w:p>
                          <w:p w14:paraId="14BE4EC6" w14:textId="77777777" w:rsidR="00C1414D" w:rsidRDefault="00000000">
                            <w:pPr>
                              <w:pStyle w:val="ListParagraph"/>
                              <w:numPr>
                                <w:ilvl w:val="0"/>
                                <w:numId w:val="15"/>
                              </w:numPr>
                              <w:spacing w:before="60" w:after="0" w:line="240" w:lineRule="auto"/>
                              <w:ind w:firstLineChars="0"/>
                              <w:rPr>
                                <w:b/>
                              </w:rPr>
                            </w:pPr>
                            <w:r>
                              <w:rPr>
                                <w:rFonts w:hint="eastAsia"/>
                                <w:b/>
                              </w:rPr>
                              <w:t>按键</w:t>
                            </w:r>
                            <w:r>
                              <w:rPr>
                                <w:b/>
                              </w:rPr>
                              <w:t>2</w:t>
                            </w:r>
                            <w:r>
                              <w:rPr>
                                <w:rFonts w:hint="eastAsia"/>
                                <w:b/>
                              </w:rPr>
                              <w:t>：</w:t>
                            </w:r>
                          </w:p>
                          <w:p w14:paraId="63E0AFDC" w14:textId="77777777" w:rsidR="00C1414D" w:rsidRDefault="00000000">
                            <w:pPr>
                              <w:pStyle w:val="ListParagraph"/>
                              <w:numPr>
                                <w:ilvl w:val="1"/>
                                <w:numId w:val="14"/>
                              </w:numPr>
                              <w:ind w:firstLineChars="0"/>
                            </w:pPr>
                            <w:r>
                              <w:t>短按，</w:t>
                            </w:r>
                            <w:r>
                              <w:rPr>
                                <w:rFonts w:hint="eastAsia"/>
                              </w:rPr>
                              <w:t>切换下一条素材；</w:t>
                            </w:r>
                          </w:p>
                          <w:p w14:paraId="3DC77206" w14:textId="77777777" w:rsidR="00C1414D" w:rsidRDefault="00000000">
                            <w:pPr>
                              <w:pStyle w:val="ListParagraph"/>
                              <w:numPr>
                                <w:ilvl w:val="1"/>
                                <w:numId w:val="14"/>
                              </w:numPr>
                              <w:spacing w:before="60" w:after="0" w:line="240" w:lineRule="auto"/>
                              <w:ind w:firstLineChars="0"/>
                              <w:rPr>
                                <w:b/>
                              </w:rPr>
                            </w:pPr>
                            <w:r>
                              <w:rPr>
                                <w:rFonts w:hint="eastAsia"/>
                              </w:rPr>
                              <w:t>长按3秒，可以进入峰值对焦。峰值对焦显示红线峰值勾边，方便对焦，默认为N</w:t>
                            </w:r>
                            <w:r>
                              <w:t>ormal</w:t>
                            </w:r>
                            <w:r>
                              <w:rPr>
                                <w:rFonts w:hint="eastAsia"/>
                              </w:rPr>
                              <w:t>（正常）。</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xmlns:wpsCustomData="http://www.wps.cn/officeDocument/2013/wpsCustomData">
            <w:pict>
              <v:shape id="文本框 2" o:spid="_x0000_s1026" o:spt="202" type="#_x0000_t202" style="position:absolute;left:0pt;margin-left:7.75pt;margin-top:5.5pt;height:110.55pt;width:507.1pt;z-index:251669504;mso-width-relative:page;mso-height-relative:margin;mso-height-percent:200;" fillcolor="#FFFFFF" filled="t" stroked="t" coordsize="21600,21600" o:gfxdata="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YOGk4NYAAAAKAQAADwAAAAAAAAABACAAAAAiAAAAZHJzL2Rv&#10;d25yZXYueG1sUEsBAhQAFAAAAAgAh07iQKoewr48AgAAfgQAAA4AAAAAAAAAAQAgAAAAJQEAAGRy&#10;cy9lMm9Eb2MueG1sUEsFBgAAAAAGAAYAWQEAANMFAAAAAA==&#10;">
                <v:fill on="t" focussize="0,0"/>
                <v:stroke color="#000000" miterlimit="8" joinstyle="miter"/>
                <v:imagedata o:title=""/>
                <o:lock v:ext="edit" aspectratio="f"/>
                <v:textbox style="mso-fit-shape-to-text:t;">
                  <w:txbxContent>
                    <w:p>
                      <w:pPr>
                        <w:rPr>
                          <w:rFonts w:hint="eastAsia"/>
                          <w:b/>
                        </w:rPr>
                      </w:pPr>
                      <w:r>
                        <w:rPr>
                          <w:rFonts w:hint="eastAsia"/>
                          <w:b/>
                        </w:rPr>
                        <w:t>回放模式：</w:t>
                      </w:r>
                    </w:p>
                    <w:p>
                      <w:pPr>
                        <w:rPr>
                          <w:rFonts w:hint="eastAsia"/>
                        </w:rPr>
                      </w:pPr>
                      <w:r>
                        <w:rPr>
                          <w:rFonts w:hint="eastAsia"/>
                        </w:rPr>
                        <w:t>回放状态时，除开关键外，其余的按键都具有了新的功能：</w:t>
                      </w:r>
                    </w:p>
                    <w:p>
                      <w:pPr>
                        <w:pStyle w:val="9"/>
                        <w:numPr>
                          <w:ilvl w:val="0"/>
                          <w:numId w:val="14"/>
                        </w:numPr>
                        <w:spacing w:before="60" w:after="0" w:line="240" w:lineRule="auto"/>
                        <w:ind w:firstLineChars="0"/>
                        <w:rPr>
                          <w:rFonts w:hint="eastAsia"/>
                        </w:rPr>
                      </w:pPr>
                      <w:r>
                        <w:rPr>
                          <w:rFonts w:hint="eastAsia"/>
                          <w:b/>
                        </w:rPr>
                        <w:t>录制键：</w:t>
                      </w:r>
                      <w:r>
                        <w:rPr>
                          <w:rFonts w:hint="eastAsia"/>
                          <w:bCs/>
                        </w:rPr>
                        <w:t>短按，</w:t>
                      </w:r>
                      <w:r>
                        <w:rPr>
                          <w:rFonts w:hint="eastAsia"/>
                        </w:rPr>
                        <w:t>切换取景模式。</w:t>
                      </w:r>
                    </w:p>
                    <w:p>
                      <w:pPr>
                        <w:pStyle w:val="9"/>
                        <w:numPr>
                          <w:ilvl w:val="0"/>
                          <w:numId w:val="14"/>
                        </w:numPr>
                        <w:spacing w:before="60" w:after="0" w:line="240" w:lineRule="auto"/>
                        <w:ind w:left="714" w:hanging="357" w:firstLineChars="0"/>
                        <w:rPr>
                          <w:rFonts w:hint="eastAsia"/>
                          <w:b/>
                        </w:rPr>
                      </w:pPr>
                      <w:r>
                        <w:rPr>
                          <w:rFonts w:hint="eastAsia"/>
                          <w:b/>
                        </w:rPr>
                        <w:t>回放键：</w:t>
                      </w:r>
                    </w:p>
                    <w:p>
                      <w:pPr>
                        <w:pStyle w:val="9"/>
                        <w:numPr>
                          <w:ilvl w:val="1"/>
                          <w:numId w:val="14"/>
                        </w:numPr>
                        <w:spacing w:before="60" w:after="0" w:line="240" w:lineRule="auto"/>
                        <w:ind w:firstLineChars="0"/>
                        <w:rPr>
                          <w:rFonts w:hint="eastAsia"/>
                        </w:rPr>
                      </w:pPr>
                      <w:r>
                        <w:rPr>
                          <w:rFonts w:hint="eastAsia"/>
                        </w:rPr>
                        <w:t>短按，播放/暂停；</w:t>
                      </w:r>
                    </w:p>
                    <w:p>
                      <w:pPr>
                        <w:pStyle w:val="9"/>
                        <w:numPr>
                          <w:ilvl w:val="1"/>
                          <w:numId w:val="14"/>
                        </w:numPr>
                        <w:spacing w:before="60" w:after="0" w:line="240" w:lineRule="auto"/>
                        <w:ind w:firstLineChars="0"/>
                        <w:rPr>
                          <w:rFonts w:hint="eastAsia"/>
                        </w:rPr>
                      </w:pPr>
                      <w:r>
                        <w:rPr>
                          <w:rFonts w:hint="eastAsia"/>
                        </w:rPr>
                        <w:t>长按3秒，摄影机进入取景模式。</w:t>
                      </w:r>
                    </w:p>
                    <w:p>
                      <w:pPr>
                        <w:pStyle w:val="9"/>
                        <w:numPr>
                          <w:ilvl w:val="0"/>
                          <w:numId w:val="14"/>
                        </w:numPr>
                        <w:spacing w:before="60" w:after="0" w:line="240" w:lineRule="auto"/>
                        <w:ind w:left="714" w:hanging="357" w:firstLineChars="0"/>
                        <w:rPr>
                          <w:rFonts w:hint="eastAsia"/>
                          <w:b/>
                        </w:rPr>
                      </w:pPr>
                      <w:r>
                        <w:rPr>
                          <w:rFonts w:hint="eastAsia"/>
                          <w:b/>
                        </w:rPr>
                        <w:t>转轮：</w:t>
                      </w:r>
                    </w:p>
                    <w:p>
                      <w:pPr>
                        <w:pStyle w:val="9"/>
                        <w:numPr>
                          <w:ilvl w:val="1"/>
                          <w:numId w:val="14"/>
                        </w:numPr>
                        <w:ind w:firstLineChars="0"/>
                        <w:rPr>
                          <w:rFonts w:hint="eastAsia"/>
                        </w:rPr>
                      </w:pPr>
                      <w:r>
                        <w:t>转动转轮可以快进或者回倒当前素材。</w:t>
                      </w:r>
                    </w:p>
                    <w:p>
                      <w:pPr>
                        <w:pStyle w:val="9"/>
                        <w:numPr>
                          <w:ilvl w:val="1"/>
                          <w:numId w:val="14"/>
                        </w:numPr>
                        <w:ind w:firstLineChars="0"/>
                        <w:rPr>
                          <w:rFonts w:hint="eastAsia"/>
                        </w:rPr>
                      </w:pPr>
                      <w:r>
                        <w:t>短按，显示波形图；</w:t>
                      </w:r>
                    </w:p>
                    <w:p>
                      <w:pPr>
                        <w:pStyle w:val="9"/>
                        <w:numPr>
                          <w:ilvl w:val="1"/>
                          <w:numId w:val="14"/>
                        </w:numPr>
                        <w:ind w:firstLineChars="0"/>
                        <w:rPr>
                          <w:rFonts w:hint="eastAsia"/>
                        </w:rPr>
                      </w:pPr>
                      <w:r>
                        <w:rPr>
                          <w:rFonts w:hint="eastAsia"/>
                        </w:rPr>
                        <w:t>长按3秒，可以进行监视器亮度调节或屏幕翻转设置。监视器亮度</w:t>
                      </w:r>
                      <w:r>
                        <w:t>默认为60%，转轮向上滚动增强亮度，转轮向下滚动降低亮度</w:t>
                      </w:r>
                      <w:r>
                        <w:rPr>
                          <w:rFonts w:hint="eastAsia"/>
                        </w:rPr>
                        <w:t>；屏幕翻转可以设置屏幕翻转</w:t>
                      </w:r>
                      <w:r>
                        <w:t>180度</w:t>
                      </w:r>
                      <w:r>
                        <w:rPr>
                          <w:rFonts w:hint="eastAsia"/>
                        </w:rPr>
                        <w:t>，</w:t>
                      </w:r>
                      <w:r>
                        <w:t>或者随着屏幕倾斜角度自动翻转</w:t>
                      </w:r>
                      <w:r>
                        <w:rPr>
                          <w:rFonts w:hint="eastAsia"/>
                        </w:rPr>
                        <w:t>（</w:t>
                      </w:r>
                      <w:r>
                        <w:t>默认</w:t>
                      </w:r>
                      <w:r>
                        <w:rPr>
                          <w:rFonts w:hint="eastAsia"/>
                        </w:rPr>
                        <w:t>）。</w:t>
                      </w:r>
                    </w:p>
                    <w:p>
                      <w:pPr>
                        <w:pStyle w:val="9"/>
                        <w:numPr>
                          <w:ilvl w:val="0"/>
                          <w:numId w:val="14"/>
                        </w:numPr>
                        <w:spacing w:before="60" w:after="0" w:line="240" w:lineRule="auto"/>
                        <w:ind w:left="714" w:hanging="357" w:firstLineChars="0"/>
                        <w:rPr>
                          <w:rFonts w:hint="eastAsia"/>
                          <w:b/>
                        </w:rPr>
                      </w:pPr>
                      <w:r>
                        <w:rPr>
                          <w:rFonts w:hint="eastAsia"/>
                          <w:b/>
                        </w:rPr>
                        <w:t>按键1：</w:t>
                      </w:r>
                    </w:p>
                    <w:p>
                      <w:pPr>
                        <w:pStyle w:val="9"/>
                        <w:numPr>
                          <w:ilvl w:val="1"/>
                          <w:numId w:val="14"/>
                        </w:numPr>
                        <w:ind w:firstLineChars="0"/>
                        <w:rPr>
                          <w:rFonts w:hint="eastAsia"/>
                        </w:rPr>
                      </w:pPr>
                      <w:r>
                        <w:rPr>
                          <w:rFonts w:hint="eastAsia"/>
                        </w:rPr>
                        <w:t>短按，切换上一条素材</w:t>
                      </w:r>
                      <w:r>
                        <w:t xml:space="preserve">； </w:t>
                      </w:r>
                    </w:p>
                    <w:p>
                      <w:pPr>
                        <w:pStyle w:val="9"/>
                        <w:numPr>
                          <w:ilvl w:val="1"/>
                          <w:numId w:val="14"/>
                        </w:numPr>
                        <w:spacing w:before="60" w:after="0" w:line="240" w:lineRule="auto"/>
                        <w:ind w:firstLineChars="0"/>
                        <w:rPr>
                          <w:rFonts w:hint="eastAsia"/>
                        </w:rPr>
                      </w:pPr>
                      <w:r>
                        <w:rPr>
                          <w:rFonts w:hint="eastAsia"/>
                        </w:rPr>
                        <w:t>长按3秒，ARRI风格伪色图。</w:t>
                      </w:r>
                    </w:p>
                    <w:p>
                      <w:pPr>
                        <w:pStyle w:val="9"/>
                        <w:numPr>
                          <w:ilvl w:val="0"/>
                          <w:numId w:val="15"/>
                        </w:numPr>
                        <w:spacing w:before="60" w:after="0" w:line="240" w:lineRule="auto"/>
                        <w:ind w:firstLineChars="0"/>
                        <w:rPr>
                          <w:rFonts w:hint="eastAsia"/>
                          <w:b/>
                        </w:rPr>
                      </w:pPr>
                      <w:r>
                        <w:rPr>
                          <w:rFonts w:hint="eastAsia"/>
                          <w:b/>
                        </w:rPr>
                        <w:t>按键</w:t>
                      </w:r>
                      <w:r>
                        <w:rPr>
                          <w:b/>
                        </w:rPr>
                        <w:t>2</w:t>
                      </w:r>
                      <w:r>
                        <w:rPr>
                          <w:rFonts w:hint="eastAsia"/>
                          <w:b/>
                        </w:rPr>
                        <w:t>：</w:t>
                      </w:r>
                    </w:p>
                    <w:p>
                      <w:pPr>
                        <w:pStyle w:val="9"/>
                        <w:numPr>
                          <w:ilvl w:val="1"/>
                          <w:numId w:val="14"/>
                        </w:numPr>
                        <w:ind w:firstLineChars="0"/>
                        <w:rPr>
                          <w:rFonts w:hint="eastAsia"/>
                        </w:rPr>
                      </w:pPr>
                      <w:r>
                        <w:t>短按，</w:t>
                      </w:r>
                      <w:r>
                        <w:rPr>
                          <w:rFonts w:hint="eastAsia"/>
                        </w:rPr>
                        <w:t>切换下一条素材；</w:t>
                      </w:r>
                    </w:p>
                    <w:p>
                      <w:pPr>
                        <w:pStyle w:val="9"/>
                        <w:numPr>
                          <w:ilvl w:val="1"/>
                          <w:numId w:val="14"/>
                        </w:numPr>
                        <w:spacing w:before="60" w:after="0" w:line="240" w:lineRule="auto"/>
                        <w:ind w:firstLineChars="0"/>
                        <w:rPr>
                          <w:rFonts w:hint="eastAsia"/>
                          <w:b/>
                        </w:rPr>
                      </w:pPr>
                      <w:r>
                        <w:rPr>
                          <w:rFonts w:hint="eastAsia"/>
                        </w:rPr>
                        <w:t>长按3秒，可以进入峰值对焦。峰值对焦显示红线峰值勾边，方便对焦，默认为N</w:t>
                      </w:r>
                      <w:r>
                        <w:t>ormal</w:t>
                      </w:r>
                      <w:r>
                        <w:rPr>
                          <w:rFonts w:hint="eastAsia"/>
                        </w:rPr>
                        <w:t>（正常）。</w:t>
                      </w:r>
                    </w:p>
                  </w:txbxContent>
                </v:textbox>
              </v:shape>
            </w:pict>
          </mc:Fallback>
        </mc:AlternateContent>
      </w:r>
    </w:p>
    <w:p w14:paraId="276E279F" w14:textId="77777777" w:rsidR="00C1414D" w:rsidRDefault="00C1414D"/>
    <w:p w14:paraId="47F2D7A0" w14:textId="77777777" w:rsidR="00C1414D" w:rsidRDefault="00C1414D"/>
    <w:p w14:paraId="4A46FF4C" w14:textId="77777777" w:rsidR="00C1414D" w:rsidRDefault="00C1414D"/>
    <w:p w14:paraId="20BCEF36" w14:textId="77777777" w:rsidR="00C1414D" w:rsidRDefault="00C1414D"/>
    <w:p w14:paraId="0B31B3FA" w14:textId="77777777" w:rsidR="00C1414D" w:rsidRDefault="00C1414D"/>
    <w:p w14:paraId="0CD22AA2" w14:textId="77777777" w:rsidR="00C1414D" w:rsidRDefault="00C1414D">
      <w:pPr>
        <w:ind w:left="716" w:hanging="716"/>
      </w:pPr>
    </w:p>
    <w:p w14:paraId="75BA2DCA" w14:textId="77777777" w:rsidR="00C1414D" w:rsidRDefault="00C1414D">
      <w:pPr>
        <w:ind w:left="716" w:hanging="716"/>
      </w:pPr>
    </w:p>
    <w:p w14:paraId="027B8D48" w14:textId="77777777" w:rsidR="00C1414D" w:rsidRDefault="00C1414D">
      <w:pPr>
        <w:ind w:left="716" w:hanging="716"/>
      </w:pPr>
    </w:p>
    <w:p w14:paraId="58E7B009" w14:textId="77777777" w:rsidR="00C1414D" w:rsidRDefault="00C1414D">
      <w:pPr>
        <w:ind w:left="716" w:hanging="716"/>
      </w:pPr>
    </w:p>
    <w:p w14:paraId="4B5941E8" w14:textId="77777777" w:rsidR="00C1414D" w:rsidRDefault="00C1414D">
      <w:pPr>
        <w:ind w:left="716" w:hanging="716"/>
      </w:pPr>
    </w:p>
    <w:p w14:paraId="3A423CB2" w14:textId="77777777" w:rsidR="00C1414D" w:rsidRDefault="00C1414D">
      <w:pPr>
        <w:ind w:left="716" w:hanging="716"/>
      </w:pPr>
    </w:p>
    <w:p w14:paraId="1A1F4338" w14:textId="77777777" w:rsidR="00C1414D" w:rsidRDefault="00C1414D">
      <w:pPr>
        <w:ind w:left="716" w:hanging="716"/>
      </w:pPr>
    </w:p>
    <w:p w14:paraId="3C628AEB" w14:textId="77777777" w:rsidR="00C1414D" w:rsidRDefault="00C1414D">
      <w:pPr>
        <w:rPr>
          <w:b/>
        </w:rPr>
      </w:pPr>
    </w:p>
    <w:p w14:paraId="2B782F77" w14:textId="77777777" w:rsidR="00C1414D" w:rsidRDefault="00C1414D">
      <w:pPr>
        <w:rPr>
          <w:b/>
        </w:rPr>
      </w:pPr>
    </w:p>
    <w:p w14:paraId="3CC1B6C1" w14:textId="77777777" w:rsidR="00C1414D" w:rsidRDefault="00C1414D">
      <w:pPr>
        <w:rPr>
          <w:b/>
        </w:rPr>
      </w:pPr>
    </w:p>
    <w:p w14:paraId="6E8CF1BD" w14:textId="77777777" w:rsidR="00C1414D" w:rsidRDefault="00C1414D">
      <w:pPr>
        <w:rPr>
          <w:b/>
        </w:rPr>
      </w:pPr>
    </w:p>
    <w:p w14:paraId="3022C185" w14:textId="77777777" w:rsidR="00C1414D" w:rsidRDefault="00000000">
      <w:pPr>
        <w:rPr>
          <w:b/>
        </w:rPr>
      </w:pPr>
      <w:r>
        <w:rPr>
          <w:noProof/>
        </w:rPr>
        <w:drawing>
          <wp:anchor distT="0" distB="0" distL="114300" distR="114300" simplePos="0" relativeHeight="251666432" behindDoc="0" locked="0" layoutInCell="1" allowOverlap="1" wp14:anchorId="7A849AED" wp14:editId="4C385E2C">
            <wp:simplePos x="0" y="0"/>
            <wp:positionH relativeFrom="column">
              <wp:posOffset>1634490</wp:posOffset>
            </wp:positionH>
            <wp:positionV relativeFrom="paragraph">
              <wp:posOffset>47625</wp:posOffset>
            </wp:positionV>
            <wp:extent cx="953770" cy="3140710"/>
            <wp:effectExtent l="0" t="7620" r="0" b="0"/>
            <wp:wrapTight wrapText="bothSides">
              <wp:wrapPolygon edited="0">
                <wp:start x="-173" y="21548"/>
                <wp:lineTo x="20967" y="21548"/>
                <wp:lineTo x="20967" y="192"/>
                <wp:lineTo x="-173" y="192"/>
                <wp:lineTo x="-173" y="21548"/>
              </wp:wrapPolygon>
            </wp:wrapTight>
            <wp:docPr id="117" name="Picture 7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76" descr="Diagram&#10;&#10;Description automatically generated with low confidence"/>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rot="5400000">
                      <a:off x="0" y="0"/>
                      <a:ext cx="953770" cy="3140710"/>
                    </a:xfrm>
                    <a:prstGeom prst="rect">
                      <a:avLst/>
                    </a:prstGeom>
                  </pic:spPr>
                </pic:pic>
              </a:graphicData>
            </a:graphic>
          </wp:anchor>
        </w:drawing>
      </w:r>
    </w:p>
    <w:p w14:paraId="4066C756" w14:textId="77777777" w:rsidR="00C1414D" w:rsidRDefault="00C1414D">
      <w:pPr>
        <w:rPr>
          <w:b/>
        </w:rPr>
      </w:pPr>
    </w:p>
    <w:p w14:paraId="41F9F4AD" w14:textId="77777777" w:rsidR="00C1414D" w:rsidRDefault="00000000">
      <w:pPr>
        <w:spacing w:before="60"/>
      </w:pPr>
      <w:r>
        <w:rPr>
          <w:noProof/>
        </w:rPr>
        <w:drawing>
          <wp:anchor distT="0" distB="0" distL="114300" distR="114300" simplePos="0" relativeHeight="251668480" behindDoc="0" locked="0" layoutInCell="1" allowOverlap="1" wp14:anchorId="2981A35D" wp14:editId="6D64F768">
            <wp:simplePos x="0" y="0"/>
            <wp:positionH relativeFrom="column">
              <wp:posOffset>568325</wp:posOffset>
            </wp:positionH>
            <wp:positionV relativeFrom="paragraph">
              <wp:posOffset>1885315</wp:posOffset>
            </wp:positionV>
            <wp:extent cx="4531995" cy="899160"/>
            <wp:effectExtent l="0" t="0" r="1905" b="0"/>
            <wp:wrapSquare wrapText="bothSides"/>
            <wp:docPr id="118" name="图片 11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Shape&#10;&#10;Description automatically generated with low confidence"/>
                    <pic:cNvPicPr>
                      <a:picLocks noChangeAspect="1"/>
                    </pic:cNvPicPr>
                  </pic:nvPicPr>
                  <pic:blipFill>
                    <a:blip r:embed="rId59">
                      <a:extLst>
                        <a:ext uri="{BEBA8EAE-BF5A-486C-A8C5-ECC9F3942E4B}">
                          <a14:imgProps xmlns:a14="http://schemas.microsoft.com/office/drawing/2010/main">
                            <a14:imgLayer r:embed="rId6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31995" cy="899160"/>
                    </a:xfrm>
                    <a:prstGeom prst="rect">
                      <a:avLst/>
                    </a:prstGeom>
                  </pic:spPr>
                </pic:pic>
              </a:graphicData>
            </a:graphic>
          </wp:anchor>
        </w:drawing>
      </w:r>
      <w:r>
        <w:br w:type="page"/>
      </w:r>
    </w:p>
    <w:p w14:paraId="2D2C60CC" w14:textId="77777777" w:rsidR="00C1414D" w:rsidRDefault="00000000">
      <w:pPr>
        <w:rPr>
          <w:b/>
        </w:rPr>
      </w:pPr>
      <w:r>
        <w:rPr>
          <w:noProof/>
        </w:rPr>
        <w:lastRenderedPageBreak/>
        <mc:AlternateContent>
          <mc:Choice Requires="wps">
            <w:drawing>
              <wp:anchor distT="0" distB="0" distL="114300" distR="114300" simplePos="0" relativeHeight="251671552" behindDoc="0" locked="0" layoutInCell="1" allowOverlap="1" wp14:anchorId="55743BB4" wp14:editId="67234A05">
                <wp:simplePos x="0" y="0"/>
                <wp:positionH relativeFrom="column">
                  <wp:posOffset>114300</wp:posOffset>
                </wp:positionH>
                <wp:positionV relativeFrom="paragraph">
                  <wp:posOffset>292100</wp:posOffset>
                </wp:positionV>
                <wp:extent cx="6400800" cy="4991100"/>
                <wp:effectExtent l="0" t="0" r="19050" b="19050"/>
                <wp:wrapSquare wrapText="bothSides"/>
                <wp:docPr id="1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4991100"/>
                        </a:xfrm>
                        <a:prstGeom prst="rect">
                          <a:avLst/>
                        </a:prstGeom>
                        <a:solidFill>
                          <a:srgbClr val="FFFFFF"/>
                        </a:solidFill>
                        <a:ln w="9525">
                          <a:solidFill>
                            <a:srgbClr val="000000"/>
                          </a:solidFill>
                          <a:miter lim="800000"/>
                        </a:ln>
                      </wps:spPr>
                      <wps:txbx>
                        <w:txbxContent>
                          <w:p w14:paraId="671B7645" w14:textId="77777777" w:rsidR="00C1414D" w:rsidRDefault="00000000">
                            <w:pPr>
                              <w:pStyle w:val="ListParagraph"/>
                              <w:numPr>
                                <w:ilvl w:val="0"/>
                                <w:numId w:val="14"/>
                              </w:numPr>
                              <w:spacing w:before="60" w:after="0" w:line="240" w:lineRule="auto"/>
                              <w:ind w:firstLineChars="0"/>
                            </w:pPr>
                            <w:r>
                              <w:rPr>
                                <w:rFonts w:hint="eastAsia"/>
                                <w:b/>
                              </w:rPr>
                              <w:t>开关键</w:t>
                            </w:r>
                            <w:r>
                              <w:rPr>
                                <w:b/>
                              </w:rPr>
                              <w:t>：</w:t>
                            </w:r>
                            <w:r>
                              <w:rPr>
                                <w:rFonts w:hint="eastAsia"/>
                              </w:rPr>
                              <w:t>向上推拉为开机，开机后绿色指示灯亮起。</w:t>
                            </w:r>
                          </w:p>
                          <w:p w14:paraId="23952BAE" w14:textId="77777777" w:rsidR="00C1414D" w:rsidRDefault="00000000">
                            <w:pPr>
                              <w:pStyle w:val="ListParagraph"/>
                              <w:numPr>
                                <w:ilvl w:val="0"/>
                                <w:numId w:val="14"/>
                              </w:numPr>
                              <w:spacing w:before="60" w:after="0" w:line="240" w:lineRule="auto"/>
                              <w:ind w:firstLineChars="0"/>
                              <w:rPr>
                                <w:b/>
                              </w:rPr>
                            </w:pPr>
                            <w:r>
                              <w:rPr>
                                <w:rFonts w:hint="eastAsia"/>
                                <w:b/>
                              </w:rPr>
                              <w:t>录制键：短按，直接触发</w:t>
                            </w:r>
                            <w:r>
                              <w:rPr>
                                <w:b/>
                              </w:rPr>
                              <w:t>/</w:t>
                            </w:r>
                            <w:r>
                              <w:rPr>
                                <w:rFonts w:hint="eastAsia"/>
                                <w:b/>
                              </w:rPr>
                              <w:t>停止机身的录制功能，录制时</w:t>
                            </w:r>
                            <w:r>
                              <w:rPr>
                                <w:b/>
                              </w:rPr>
                              <w:t>Tally</w:t>
                            </w:r>
                            <w:r>
                              <w:rPr>
                                <w:rFonts w:hint="eastAsia"/>
                                <w:b/>
                              </w:rPr>
                              <w:t>指示灯变为红色。</w:t>
                            </w:r>
                          </w:p>
                          <w:p w14:paraId="2CB97A4B" w14:textId="77777777" w:rsidR="00C1414D" w:rsidRDefault="00000000">
                            <w:pPr>
                              <w:pStyle w:val="ListParagraph"/>
                              <w:numPr>
                                <w:ilvl w:val="0"/>
                                <w:numId w:val="14"/>
                              </w:numPr>
                              <w:spacing w:before="60" w:after="0" w:line="240" w:lineRule="auto"/>
                              <w:ind w:firstLineChars="0"/>
                              <w:rPr>
                                <w:b/>
                              </w:rPr>
                            </w:pPr>
                            <w:r>
                              <w:rPr>
                                <w:rFonts w:hint="eastAsia"/>
                                <w:b/>
                              </w:rPr>
                              <w:t>回放键：</w:t>
                            </w:r>
                          </w:p>
                          <w:p w14:paraId="62955F0B" w14:textId="77777777" w:rsidR="00C1414D" w:rsidRDefault="00000000">
                            <w:pPr>
                              <w:pStyle w:val="ListParagraph"/>
                              <w:numPr>
                                <w:ilvl w:val="1"/>
                                <w:numId w:val="14"/>
                              </w:numPr>
                              <w:spacing w:before="60" w:after="0" w:line="240" w:lineRule="auto"/>
                              <w:ind w:firstLineChars="0"/>
                            </w:pPr>
                            <w:r>
                              <w:rPr>
                                <w:rFonts w:hint="eastAsia"/>
                              </w:rPr>
                              <w:t>短按，显示摄影机主菜单。</w:t>
                            </w:r>
                          </w:p>
                          <w:p w14:paraId="176C13FF" w14:textId="77777777" w:rsidR="00C1414D" w:rsidRDefault="00000000">
                            <w:pPr>
                              <w:pStyle w:val="ListParagraph"/>
                              <w:numPr>
                                <w:ilvl w:val="1"/>
                                <w:numId w:val="14"/>
                              </w:numPr>
                              <w:spacing w:before="60" w:after="0" w:line="240" w:lineRule="auto"/>
                              <w:ind w:firstLineChars="0"/>
                            </w:pPr>
                            <w:r>
                              <w:rPr>
                                <w:rFonts w:hint="eastAsia"/>
                              </w:rPr>
                              <w:t>长按3秒，摄影机进入回放模式。</w:t>
                            </w:r>
                          </w:p>
                          <w:p w14:paraId="2847DFCD" w14:textId="77777777" w:rsidR="00C1414D" w:rsidRDefault="00000000">
                            <w:pPr>
                              <w:pStyle w:val="ListParagraph"/>
                              <w:numPr>
                                <w:ilvl w:val="0"/>
                                <w:numId w:val="14"/>
                              </w:numPr>
                              <w:spacing w:before="60" w:after="0" w:line="240" w:lineRule="auto"/>
                              <w:ind w:left="714" w:firstLineChars="0" w:hanging="357"/>
                              <w:rPr>
                                <w:b/>
                              </w:rPr>
                            </w:pPr>
                            <w:r>
                              <w:rPr>
                                <w:rFonts w:hint="eastAsia"/>
                                <w:b/>
                              </w:rPr>
                              <w:t>转轮：</w:t>
                            </w:r>
                          </w:p>
                          <w:p w14:paraId="68617DDB" w14:textId="77777777" w:rsidR="00C1414D" w:rsidRDefault="00000000">
                            <w:pPr>
                              <w:pStyle w:val="ListParagraph"/>
                              <w:numPr>
                                <w:ilvl w:val="1"/>
                                <w:numId w:val="14"/>
                              </w:numPr>
                              <w:ind w:firstLineChars="0"/>
                            </w:pPr>
                            <w:r>
                              <w:rPr>
                                <w:rFonts w:hint="eastAsia"/>
                              </w:rPr>
                              <w:t>短按，EVF亮度调节。</w:t>
                            </w:r>
                            <w:r>
                              <w:t>默认为中等亮度，转轮向上滚动增强亮度，转轮向下滚动降低亮度。</w:t>
                            </w:r>
                          </w:p>
                          <w:p w14:paraId="7F263836" w14:textId="77777777" w:rsidR="00C1414D" w:rsidRDefault="00000000">
                            <w:pPr>
                              <w:pStyle w:val="ListParagraph"/>
                              <w:numPr>
                                <w:ilvl w:val="1"/>
                                <w:numId w:val="14"/>
                              </w:numPr>
                              <w:ind w:firstLineChars="0"/>
                            </w:pPr>
                            <w:r>
                              <w:rPr>
                                <w:rFonts w:hint="eastAsia"/>
                              </w:rPr>
                              <w:t>长按3秒，靠近传感器设置。</w:t>
                            </w:r>
                            <w:r>
                              <w:t>秒转轮设置靠近传感器的开启或关闭，离开10秒之后屏幕和指示灯熄灭，靠近后指示灯和监看恢复。</w:t>
                            </w:r>
                          </w:p>
                          <w:p w14:paraId="784760E8" w14:textId="77777777" w:rsidR="00C1414D" w:rsidRDefault="00000000">
                            <w:pPr>
                              <w:pStyle w:val="ListParagraph"/>
                              <w:numPr>
                                <w:ilvl w:val="0"/>
                                <w:numId w:val="14"/>
                              </w:numPr>
                              <w:spacing w:before="60" w:after="0" w:line="240" w:lineRule="auto"/>
                              <w:ind w:firstLineChars="0"/>
                            </w:pPr>
                            <w:r>
                              <w:rPr>
                                <w:rFonts w:hint="eastAsia"/>
                                <w:b/>
                              </w:rPr>
                              <w:t>屈光度</w:t>
                            </w:r>
                            <w:r>
                              <w:rPr>
                                <w:b/>
                              </w:rPr>
                              <w:t>调节圈</w:t>
                            </w:r>
                            <w:r>
                              <w:rPr>
                                <w:rFonts w:hint="eastAsia"/>
                                <w:b/>
                              </w:rPr>
                              <w:t>：</w:t>
                            </w:r>
                            <w:r>
                              <w:rPr>
                                <w:rFonts w:hint="eastAsia"/>
                              </w:rPr>
                              <w:t>可调节</w:t>
                            </w:r>
                            <w:r>
                              <w:t>屈光度-6D到+2D</w:t>
                            </w:r>
                            <w:r>
                              <w:rPr>
                                <w:rFonts w:hint="eastAsia"/>
                              </w:rPr>
                              <w:t>（适配近视</w:t>
                            </w:r>
                            <w:r>
                              <w:t>600度到远视200度）。</w:t>
                            </w:r>
                          </w:p>
                          <w:p w14:paraId="655D96B2" w14:textId="77777777" w:rsidR="00C1414D" w:rsidRDefault="00000000">
                            <w:pPr>
                              <w:pStyle w:val="ListParagraph"/>
                              <w:numPr>
                                <w:ilvl w:val="0"/>
                                <w:numId w:val="14"/>
                              </w:numPr>
                              <w:spacing w:before="60" w:after="0" w:line="240" w:lineRule="auto"/>
                              <w:ind w:left="714" w:firstLineChars="0" w:hanging="357"/>
                              <w:rPr>
                                <w:b/>
                              </w:rPr>
                            </w:pPr>
                            <w:r>
                              <w:rPr>
                                <w:rFonts w:hint="eastAsia"/>
                                <w:b/>
                              </w:rPr>
                              <w:t>按键1：</w:t>
                            </w:r>
                          </w:p>
                          <w:p w14:paraId="526B1297" w14:textId="77777777" w:rsidR="00C1414D" w:rsidRDefault="00000000">
                            <w:pPr>
                              <w:pStyle w:val="ListParagraph"/>
                              <w:numPr>
                                <w:ilvl w:val="1"/>
                                <w:numId w:val="14"/>
                              </w:numPr>
                              <w:ind w:firstLineChars="0"/>
                            </w:pPr>
                            <w:r>
                              <w:rPr>
                                <w:rFonts w:hint="eastAsia"/>
                              </w:rPr>
                              <w:t>短按，</w:t>
                            </w:r>
                            <w:r>
                              <w:t>RGB三色直方图</w:t>
                            </w:r>
                            <w:r>
                              <w:rPr>
                                <w:rFonts w:hint="eastAsia"/>
                              </w:rPr>
                              <w:t>，</w:t>
                            </w:r>
                            <w:r>
                              <w:t xml:space="preserve">指示曝光情况； </w:t>
                            </w:r>
                          </w:p>
                          <w:p w14:paraId="70B50238" w14:textId="77777777" w:rsidR="00C1414D" w:rsidRDefault="00000000">
                            <w:pPr>
                              <w:pStyle w:val="ListParagraph"/>
                              <w:numPr>
                                <w:ilvl w:val="1"/>
                                <w:numId w:val="14"/>
                              </w:numPr>
                              <w:spacing w:before="60" w:after="0" w:line="240" w:lineRule="auto"/>
                              <w:ind w:firstLineChars="0"/>
                            </w:pPr>
                            <w:r>
                              <w:rPr>
                                <w:rFonts w:hint="eastAsia"/>
                              </w:rPr>
                              <w:t>长按3秒，ARRI风格伪色图。</w:t>
                            </w:r>
                          </w:p>
                          <w:p w14:paraId="6B23169A" w14:textId="77777777" w:rsidR="00C1414D" w:rsidRDefault="00000000">
                            <w:pPr>
                              <w:pStyle w:val="ListParagraph"/>
                              <w:numPr>
                                <w:ilvl w:val="0"/>
                                <w:numId w:val="15"/>
                              </w:numPr>
                              <w:spacing w:before="60" w:after="0" w:line="240" w:lineRule="auto"/>
                              <w:ind w:firstLineChars="0"/>
                              <w:rPr>
                                <w:b/>
                              </w:rPr>
                            </w:pPr>
                            <w:r>
                              <w:rPr>
                                <w:rFonts w:hint="eastAsia"/>
                                <w:b/>
                              </w:rPr>
                              <w:t>按键</w:t>
                            </w:r>
                            <w:r>
                              <w:rPr>
                                <w:b/>
                              </w:rPr>
                              <w:t>2</w:t>
                            </w:r>
                            <w:r>
                              <w:rPr>
                                <w:rFonts w:hint="eastAsia"/>
                                <w:b/>
                              </w:rPr>
                              <w:t>：</w:t>
                            </w:r>
                          </w:p>
                          <w:p w14:paraId="3C270051" w14:textId="77777777" w:rsidR="00C1414D" w:rsidRDefault="00000000">
                            <w:pPr>
                              <w:pStyle w:val="ListParagraph"/>
                              <w:numPr>
                                <w:ilvl w:val="1"/>
                                <w:numId w:val="14"/>
                              </w:numPr>
                              <w:ind w:firstLineChars="0"/>
                            </w:pPr>
                            <w:r>
                              <w:t>短按，放大取景画面，指示对焦情况。</w:t>
                            </w:r>
                          </w:p>
                          <w:p w14:paraId="3F43EC55" w14:textId="77777777" w:rsidR="00C1414D" w:rsidRDefault="00000000">
                            <w:pPr>
                              <w:pStyle w:val="ListParagraph"/>
                              <w:numPr>
                                <w:ilvl w:val="1"/>
                                <w:numId w:val="14"/>
                              </w:numPr>
                              <w:spacing w:before="60" w:after="0" w:line="240" w:lineRule="auto"/>
                              <w:ind w:firstLineChars="0"/>
                              <w:rPr>
                                <w:b/>
                              </w:rPr>
                            </w:pPr>
                            <w:r>
                              <w:rPr>
                                <w:rFonts w:hint="eastAsia"/>
                              </w:rPr>
                              <w:t>长按3秒，可以进入峰值对焦。峰值对焦显示红线峰值勾边，方便对焦，默认为N</w:t>
                            </w:r>
                            <w:r>
                              <w:t>ormal</w:t>
                            </w:r>
                            <w:r>
                              <w:rPr>
                                <w:rFonts w:hint="eastAsia"/>
                              </w:rPr>
                              <w:t>（正常）。</w:t>
                            </w:r>
                          </w:p>
                          <w:p w14:paraId="2BCE489B" w14:textId="77777777" w:rsidR="00C1414D" w:rsidRDefault="00C1414D">
                            <w:pPr>
                              <w:pStyle w:val="ListParagraph"/>
                              <w:numPr>
                                <w:ilvl w:val="1"/>
                                <w:numId w:val="14"/>
                              </w:numPr>
                              <w:spacing w:before="60" w:after="0" w:line="240" w:lineRule="auto"/>
                              <w:ind w:firstLineChars="0"/>
                              <w:rPr>
                                <w:b/>
                              </w:rPr>
                            </w:pP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文本框 2" o:spid="_x0000_s1026" o:spt="202" type="#_x0000_t202" style="position:absolute;left:0pt;margin-left:9pt;margin-top:23pt;height:393pt;width:504pt;mso-wrap-distance-bottom:0pt;mso-wrap-distance-left:9pt;mso-wrap-distance-right:9pt;mso-wrap-distance-top:0pt;z-index:251671552;mso-width-relative:page;mso-height-relative:page;" fillcolor="#FFFFFF" filled="t" stroked="t" coordsize="21600,21600" o:gfxdata="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tXXg1dcAAAAKAQAADwAAAAAAAAABACAAAAAiAAAAZHJzL2Rv&#10;d25yZXYueG1sUEsBAhQAFAAAAAgAh07iQDkDAxs7AgAAfgQAAA4AAAAAAAAAAQAgAAAAJgEAAGRy&#10;cy9lMm9Eb2MueG1sUEsFBgAAAAAGAAYAWQEAANMFAAAAAA==&#10;">
                <v:fill on="t" focussize="0,0"/>
                <v:stroke color="#000000" miterlimit="8" joinstyle="miter"/>
                <v:imagedata o:title=""/>
                <o:lock v:ext="edit" aspectratio="f"/>
                <v:textbox>
                  <w:txbxContent>
                    <w:p>
                      <w:pPr>
                        <w:pStyle w:val="9"/>
                        <w:numPr>
                          <w:ilvl w:val="0"/>
                          <w:numId w:val="14"/>
                        </w:numPr>
                        <w:spacing w:before="60" w:after="0" w:line="240" w:lineRule="auto"/>
                        <w:ind w:firstLineChars="0"/>
                        <w:rPr>
                          <w:rFonts w:hint="eastAsia"/>
                        </w:rPr>
                      </w:pPr>
                      <w:r>
                        <w:rPr>
                          <w:rFonts w:hint="eastAsia"/>
                          <w:b/>
                        </w:rPr>
                        <w:t>开关键</w:t>
                      </w:r>
                      <w:r>
                        <w:rPr>
                          <w:b/>
                        </w:rPr>
                        <w:t>：</w:t>
                      </w:r>
                      <w:r>
                        <w:rPr>
                          <w:rFonts w:hint="eastAsia"/>
                        </w:rPr>
                        <w:t>向上推拉为开机，开机后绿色指示灯亮起。</w:t>
                      </w:r>
                    </w:p>
                    <w:p>
                      <w:pPr>
                        <w:pStyle w:val="9"/>
                        <w:numPr>
                          <w:ilvl w:val="0"/>
                          <w:numId w:val="14"/>
                        </w:numPr>
                        <w:spacing w:before="60" w:after="0" w:line="240" w:lineRule="auto"/>
                        <w:ind w:firstLineChars="0"/>
                        <w:rPr>
                          <w:rFonts w:hint="eastAsia"/>
                          <w:b/>
                        </w:rPr>
                      </w:pPr>
                      <w:r>
                        <w:rPr>
                          <w:rFonts w:hint="eastAsia"/>
                          <w:b/>
                        </w:rPr>
                        <w:t>录制键：短按，直接触发</w:t>
                      </w:r>
                      <w:r>
                        <w:rPr>
                          <w:b/>
                        </w:rPr>
                        <w:t>/</w:t>
                      </w:r>
                      <w:r>
                        <w:rPr>
                          <w:rFonts w:hint="eastAsia"/>
                          <w:b/>
                        </w:rPr>
                        <w:t>停止机身的录制功能，录制时</w:t>
                      </w:r>
                      <w:r>
                        <w:rPr>
                          <w:b/>
                        </w:rPr>
                        <w:t>Tally</w:t>
                      </w:r>
                      <w:r>
                        <w:rPr>
                          <w:rFonts w:hint="eastAsia"/>
                          <w:b/>
                        </w:rPr>
                        <w:t>指示灯变为红色。</w:t>
                      </w:r>
                    </w:p>
                    <w:p>
                      <w:pPr>
                        <w:pStyle w:val="9"/>
                        <w:numPr>
                          <w:ilvl w:val="0"/>
                          <w:numId w:val="14"/>
                        </w:numPr>
                        <w:spacing w:before="60" w:after="0" w:line="240" w:lineRule="auto"/>
                        <w:ind w:firstLineChars="0"/>
                        <w:rPr>
                          <w:rFonts w:hint="eastAsia"/>
                          <w:b/>
                        </w:rPr>
                      </w:pPr>
                      <w:r>
                        <w:rPr>
                          <w:rFonts w:hint="eastAsia"/>
                          <w:b/>
                        </w:rPr>
                        <w:t>回放键：</w:t>
                      </w:r>
                    </w:p>
                    <w:p>
                      <w:pPr>
                        <w:pStyle w:val="9"/>
                        <w:numPr>
                          <w:ilvl w:val="1"/>
                          <w:numId w:val="14"/>
                        </w:numPr>
                        <w:spacing w:before="60" w:after="0" w:line="240" w:lineRule="auto"/>
                        <w:ind w:firstLineChars="0"/>
                        <w:rPr>
                          <w:rFonts w:hint="eastAsia"/>
                        </w:rPr>
                      </w:pPr>
                      <w:r>
                        <w:rPr>
                          <w:rFonts w:hint="eastAsia"/>
                        </w:rPr>
                        <w:t>短按，显示摄影机主菜单。</w:t>
                      </w:r>
                    </w:p>
                    <w:p>
                      <w:pPr>
                        <w:pStyle w:val="9"/>
                        <w:numPr>
                          <w:ilvl w:val="1"/>
                          <w:numId w:val="14"/>
                        </w:numPr>
                        <w:spacing w:before="60" w:after="0" w:line="240" w:lineRule="auto"/>
                        <w:ind w:firstLineChars="0"/>
                        <w:rPr>
                          <w:rFonts w:hint="eastAsia"/>
                        </w:rPr>
                      </w:pPr>
                      <w:r>
                        <w:rPr>
                          <w:rFonts w:hint="eastAsia"/>
                        </w:rPr>
                        <w:t>长按3秒，摄影机进入回放模式。</w:t>
                      </w:r>
                    </w:p>
                    <w:p>
                      <w:pPr>
                        <w:pStyle w:val="9"/>
                        <w:numPr>
                          <w:ilvl w:val="0"/>
                          <w:numId w:val="14"/>
                        </w:numPr>
                        <w:spacing w:before="60" w:after="0" w:line="240" w:lineRule="auto"/>
                        <w:ind w:left="714" w:hanging="357" w:firstLineChars="0"/>
                        <w:rPr>
                          <w:rFonts w:hint="eastAsia"/>
                          <w:b/>
                        </w:rPr>
                      </w:pPr>
                      <w:r>
                        <w:rPr>
                          <w:rFonts w:hint="eastAsia"/>
                          <w:b/>
                        </w:rPr>
                        <w:t>转轮：</w:t>
                      </w:r>
                    </w:p>
                    <w:p>
                      <w:pPr>
                        <w:pStyle w:val="9"/>
                        <w:numPr>
                          <w:ilvl w:val="1"/>
                          <w:numId w:val="14"/>
                        </w:numPr>
                        <w:ind w:firstLineChars="0"/>
                        <w:rPr>
                          <w:rFonts w:hint="eastAsia"/>
                        </w:rPr>
                      </w:pPr>
                      <w:r>
                        <w:rPr>
                          <w:rFonts w:hint="eastAsia"/>
                        </w:rPr>
                        <w:t>短按，EVF亮度调节。</w:t>
                      </w:r>
                      <w:r>
                        <w:t>默认为中等亮度，转轮向上滚动增强亮度，转轮向下滚动降低亮度。</w:t>
                      </w:r>
                    </w:p>
                    <w:p>
                      <w:pPr>
                        <w:pStyle w:val="9"/>
                        <w:numPr>
                          <w:ilvl w:val="1"/>
                          <w:numId w:val="14"/>
                        </w:numPr>
                        <w:ind w:firstLineChars="0"/>
                        <w:rPr>
                          <w:rFonts w:hint="eastAsia"/>
                        </w:rPr>
                      </w:pPr>
                      <w:r>
                        <w:rPr>
                          <w:rFonts w:hint="eastAsia"/>
                        </w:rPr>
                        <w:t>长按3秒，靠近传感器设置。</w:t>
                      </w:r>
                      <w:r>
                        <w:t>秒转轮设置靠近传感器的开启或关闭，离开10秒之后屏幕和指示灯熄灭，靠近后指示灯和监看恢复。</w:t>
                      </w:r>
                    </w:p>
                    <w:p>
                      <w:pPr>
                        <w:pStyle w:val="9"/>
                        <w:numPr>
                          <w:ilvl w:val="0"/>
                          <w:numId w:val="14"/>
                        </w:numPr>
                        <w:spacing w:before="60" w:after="0" w:line="240" w:lineRule="auto"/>
                        <w:ind w:firstLineChars="0"/>
                        <w:rPr>
                          <w:rFonts w:hint="eastAsia"/>
                        </w:rPr>
                      </w:pPr>
                      <w:r>
                        <w:rPr>
                          <w:rFonts w:hint="eastAsia"/>
                          <w:b/>
                        </w:rPr>
                        <w:t>屈光度</w:t>
                      </w:r>
                      <w:r>
                        <w:rPr>
                          <w:b/>
                        </w:rPr>
                        <w:t>调节圈</w:t>
                      </w:r>
                      <w:r>
                        <w:rPr>
                          <w:rFonts w:hint="eastAsia"/>
                          <w:b/>
                        </w:rPr>
                        <w:t>：</w:t>
                      </w:r>
                      <w:r>
                        <w:rPr>
                          <w:rFonts w:hint="eastAsia"/>
                        </w:rPr>
                        <w:t>可调节</w:t>
                      </w:r>
                      <w:r>
                        <w:t>屈光度-6D到+2D</w:t>
                      </w:r>
                      <w:r>
                        <w:rPr>
                          <w:rFonts w:hint="eastAsia"/>
                        </w:rPr>
                        <w:t>（适配近视</w:t>
                      </w:r>
                      <w:r>
                        <w:t>600度到远视200度）。</w:t>
                      </w:r>
                    </w:p>
                    <w:p>
                      <w:pPr>
                        <w:pStyle w:val="9"/>
                        <w:numPr>
                          <w:ilvl w:val="0"/>
                          <w:numId w:val="14"/>
                        </w:numPr>
                        <w:spacing w:before="60" w:after="0" w:line="240" w:lineRule="auto"/>
                        <w:ind w:left="714" w:hanging="357" w:firstLineChars="0"/>
                        <w:rPr>
                          <w:rFonts w:hint="eastAsia"/>
                          <w:b/>
                        </w:rPr>
                      </w:pPr>
                      <w:r>
                        <w:rPr>
                          <w:rFonts w:hint="eastAsia"/>
                          <w:b/>
                        </w:rPr>
                        <w:t>按键1：</w:t>
                      </w:r>
                    </w:p>
                    <w:p>
                      <w:pPr>
                        <w:pStyle w:val="9"/>
                        <w:numPr>
                          <w:ilvl w:val="1"/>
                          <w:numId w:val="14"/>
                        </w:numPr>
                        <w:ind w:firstLineChars="0"/>
                        <w:rPr>
                          <w:rFonts w:hint="eastAsia"/>
                        </w:rPr>
                      </w:pPr>
                      <w:r>
                        <w:rPr>
                          <w:rFonts w:hint="eastAsia"/>
                        </w:rPr>
                        <w:t>短按，</w:t>
                      </w:r>
                      <w:r>
                        <w:t>RGB三色直方图</w:t>
                      </w:r>
                      <w:r>
                        <w:rPr>
                          <w:rFonts w:hint="eastAsia"/>
                        </w:rPr>
                        <w:t>，</w:t>
                      </w:r>
                      <w:r>
                        <w:t xml:space="preserve">指示曝光情况； </w:t>
                      </w:r>
                    </w:p>
                    <w:p>
                      <w:pPr>
                        <w:pStyle w:val="9"/>
                        <w:numPr>
                          <w:ilvl w:val="1"/>
                          <w:numId w:val="14"/>
                        </w:numPr>
                        <w:spacing w:before="60" w:after="0" w:line="240" w:lineRule="auto"/>
                        <w:ind w:firstLineChars="0"/>
                        <w:rPr>
                          <w:rFonts w:hint="eastAsia"/>
                        </w:rPr>
                      </w:pPr>
                      <w:r>
                        <w:rPr>
                          <w:rFonts w:hint="eastAsia"/>
                        </w:rPr>
                        <w:t>长按3秒，ARRI风格伪色图。</w:t>
                      </w:r>
                    </w:p>
                    <w:p>
                      <w:pPr>
                        <w:pStyle w:val="9"/>
                        <w:numPr>
                          <w:ilvl w:val="0"/>
                          <w:numId w:val="15"/>
                        </w:numPr>
                        <w:spacing w:before="60" w:after="0" w:line="240" w:lineRule="auto"/>
                        <w:ind w:firstLineChars="0"/>
                        <w:rPr>
                          <w:rFonts w:hint="eastAsia"/>
                          <w:b/>
                        </w:rPr>
                      </w:pPr>
                      <w:r>
                        <w:rPr>
                          <w:rFonts w:hint="eastAsia"/>
                          <w:b/>
                        </w:rPr>
                        <w:t>按键</w:t>
                      </w:r>
                      <w:r>
                        <w:rPr>
                          <w:b/>
                        </w:rPr>
                        <w:t>2</w:t>
                      </w:r>
                      <w:r>
                        <w:rPr>
                          <w:rFonts w:hint="eastAsia"/>
                          <w:b/>
                        </w:rPr>
                        <w:t>：</w:t>
                      </w:r>
                    </w:p>
                    <w:p>
                      <w:pPr>
                        <w:pStyle w:val="9"/>
                        <w:numPr>
                          <w:ilvl w:val="1"/>
                          <w:numId w:val="14"/>
                        </w:numPr>
                        <w:ind w:firstLineChars="0"/>
                        <w:rPr>
                          <w:rFonts w:hint="eastAsia"/>
                        </w:rPr>
                      </w:pPr>
                      <w:r>
                        <w:t>短按，放大取景画面，指示对焦情况。</w:t>
                      </w:r>
                    </w:p>
                    <w:p>
                      <w:pPr>
                        <w:pStyle w:val="9"/>
                        <w:numPr>
                          <w:ilvl w:val="1"/>
                          <w:numId w:val="14"/>
                        </w:numPr>
                        <w:spacing w:before="60" w:after="0" w:line="240" w:lineRule="auto"/>
                        <w:ind w:firstLineChars="0"/>
                        <w:rPr>
                          <w:rFonts w:hint="eastAsia"/>
                          <w:b/>
                        </w:rPr>
                      </w:pPr>
                      <w:r>
                        <w:rPr>
                          <w:rFonts w:hint="eastAsia"/>
                        </w:rPr>
                        <w:t>长按3秒，可以进入峰值对焦。峰值对焦显示红线峰值勾边，方便对焦，默认为N</w:t>
                      </w:r>
                      <w:r>
                        <w:t>ormal</w:t>
                      </w:r>
                      <w:r>
                        <w:rPr>
                          <w:rFonts w:hint="eastAsia"/>
                        </w:rPr>
                        <w:t>（正常）。</w:t>
                      </w:r>
                    </w:p>
                    <w:p>
                      <w:pPr>
                        <w:pStyle w:val="9"/>
                        <w:numPr>
                          <w:ilvl w:val="1"/>
                          <w:numId w:val="14"/>
                        </w:numPr>
                        <w:spacing w:before="60" w:after="0" w:line="240" w:lineRule="auto"/>
                        <w:ind w:firstLineChars="0"/>
                        <w:rPr>
                          <w:rFonts w:hint="eastAsia"/>
                          <w:b/>
                        </w:rPr>
                      </w:pPr>
                    </w:p>
                  </w:txbxContent>
                </v:textbox>
                <w10:wrap type="square"/>
              </v:shape>
            </w:pict>
          </mc:Fallback>
        </mc:AlternateContent>
      </w:r>
      <w:r>
        <w:rPr>
          <w:b/>
        </w:rPr>
        <w:t>KineEVF2</w:t>
      </w:r>
      <w:r>
        <w:rPr>
          <w:rFonts w:hint="eastAsia"/>
          <w:b/>
        </w:rPr>
        <w:t>的功能键介绍</w:t>
      </w:r>
    </w:p>
    <w:p w14:paraId="23C41FFA" w14:textId="77777777" w:rsidR="00C1414D" w:rsidRDefault="00C1414D">
      <w:pPr>
        <w:spacing w:before="60"/>
      </w:pPr>
    </w:p>
    <w:p w14:paraId="360B801B" w14:textId="77777777" w:rsidR="00C1414D" w:rsidRDefault="00000000">
      <w:r>
        <w:rPr>
          <w:noProof/>
        </w:rPr>
        <w:drawing>
          <wp:anchor distT="0" distB="0" distL="114300" distR="114300" simplePos="0" relativeHeight="251681792" behindDoc="1" locked="0" layoutInCell="1" allowOverlap="1" wp14:anchorId="4FDB95A8" wp14:editId="360920D4">
            <wp:simplePos x="0" y="0"/>
            <wp:positionH relativeFrom="column">
              <wp:posOffset>3973195</wp:posOffset>
            </wp:positionH>
            <wp:positionV relativeFrom="paragraph">
              <wp:posOffset>101600</wp:posOffset>
            </wp:positionV>
            <wp:extent cx="2310765" cy="1953260"/>
            <wp:effectExtent l="0" t="0" r="0" b="8890"/>
            <wp:wrapTight wrapText="bothSides">
              <wp:wrapPolygon edited="0">
                <wp:start x="0" y="0"/>
                <wp:lineTo x="0" y="21488"/>
                <wp:lineTo x="21369" y="21488"/>
                <wp:lineTo x="21369" y="0"/>
                <wp:lineTo x="0" y="0"/>
              </wp:wrapPolygon>
            </wp:wrapTight>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310765" cy="1953260"/>
                    </a:xfrm>
                    <a:prstGeom prst="rect">
                      <a:avLst/>
                    </a:prstGeom>
                    <a:noFill/>
                    <a:ln>
                      <a:noFill/>
                    </a:ln>
                  </pic:spPr>
                </pic:pic>
              </a:graphicData>
            </a:graphic>
          </wp:anchor>
        </w:drawing>
      </w:r>
      <w:r>
        <w:rPr>
          <w:noProof/>
        </w:rPr>
        <w:drawing>
          <wp:anchor distT="0" distB="0" distL="114300" distR="114300" simplePos="0" relativeHeight="251703296" behindDoc="1" locked="0" layoutInCell="1" allowOverlap="1" wp14:anchorId="173D33D8" wp14:editId="21FA9C3E">
            <wp:simplePos x="0" y="0"/>
            <wp:positionH relativeFrom="column">
              <wp:posOffset>310515</wp:posOffset>
            </wp:positionH>
            <wp:positionV relativeFrom="paragraph">
              <wp:posOffset>103505</wp:posOffset>
            </wp:positionV>
            <wp:extent cx="3175635" cy="1903730"/>
            <wp:effectExtent l="0" t="0" r="5715" b="1270"/>
            <wp:wrapTight wrapText="bothSides">
              <wp:wrapPolygon edited="0">
                <wp:start x="0" y="0"/>
                <wp:lineTo x="0" y="21398"/>
                <wp:lineTo x="21509" y="21398"/>
                <wp:lineTo x="21509" y="0"/>
                <wp:lineTo x="0" y="0"/>
              </wp:wrapPolygon>
            </wp:wrapTight>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175635" cy="1903730"/>
                    </a:xfrm>
                    <a:prstGeom prst="rect">
                      <a:avLst/>
                    </a:prstGeom>
                    <a:noFill/>
                    <a:ln>
                      <a:noFill/>
                    </a:ln>
                  </pic:spPr>
                </pic:pic>
              </a:graphicData>
            </a:graphic>
          </wp:anchor>
        </w:drawing>
      </w:r>
    </w:p>
    <w:p w14:paraId="723E4DD1" w14:textId="77777777" w:rsidR="00C1414D" w:rsidRDefault="00C1414D"/>
    <w:p w14:paraId="5B3C4C1A" w14:textId="77777777" w:rsidR="00C1414D" w:rsidRDefault="00C1414D"/>
    <w:p w14:paraId="334060FB" w14:textId="77777777" w:rsidR="00C1414D" w:rsidRDefault="00C1414D"/>
    <w:p w14:paraId="47D5475D" w14:textId="77777777" w:rsidR="00C1414D" w:rsidRDefault="00C1414D"/>
    <w:p w14:paraId="5C1F8DE1" w14:textId="77777777" w:rsidR="00C1414D" w:rsidRDefault="00C1414D"/>
    <w:p w14:paraId="4192DB70" w14:textId="77777777" w:rsidR="00C1414D" w:rsidRDefault="00C1414D"/>
    <w:p w14:paraId="39F92457" w14:textId="77777777" w:rsidR="00C1414D" w:rsidRDefault="00C1414D"/>
    <w:p w14:paraId="25F3F07A" w14:textId="77777777" w:rsidR="00C1414D" w:rsidRDefault="00000000">
      <w:pPr>
        <w:sectPr w:rsidR="00C1414D">
          <w:pgSz w:w="11900" w:h="16840"/>
          <w:pgMar w:top="1985" w:right="720" w:bottom="907" w:left="720" w:header="720" w:footer="907" w:gutter="0"/>
          <w:cols w:space="720"/>
          <w:docGrid w:linePitch="360"/>
        </w:sectPr>
      </w:pPr>
      <w:r>
        <w:rPr>
          <w:rFonts w:hint="eastAsia"/>
          <w:b/>
          <w:color w:val="FFFF00"/>
          <w:highlight w:val="black"/>
          <w:shd w:val="pct10" w:color="auto" w:fill="FFFFFF"/>
        </w:rPr>
        <w:t>提示</w:t>
      </w:r>
      <w:r>
        <w:rPr>
          <w:rFonts w:hint="eastAsia"/>
          <w:b/>
          <w:color w:val="FFFF00"/>
        </w:rPr>
        <w:t xml:space="preserve">    </w:t>
      </w:r>
      <w:r>
        <w:rPr>
          <w:rFonts w:cstheme="minorBidi" w:hint="eastAsia"/>
          <w:color w:val="000000" w:themeColor="text1"/>
          <w:shd w:val="pct10" w:color="auto" w:fill="FFFFFF"/>
        </w:rPr>
        <w:t>峰值对焦功能只能在</w:t>
      </w:r>
      <w:r>
        <w:rPr>
          <w:rFonts w:cstheme="minorBidi"/>
          <w:color w:val="000000" w:themeColor="text1"/>
          <w:shd w:val="pct10" w:color="auto" w:fill="FFFFFF"/>
        </w:rPr>
        <w:t>KineMON-5U2/7U2</w:t>
      </w:r>
      <w:r>
        <w:rPr>
          <w:rFonts w:cstheme="minorBidi" w:hint="eastAsia"/>
          <w:color w:val="000000" w:themeColor="text1"/>
          <w:shd w:val="pct10" w:color="auto" w:fill="FFFFFF"/>
        </w:rPr>
        <w:t>、E</w:t>
      </w:r>
      <w:r>
        <w:rPr>
          <w:rFonts w:cstheme="minorBidi"/>
          <w:color w:val="000000" w:themeColor="text1"/>
          <w:shd w:val="pct10" w:color="auto" w:fill="FFFFFF"/>
        </w:rPr>
        <w:t>VF2</w:t>
      </w:r>
      <w:r>
        <w:rPr>
          <w:rFonts w:cstheme="minorBidi" w:hint="eastAsia"/>
          <w:color w:val="000000" w:themeColor="text1"/>
          <w:shd w:val="pct10" w:color="auto" w:fill="FFFFFF"/>
        </w:rPr>
        <w:t>上调节，第三方监视器无法使用该功能。</w:t>
      </w:r>
    </w:p>
    <w:p w14:paraId="1A5D4E1E" w14:textId="77777777" w:rsidR="00C1414D" w:rsidRDefault="00000000">
      <w:pPr>
        <w:pStyle w:val="Heading2"/>
      </w:pPr>
      <w:bookmarkStart w:id="505" w:name="_2.5_SSD存储卡"/>
      <w:bookmarkStart w:id="506" w:name="_2.9_编码格式"/>
      <w:bookmarkStart w:id="507" w:name="_2.8_编码格式"/>
      <w:bookmarkStart w:id="508" w:name="_2.6_SSD存储卡"/>
      <w:bookmarkStart w:id="509" w:name="_Toc494455313"/>
      <w:bookmarkStart w:id="510" w:name="_Toc1629833216"/>
      <w:bookmarkStart w:id="511" w:name="_Toc185523824"/>
      <w:bookmarkStart w:id="512" w:name="_Toc150181716"/>
      <w:bookmarkEnd w:id="505"/>
      <w:bookmarkEnd w:id="506"/>
      <w:bookmarkEnd w:id="507"/>
      <w:bookmarkEnd w:id="508"/>
      <w:r>
        <w:rPr>
          <w:rFonts w:hint="eastAsia"/>
        </w:rPr>
        <w:lastRenderedPageBreak/>
        <w:t>2</w:t>
      </w:r>
      <w:r>
        <w:t>.</w:t>
      </w:r>
      <w:r>
        <w:rPr>
          <w:rFonts w:hint="eastAsia"/>
        </w:rPr>
        <w:t>5</w:t>
      </w:r>
      <w:r>
        <w:t xml:space="preserve"> </w:t>
      </w:r>
      <w:r>
        <w:rPr>
          <w:rFonts w:hint="eastAsia"/>
        </w:rPr>
        <w:t>KineMAG Nano存储卡</w:t>
      </w:r>
      <w:bookmarkEnd w:id="509"/>
      <w:bookmarkEnd w:id="510"/>
      <w:bookmarkEnd w:id="511"/>
      <w:bookmarkEnd w:id="512"/>
    </w:p>
    <w:p w14:paraId="088A878E" w14:textId="77777777" w:rsidR="00C1414D" w:rsidRDefault="00000000">
      <w:pPr>
        <w:spacing w:after="120"/>
        <w:rPr>
          <w:rFonts w:cstheme="minorBidi"/>
          <w:color w:val="000000" w:themeColor="text1"/>
        </w:rPr>
      </w:pPr>
      <w:r>
        <w:rPr>
          <w:rFonts w:cstheme="minorBidi" w:hint="eastAsia"/>
          <w:color w:val="000000" w:themeColor="text1"/>
        </w:rPr>
        <w:t>不同于前代的</w:t>
      </w:r>
      <w:r>
        <w:rPr>
          <w:rFonts w:cstheme="minorBidi"/>
          <w:color w:val="000000" w:themeColor="text1"/>
        </w:rPr>
        <w:t>Kinefinity摄影机，</w:t>
      </w:r>
      <w:r>
        <w:rPr>
          <w:rFonts w:cstheme="minorBidi" w:hint="eastAsia"/>
          <w:color w:val="000000" w:themeColor="text1"/>
        </w:rPr>
        <w:t xml:space="preserve">MAVO Edge </w:t>
      </w:r>
      <w:r>
        <w:rPr>
          <w:rFonts w:cstheme="minorBidi"/>
          <w:color w:val="000000" w:themeColor="text1"/>
        </w:rPr>
        <w:t>6</w:t>
      </w:r>
      <w:r>
        <w:rPr>
          <w:rFonts w:cstheme="minorBidi" w:hint="eastAsia"/>
          <w:color w:val="000000" w:themeColor="text1"/>
        </w:rPr>
        <w:t>K</w:t>
      </w:r>
      <w:r>
        <w:rPr>
          <w:rFonts w:cstheme="minorBidi"/>
          <w:color w:val="000000" w:themeColor="text1"/>
        </w:rPr>
        <w:t>机身内部为上下双卡槽设计，使用的基于NVMe M.2端口的固态硬盘，体积更小，读写速度更高。</w:t>
      </w:r>
    </w:p>
    <w:p w14:paraId="457EFDF8" w14:textId="77777777" w:rsidR="00C1414D" w:rsidRDefault="00000000">
      <w:pPr>
        <w:pStyle w:val="Heading3"/>
      </w:pPr>
      <w:bookmarkStart w:id="513" w:name="_Toc185523825"/>
      <w:bookmarkStart w:id="514" w:name="_Toc150181717"/>
      <w:bookmarkStart w:id="515" w:name="_Toc1696215348"/>
      <w:bookmarkStart w:id="516" w:name="_Toc1452943827"/>
      <w:r>
        <w:rPr>
          <w:rFonts w:hint="eastAsia"/>
        </w:rPr>
        <w:t>2.5.1 KineMAG Nano基本说明</w:t>
      </w:r>
      <w:bookmarkEnd w:id="513"/>
      <w:bookmarkEnd w:id="514"/>
      <w:bookmarkEnd w:id="515"/>
      <w:bookmarkEnd w:id="516"/>
    </w:p>
    <w:p w14:paraId="33E1F374" w14:textId="77777777" w:rsidR="00C1414D" w:rsidRDefault="00000000">
      <w:pPr>
        <w:spacing w:after="120"/>
        <w:rPr>
          <w:rFonts w:cstheme="minorBidi"/>
          <w:color w:val="000000" w:themeColor="text1"/>
        </w:rPr>
      </w:pPr>
      <w:r>
        <w:rPr>
          <w:rFonts w:cstheme="minorBidi"/>
          <w:color w:val="000000" w:themeColor="text1"/>
        </w:rPr>
        <w:t>KineMAG Nano 1TB</w:t>
      </w:r>
      <w:r>
        <w:rPr>
          <w:rFonts w:cstheme="minorBidi" w:hint="eastAsia"/>
          <w:color w:val="000000" w:themeColor="text1"/>
        </w:rPr>
        <w:t>/2TB</w:t>
      </w:r>
      <w:r>
        <w:rPr>
          <w:rFonts w:cstheme="minorBidi"/>
          <w:color w:val="000000" w:themeColor="text1"/>
        </w:rPr>
        <w:t>存储卡由KineMAG Nano卡体和基于NVMe的M.2 2280 SSD构成，其读写速度高达10Gbps。卡体本身具备两种高速端口：</w:t>
      </w:r>
    </w:p>
    <w:p w14:paraId="7E45733E" w14:textId="77777777" w:rsidR="00C1414D" w:rsidRDefault="00000000">
      <w:pPr>
        <w:pStyle w:val="ListParagraph"/>
        <w:numPr>
          <w:ilvl w:val="0"/>
          <w:numId w:val="16"/>
        </w:numPr>
        <w:spacing w:after="120"/>
        <w:ind w:firstLineChars="0"/>
      </w:pPr>
      <w:r>
        <w:rPr>
          <w:b/>
        </w:rPr>
        <w:t>摄影机专用端口：</w:t>
      </w:r>
      <w:r>
        <w:rPr>
          <w:rFonts w:hint="eastAsia"/>
        </w:rPr>
        <w:t>匹配</w:t>
      </w:r>
      <w:r>
        <w:t>MAVO Edge 6K摄影机的机身PCIe 3.0卡槽；</w:t>
      </w:r>
    </w:p>
    <w:p w14:paraId="49630403" w14:textId="77777777" w:rsidR="00C1414D" w:rsidRDefault="00000000">
      <w:pPr>
        <w:pStyle w:val="ListParagraph"/>
        <w:numPr>
          <w:ilvl w:val="0"/>
          <w:numId w:val="16"/>
        </w:numPr>
        <w:spacing w:after="120"/>
        <w:ind w:firstLineChars="0"/>
      </w:pPr>
      <w:r>
        <w:rPr>
          <w:b/>
        </w:rPr>
        <w:t>通用USB-C接口：</w:t>
      </w:r>
      <w:r>
        <w:t>该USB-C接口支持USB3.1 Gen2协议，毋须专用读卡器，</w:t>
      </w:r>
      <w:r>
        <w:rPr>
          <w:rFonts w:hint="eastAsia"/>
        </w:rPr>
        <w:t>仅通过一根支持</w:t>
      </w:r>
      <w:r>
        <w:t>USB3.1 Gen2的</w:t>
      </w:r>
      <w:r>
        <w:rPr>
          <w:rFonts w:hint="eastAsia"/>
        </w:rPr>
        <w:t>USB</w:t>
      </w:r>
      <w:r>
        <w:t>-C数据线就可以迅速的把存储卡卡内素材拷贝到基于Windows的PC工作站/笔记本上或者Mac上，拷卡速度最高可达将近10Gbps。</w:t>
      </w:r>
    </w:p>
    <w:p w14:paraId="769DD5E8" w14:textId="77777777" w:rsidR="00C1414D" w:rsidRDefault="00000000">
      <w:pPr>
        <w:spacing w:after="120"/>
        <w:jc w:val="center"/>
      </w:pPr>
      <w:r>
        <w:rPr>
          <w:rFonts w:cstheme="minorBidi" w:hint="eastAsia"/>
          <w:noProof/>
          <w:color w:val="000000" w:themeColor="text1"/>
        </w:rPr>
        <w:drawing>
          <wp:inline distT="0" distB="0" distL="0" distR="0" wp14:anchorId="2648C7E6" wp14:editId="51298012">
            <wp:extent cx="5486400" cy="2914650"/>
            <wp:effectExtent l="0" t="0" r="0" b="0"/>
            <wp:docPr id="9"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10;&#10;描述已自动生成"/>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488835" cy="2915943"/>
                    </a:xfrm>
                    <a:prstGeom prst="rect">
                      <a:avLst/>
                    </a:prstGeom>
                  </pic:spPr>
                </pic:pic>
              </a:graphicData>
            </a:graphic>
          </wp:inline>
        </w:drawing>
      </w:r>
    </w:p>
    <w:p w14:paraId="202417EC" w14:textId="77777777" w:rsidR="00C1414D" w:rsidRDefault="00000000">
      <w:pPr>
        <w:spacing w:after="120"/>
        <w:rPr>
          <w:rFonts w:cstheme="minorBidi"/>
          <w:color w:val="000000" w:themeColor="text1"/>
        </w:rPr>
      </w:pPr>
      <w:r>
        <w:rPr>
          <w:rFonts w:cstheme="minorBidi" w:hint="eastAsia"/>
          <w:color w:val="000000" w:themeColor="text1"/>
        </w:rPr>
        <w:t>更重要的是，</w:t>
      </w:r>
      <w:r>
        <w:rPr>
          <w:rFonts w:cstheme="minorBidi"/>
          <w:color w:val="000000" w:themeColor="text1"/>
        </w:rPr>
        <w:t>KineMAG Nano 1TB</w:t>
      </w:r>
      <w:r>
        <w:rPr>
          <w:rFonts w:cstheme="minorBidi" w:hint="eastAsia"/>
          <w:color w:val="000000" w:themeColor="text1"/>
        </w:rPr>
        <w:t>/2TB</w:t>
      </w:r>
      <w:r>
        <w:rPr>
          <w:rFonts w:cstheme="minorBidi"/>
          <w:color w:val="000000" w:themeColor="text1"/>
        </w:rPr>
        <w:t>存储卡内置特别优化的NVMe M.2 1TB</w:t>
      </w:r>
      <w:r>
        <w:rPr>
          <w:rFonts w:cstheme="minorBidi" w:hint="eastAsia"/>
          <w:color w:val="000000" w:themeColor="text1"/>
        </w:rPr>
        <w:t>/2TB</w:t>
      </w:r>
      <w:r>
        <w:rPr>
          <w:rFonts w:cstheme="minorBidi"/>
          <w:color w:val="000000" w:themeColor="text1"/>
        </w:rPr>
        <w:t xml:space="preserve"> SSD，使得KineMAG Nano 1T</w:t>
      </w:r>
      <w:r>
        <w:rPr>
          <w:rFonts w:cstheme="minorBidi" w:hint="eastAsia"/>
          <w:color w:val="000000" w:themeColor="text1"/>
        </w:rPr>
        <w:t>B/2TB</w:t>
      </w:r>
      <w:r>
        <w:rPr>
          <w:rFonts w:cstheme="minorBidi"/>
          <w:color w:val="000000" w:themeColor="text1"/>
        </w:rPr>
        <w:t>存储卡具备两大的安全特性：</w:t>
      </w:r>
      <w:r>
        <w:rPr>
          <w:rFonts w:cstheme="minorBidi"/>
          <w:b/>
          <w:color w:val="000000" w:themeColor="text1"/>
        </w:rPr>
        <w:t>只读特性</w:t>
      </w:r>
      <w:r>
        <w:rPr>
          <w:rFonts w:cstheme="minorBidi"/>
          <w:color w:val="000000" w:themeColor="text1"/>
        </w:rPr>
        <w:t>和</w:t>
      </w:r>
      <w:r>
        <w:rPr>
          <w:rFonts w:cstheme="minorBidi"/>
          <w:b/>
          <w:color w:val="000000" w:themeColor="text1"/>
        </w:rPr>
        <w:t>RAID 5冗余</w:t>
      </w:r>
      <w:r>
        <w:rPr>
          <w:rFonts w:cstheme="minorBidi"/>
          <w:color w:val="000000" w:themeColor="text1"/>
        </w:rPr>
        <w:t>，从而无论在拷卡还是在摄影机内高速写卡时，均大幅提高安全性和鲁棒性，毋须担心存储卡安全。</w:t>
      </w:r>
    </w:p>
    <w:p w14:paraId="23B68F21" w14:textId="77777777" w:rsidR="00C1414D" w:rsidRDefault="00000000">
      <w:pPr>
        <w:spacing w:after="120"/>
        <w:rPr>
          <w:b/>
          <w:color w:val="FFFF00"/>
          <w:shd w:val="pct10" w:color="auto" w:fill="FFFFFF"/>
        </w:rPr>
      </w:pPr>
      <w:r>
        <w:rPr>
          <w:rFonts w:hint="eastAsia"/>
          <w:b/>
          <w:color w:val="FFFF00"/>
          <w:highlight w:val="black"/>
          <w:shd w:val="pct10" w:color="auto" w:fill="FFFFFF"/>
        </w:rPr>
        <w:t>提示</w:t>
      </w:r>
      <w:r>
        <w:rPr>
          <w:rFonts w:hint="eastAsia"/>
          <w:b/>
          <w:color w:val="FFFF00"/>
        </w:rPr>
        <w:t xml:space="preserve">    </w:t>
      </w:r>
      <w:r>
        <w:rPr>
          <w:rFonts w:cstheme="minorBidi" w:hint="eastAsia"/>
          <w:color w:val="000000" w:themeColor="text1"/>
          <w:shd w:val="pct10" w:color="auto" w:fill="FFFFFF"/>
        </w:rPr>
        <w:t>MAVO Edge 6K的</w:t>
      </w:r>
      <w:r>
        <w:rPr>
          <w:rFonts w:cstheme="minorBidi"/>
          <w:color w:val="000000" w:themeColor="text1"/>
          <w:shd w:val="pct10" w:color="auto" w:fill="FFFFFF"/>
        </w:rPr>
        <w:t xml:space="preserve">SSD A舱和B舱具备不同的写入速度等级。SSD A舱是全速（Full Speed）写入，SSD </w:t>
      </w:r>
    </w:p>
    <w:p w14:paraId="2D9DA906" w14:textId="77777777" w:rsidR="00C1414D" w:rsidRDefault="00000000">
      <w:pPr>
        <w:spacing w:after="120"/>
        <w:rPr>
          <w:rFonts w:cstheme="minorBidi"/>
          <w:color w:val="000000" w:themeColor="text1"/>
          <w:shd w:val="pct10" w:color="auto" w:fill="FFFFFF"/>
        </w:rPr>
      </w:pPr>
      <w:r>
        <w:rPr>
          <w:rFonts w:cstheme="minorBidi" w:hint="eastAsia"/>
          <w:color w:val="000000" w:themeColor="text1"/>
        </w:rPr>
        <w:t xml:space="preserve">           </w:t>
      </w:r>
      <w:r>
        <w:rPr>
          <w:rFonts w:cstheme="minorBidi"/>
          <w:color w:val="000000" w:themeColor="text1"/>
          <w:shd w:val="pct10" w:color="auto" w:fill="FFFFFF"/>
        </w:rPr>
        <w:t>B舱为高速（High Speed）写入。在录制6K 30fps ProRes</w:t>
      </w:r>
      <w:r>
        <w:rPr>
          <w:rFonts w:cstheme="minorBidi" w:hint="eastAsia"/>
          <w:color w:val="000000" w:themeColor="text1"/>
          <w:shd w:val="pct10" w:color="auto" w:fill="FFFFFF"/>
        </w:rPr>
        <w:t xml:space="preserve"> </w:t>
      </w:r>
      <w:r>
        <w:rPr>
          <w:rFonts w:cstheme="minorBidi"/>
          <w:color w:val="000000" w:themeColor="text1"/>
          <w:shd w:val="pct10" w:color="auto" w:fill="FFFFFF"/>
        </w:rPr>
        <w:t>4444以上的分辨率、帧率和录制格式的时候，</w:t>
      </w:r>
    </w:p>
    <w:p w14:paraId="146A2253" w14:textId="77777777" w:rsidR="00C1414D" w:rsidRDefault="00000000">
      <w:pPr>
        <w:spacing w:after="120"/>
        <w:rPr>
          <w:rFonts w:cstheme="minorBidi"/>
          <w:color w:val="000000" w:themeColor="text1"/>
        </w:rPr>
      </w:pPr>
      <w:r>
        <w:rPr>
          <w:rFonts w:cstheme="minorBidi" w:hint="eastAsia"/>
          <w:color w:val="000000" w:themeColor="text1"/>
        </w:rPr>
        <w:t xml:space="preserve">           </w:t>
      </w:r>
      <w:r>
        <w:rPr>
          <w:rFonts w:cstheme="minorBidi"/>
          <w:color w:val="000000" w:themeColor="text1"/>
          <w:shd w:val="pct10" w:color="auto" w:fill="FFFFFF"/>
        </w:rPr>
        <w:t>请务必选择A舱，否则可能会无法持续录制。</w:t>
      </w:r>
    </w:p>
    <w:p w14:paraId="46B38725" w14:textId="77777777" w:rsidR="00C1414D" w:rsidRDefault="00000000">
      <w:pPr>
        <w:pStyle w:val="Heading3"/>
      </w:pPr>
      <w:bookmarkStart w:id="517" w:name="_Toc590350352"/>
      <w:bookmarkStart w:id="518" w:name="_Toc150181718"/>
      <w:bookmarkStart w:id="519" w:name="_Toc445939911"/>
      <w:bookmarkStart w:id="520" w:name="_Toc185523826"/>
      <w:r>
        <w:rPr>
          <w:rFonts w:hint="eastAsia"/>
        </w:rPr>
        <w:lastRenderedPageBreak/>
        <w:t xml:space="preserve">2.5.2 </w:t>
      </w:r>
      <w:r>
        <w:t>KineMAG Nano</w:t>
      </w:r>
      <w:r>
        <w:rPr>
          <w:rFonts w:hint="eastAsia"/>
        </w:rPr>
        <w:t>操作说明</w:t>
      </w:r>
      <w:bookmarkEnd w:id="517"/>
      <w:bookmarkEnd w:id="518"/>
      <w:bookmarkEnd w:id="519"/>
      <w:bookmarkEnd w:id="520"/>
    </w:p>
    <w:p w14:paraId="70546ABC" w14:textId="77777777" w:rsidR="00C1414D" w:rsidRDefault="00000000">
      <w:pPr>
        <w:spacing w:after="120"/>
        <w:rPr>
          <w:rFonts w:cstheme="minorBidi"/>
          <w:color w:val="000000" w:themeColor="text1"/>
        </w:rPr>
      </w:pPr>
      <w:r>
        <w:rPr>
          <w:rFonts w:cstheme="minorBidi" w:hint="eastAsia"/>
          <w:color w:val="000000" w:themeColor="text1"/>
        </w:rPr>
        <w:t>KineMAG Nano的使用非常简单。开机前，打开</w:t>
      </w:r>
      <w:r>
        <w:rPr>
          <w:rFonts w:cstheme="minorBidi"/>
          <w:color w:val="000000" w:themeColor="text1"/>
        </w:rPr>
        <w:t>SSD舱门插入KineMAG Nano 1TB</w:t>
      </w:r>
      <w:r>
        <w:rPr>
          <w:rFonts w:cstheme="minorBidi" w:hint="eastAsia"/>
          <w:color w:val="000000" w:themeColor="text1"/>
        </w:rPr>
        <w:t>/2TB</w:t>
      </w:r>
      <w:r>
        <w:rPr>
          <w:rFonts w:cstheme="minorBidi"/>
          <w:color w:val="000000" w:themeColor="text1"/>
        </w:rPr>
        <w:t>到A或B的SSD卡槽中；可以只插入一张KineMAG Nano，也可同时插入两张KineMAG Nano。SSD卡槽外配备了具有内置磁铁的舱门。SSD卡槽上方是SSD功能按键，具有管理A和B槽SSD的功能；卡槽的右侧是上下A/B两个SSD指示灯，提示卡槽内SSD的加载情况。</w:t>
      </w:r>
    </w:p>
    <w:p w14:paraId="718F9565" w14:textId="77777777" w:rsidR="00C1414D" w:rsidRDefault="00000000">
      <w:pPr>
        <w:spacing w:after="120"/>
        <w:rPr>
          <w:rFonts w:cstheme="minorBidi"/>
          <w:b/>
          <w:color w:val="000000" w:themeColor="text1"/>
        </w:rPr>
      </w:pPr>
      <w:r>
        <w:rPr>
          <w:rFonts w:cstheme="minorBidi" w:hint="eastAsia"/>
          <w:b/>
          <w:color w:val="000000" w:themeColor="text1"/>
        </w:rPr>
        <w:t>机身上SSD指示灯（A，B）状态：</w:t>
      </w:r>
    </w:p>
    <w:p w14:paraId="2C63417F" w14:textId="77777777" w:rsidR="00C1414D" w:rsidRDefault="00000000">
      <w:pPr>
        <w:pStyle w:val="ListParagraph"/>
        <w:numPr>
          <w:ilvl w:val="0"/>
          <w:numId w:val="17"/>
        </w:numPr>
        <w:spacing w:before="60" w:after="0" w:line="240" w:lineRule="auto"/>
        <w:ind w:firstLineChars="0"/>
      </w:pPr>
      <w:r>
        <w:rPr>
          <w:rFonts w:hint="eastAsia"/>
          <w:color w:val="FF0000"/>
        </w:rPr>
        <w:sym w:font="Wingdings 2" w:char="F098"/>
      </w:r>
      <w:r>
        <w:rPr>
          <w:rFonts w:hint="eastAsia"/>
          <w:b/>
          <w:color w:val="auto"/>
        </w:rPr>
        <w:t>红色：</w:t>
      </w:r>
      <w:r>
        <w:rPr>
          <w:rFonts w:hint="eastAsia"/>
          <w:color w:val="auto"/>
        </w:rPr>
        <w:t>该</w:t>
      </w:r>
      <w:r>
        <w:rPr>
          <w:rFonts w:hint="eastAsia"/>
        </w:rPr>
        <w:t>卡槽内</w:t>
      </w:r>
      <w:r>
        <w:t>KineMAG Nano</w:t>
      </w:r>
      <w:r>
        <w:rPr>
          <w:rFonts w:hint="eastAsia"/>
        </w:rPr>
        <w:t>正在录制/回放；</w:t>
      </w:r>
    </w:p>
    <w:p w14:paraId="76D47E13" w14:textId="77777777" w:rsidR="00C1414D" w:rsidRDefault="00000000">
      <w:pPr>
        <w:pStyle w:val="ListParagraph"/>
        <w:numPr>
          <w:ilvl w:val="0"/>
          <w:numId w:val="17"/>
        </w:numPr>
        <w:spacing w:before="60" w:after="0" w:line="240" w:lineRule="auto"/>
        <w:ind w:firstLineChars="0"/>
        <w:rPr>
          <w:color w:val="auto"/>
        </w:rPr>
      </w:pPr>
      <w:r>
        <w:rPr>
          <w:color w:val="00B050"/>
        </w:rPr>
        <w:sym w:font="Wingdings 2" w:char="F098"/>
      </w:r>
      <w:r>
        <w:rPr>
          <w:rFonts w:hint="eastAsia"/>
          <w:b/>
          <w:color w:val="auto"/>
        </w:rPr>
        <w:t>绿色：</w:t>
      </w:r>
      <w:r>
        <w:rPr>
          <w:rFonts w:hint="eastAsia"/>
          <w:color w:val="auto"/>
        </w:rPr>
        <w:t>该卡槽内</w:t>
      </w:r>
      <w:r>
        <w:rPr>
          <w:color w:val="auto"/>
        </w:rPr>
        <w:t>KineMAG Nano</w:t>
      </w:r>
      <w:r>
        <w:rPr>
          <w:rFonts w:hint="eastAsia"/>
          <w:color w:val="auto"/>
        </w:rPr>
        <w:t>已被选择；</w:t>
      </w:r>
    </w:p>
    <w:p w14:paraId="50F5900B" w14:textId="77777777" w:rsidR="00C1414D" w:rsidRDefault="00000000">
      <w:pPr>
        <w:pStyle w:val="ListParagraph"/>
        <w:numPr>
          <w:ilvl w:val="0"/>
          <w:numId w:val="17"/>
        </w:numPr>
        <w:spacing w:before="60" w:after="0" w:line="240" w:lineRule="auto"/>
        <w:ind w:firstLineChars="0"/>
      </w:pPr>
      <w:r>
        <w:rPr>
          <w:rFonts w:hint="eastAsia"/>
          <w:color w:val="FFC000"/>
        </w:rPr>
        <w:sym w:font="Wingdings 2" w:char="F098"/>
      </w:r>
      <w:r>
        <w:rPr>
          <w:rFonts w:hint="eastAsia"/>
          <w:b/>
          <w:color w:val="auto"/>
        </w:rPr>
        <w:t>橙色：</w:t>
      </w:r>
      <w:r>
        <w:rPr>
          <w:rFonts w:hint="eastAsia"/>
          <w:color w:val="auto"/>
        </w:rPr>
        <w:t>该卡槽内有</w:t>
      </w:r>
      <w:r>
        <w:rPr>
          <w:color w:val="auto"/>
        </w:rPr>
        <w:t>KineMAG Nano</w:t>
      </w:r>
      <w:r>
        <w:rPr>
          <w:rFonts w:hint="eastAsia"/>
          <w:color w:val="auto"/>
        </w:rPr>
        <w:t>，但未被选择；</w:t>
      </w:r>
    </w:p>
    <w:p w14:paraId="77A3DA79" w14:textId="77777777" w:rsidR="00C1414D" w:rsidRDefault="00000000">
      <w:pPr>
        <w:pStyle w:val="ListParagraph"/>
        <w:numPr>
          <w:ilvl w:val="0"/>
          <w:numId w:val="17"/>
        </w:numPr>
        <w:spacing w:before="60" w:after="0" w:line="240" w:lineRule="auto"/>
        <w:ind w:firstLineChars="0"/>
      </w:pPr>
      <w:r>
        <w:rPr>
          <w:rFonts w:hint="eastAsia"/>
          <w:color w:val="BFBFBF" w:themeColor="background1" w:themeShade="BF"/>
        </w:rPr>
        <w:sym w:font="Wingdings 2" w:char="F098"/>
      </w:r>
      <w:r>
        <w:rPr>
          <w:rFonts w:hint="eastAsia"/>
          <w:b/>
          <w:color w:val="auto"/>
        </w:rPr>
        <w:t>灰色：</w:t>
      </w:r>
      <w:r>
        <w:rPr>
          <w:rFonts w:hint="eastAsia"/>
          <w:color w:val="auto"/>
        </w:rPr>
        <w:t>该卡槽内无</w:t>
      </w:r>
      <w:r>
        <w:rPr>
          <w:color w:val="auto"/>
        </w:rPr>
        <w:t>KineMAG Nano</w:t>
      </w:r>
      <w:r>
        <w:rPr>
          <w:rFonts w:hint="eastAsia"/>
          <w:color w:val="auto"/>
        </w:rPr>
        <w:t>。</w:t>
      </w:r>
    </w:p>
    <w:p w14:paraId="6401440C" w14:textId="77777777" w:rsidR="00C1414D" w:rsidRDefault="00C1414D">
      <w:pPr>
        <w:pStyle w:val="ListParagraph"/>
        <w:spacing w:before="60" w:after="0" w:line="240" w:lineRule="auto"/>
        <w:ind w:left="720" w:firstLineChars="0" w:firstLine="0"/>
      </w:pPr>
    </w:p>
    <w:p w14:paraId="1F9C7660" w14:textId="77777777" w:rsidR="00C1414D" w:rsidRDefault="00000000">
      <w:pPr>
        <w:spacing w:before="60"/>
      </w:pPr>
      <w:r>
        <w:rPr>
          <w:rFonts w:hint="eastAsia"/>
        </w:rPr>
        <w:t>可以通过机身上的SSD按键来选择A卡/B卡的录制/回放。</w:t>
      </w:r>
    </w:p>
    <w:p w14:paraId="5075F792" w14:textId="77777777" w:rsidR="00C1414D" w:rsidRDefault="00000000">
      <w:pPr>
        <w:spacing w:after="120"/>
        <w:rPr>
          <w:b/>
        </w:rPr>
      </w:pPr>
      <w:r>
        <w:rPr>
          <w:rFonts w:hint="eastAsia"/>
          <w:b/>
        </w:rPr>
        <w:t>监视器的画面会显示</w:t>
      </w:r>
      <w:r>
        <w:rPr>
          <w:b/>
        </w:rPr>
        <w:t>SSD</w:t>
      </w:r>
      <w:r>
        <w:rPr>
          <w:rFonts w:hint="eastAsia"/>
          <w:b/>
        </w:rPr>
        <w:t>状态：</w:t>
      </w:r>
    </w:p>
    <w:p w14:paraId="58A78CCE" w14:textId="77777777" w:rsidR="00C1414D" w:rsidRDefault="00000000">
      <w:pPr>
        <w:pStyle w:val="ListParagraph"/>
        <w:numPr>
          <w:ilvl w:val="0"/>
          <w:numId w:val="18"/>
        </w:numPr>
        <w:spacing w:before="60" w:after="0" w:line="240" w:lineRule="auto"/>
        <w:ind w:left="714" w:firstLineChars="0" w:hanging="357"/>
        <w:rPr>
          <w:szCs w:val="22"/>
        </w:rPr>
      </w:pPr>
      <w:r>
        <w:rPr>
          <w:rFonts w:hint="eastAsia"/>
          <w:b/>
        </w:rPr>
        <w:t>黄色</w:t>
      </w:r>
      <w:r>
        <w:rPr>
          <w:rFonts w:hint="eastAsia"/>
          <w:b/>
          <w:color w:val="FFFF00"/>
          <w:highlight w:val="black"/>
        </w:rPr>
        <w:t>【STBY】</w:t>
      </w:r>
      <w:r>
        <w:rPr>
          <w:rFonts w:hint="eastAsia"/>
          <w:b/>
        </w:rPr>
        <w:t>闪烁：</w:t>
      </w:r>
      <w:r>
        <w:rPr>
          <w:rFonts w:hint="eastAsia"/>
        </w:rPr>
        <w:t>卡槽内没有</w:t>
      </w:r>
      <w:r>
        <w:t>SSD，</w:t>
      </w:r>
      <w:r>
        <w:rPr>
          <w:rFonts w:hint="eastAsia"/>
        </w:rPr>
        <w:t>此时SSD指示灯不亮，无法进行录制。插入SSD，重启。</w:t>
      </w:r>
    </w:p>
    <w:p w14:paraId="2ED1A2D6" w14:textId="77777777" w:rsidR="00C1414D" w:rsidRDefault="00000000">
      <w:pPr>
        <w:pStyle w:val="ListParagraph"/>
        <w:numPr>
          <w:ilvl w:val="0"/>
          <w:numId w:val="18"/>
        </w:numPr>
        <w:spacing w:before="60" w:after="0" w:line="240" w:lineRule="auto"/>
        <w:ind w:left="714" w:firstLineChars="0" w:hanging="357"/>
      </w:pPr>
      <w:r>
        <w:rPr>
          <w:rFonts w:hint="eastAsia"/>
          <w:b/>
        </w:rPr>
        <w:t>黄色</w:t>
      </w:r>
      <w:r>
        <w:rPr>
          <w:rFonts w:hint="eastAsia"/>
          <w:b/>
          <w:color w:val="FFFF00"/>
          <w:highlight w:val="black"/>
        </w:rPr>
        <w:t>【STBY】</w:t>
      </w:r>
      <w:r>
        <w:rPr>
          <w:rFonts w:hint="eastAsia"/>
          <w:b/>
        </w:rPr>
        <w:t>闪烁：</w:t>
      </w:r>
      <w:r>
        <w:rPr>
          <w:rFonts w:hint="eastAsia"/>
        </w:rPr>
        <w:t>卡槽内有</w:t>
      </w:r>
      <w:r>
        <w:t>SSD但是未</w:t>
      </w:r>
      <w:r>
        <w:rPr>
          <w:rFonts w:hint="eastAsia"/>
        </w:rPr>
        <w:t>显示，此时SSD指示灯显示黄色，可能是文件系统不对或者卡的数据有问题，不能录制。需要：</w:t>
      </w:r>
    </w:p>
    <w:p w14:paraId="3B60CA14" w14:textId="77777777" w:rsidR="00C1414D" w:rsidRDefault="00000000">
      <w:pPr>
        <w:pStyle w:val="ListParagraph"/>
        <w:numPr>
          <w:ilvl w:val="0"/>
          <w:numId w:val="19"/>
        </w:numPr>
        <w:spacing w:before="60" w:after="0" w:line="240" w:lineRule="auto"/>
        <w:ind w:left="1077" w:firstLineChars="0" w:hanging="357"/>
      </w:pPr>
      <w:r>
        <w:rPr>
          <w:b/>
        </w:rPr>
        <w:t>第一步：</w:t>
      </w:r>
      <w:r>
        <w:t>确保</w:t>
      </w:r>
      <w:r>
        <w:rPr>
          <w:rFonts w:hint="eastAsia"/>
        </w:rPr>
        <w:t>SSD</w:t>
      </w:r>
      <w:r>
        <w:t>卡的数据安全；</w:t>
      </w:r>
    </w:p>
    <w:p w14:paraId="0B352F0B" w14:textId="77777777" w:rsidR="00C1414D" w:rsidRDefault="00000000">
      <w:pPr>
        <w:pStyle w:val="ListParagraph"/>
        <w:numPr>
          <w:ilvl w:val="0"/>
          <w:numId w:val="19"/>
        </w:numPr>
        <w:spacing w:before="60" w:after="0" w:line="240" w:lineRule="auto"/>
        <w:ind w:left="1077" w:firstLineChars="0" w:hanging="357"/>
      </w:pPr>
      <w:r>
        <w:rPr>
          <w:rFonts w:hint="eastAsia"/>
          <w:b/>
        </w:rPr>
        <w:t>第二步，格式化</w:t>
      </w:r>
      <w:r>
        <w:rPr>
          <w:b/>
        </w:rPr>
        <w:t>SSD：</w:t>
      </w:r>
      <w:r>
        <w:t>通过</w:t>
      </w:r>
      <w:r>
        <w:rPr>
          <w:rFonts w:hint="eastAsia"/>
        </w:rPr>
        <w:t>【</w:t>
      </w:r>
      <w:r>
        <w:t>MENU</w:t>
      </w:r>
      <w:r>
        <w:sym w:font="Wingdings" w:char="F0E0"/>
      </w:r>
      <w:r>
        <w:rPr>
          <w:rFonts w:hint="eastAsia"/>
        </w:rPr>
        <w:t>录制</w:t>
      </w:r>
      <w:r>
        <w:sym w:font="Wingdings" w:char="F0E0"/>
      </w:r>
      <w:r>
        <w:t>SSD</w:t>
      </w:r>
      <w:r>
        <w:sym w:font="Wingdings" w:char="F0E0"/>
      </w:r>
      <w:r>
        <w:rPr>
          <w:rFonts w:hint="eastAsia"/>
        </w:rPr>
        <w:t>格式化</w:t>
      </w:r>
      <w:r>
        <w:t>SSD</w:t>
      </w:r>
      <w:r>
        <w:rPr>
          <w:rFonts w:hint="eastAsia"/>
        </w:rPr>
        <w:t>】，完成</w:t>
      </w:r>
      <w:r>
        <w:t>SSD格式化操作后，</w:t>
      </w:r>
      <w:r>
        <w:rPr>
          <w:rFonts w:hint="eastAsia"/>
        </w:rPr>
        <w:t>摄影机会自动加载</w:t>
      </w:r>
      <w:r>
        <w:t>SSD，成功后SSD</w:t>
      </w:r>
      <w:r>
        <w:rPr>
          <w:rFonts w:hint="eastAsia"/>
        </w:rPr>
        <w:t>会显示被选择的</w:t>
      </w:r>
      <w:r>
        <w:t>A卡/B卡的</w:t>
      </w:r>
      <w:r>
        <w:rPr>
          <w:rFonts w:hint="eastAsia"/>
        </w:rPr>
        <w:t>剩余时间、卷号和素材序号。</w:t>
      </w:r>
    </w:p>
    <w:p w14:paraId="125A814E" w14:textId="77777777" w:rsidR="00C1414D" w:rsidRDefault="00000000">
      <w:pPr>
        <w:pStyle w:val="ListParagraph"/>
        <w:numPr>
          <w:ilvl w:val="0"/>
          <w:numId w:val="20"/>
        </w:numPr>
        <w:spacing w:before="60" w:after="0" w:line="240" w:lineRule="auto"/>
        <w:ind w:firstLineChars="0"/>
      </w:pPr>
      <w:r>
        <w:rPr>
          <w:rFonts w:hint="eastAsia"/>
          <w:b/>
        </w:rPr>
        <w:t>绿色</w:t>
      </w:r>
      <w:r>
        <w:rPr>
          <w:rFonts w:hint="eastAsia"/>
          <w:b/>
          <w:color w:val="22DF13"/>
          <w:highlight w:val="black"/>
        </w:rPr>
        <w:t>【STBY】</w:t>
      </w:r>
      <w:r>
        <w:rPr>
          <w:rFonts w:hint="eastAsia"/>
          <w:b/>
          <w:szCs w:val="22"/>
        </w:rPr>
        <w:t>：</w:t>
      </w:r>
      <w:r>
        <w:rPr>
          <w:rFonts w:hint="eastAsia"/>
          <w:szCs w:val="22"/>
        </w:rPr>
        <w:t>SSD会显示被选择的</w:t>
      </w:r>
      <w:r>
        <w:rPr>
          <w:szCs w:val="22"/>
        </w:rPr>
        <w:t>A卡/B卡的</w:t>
      </w:r>
      <w:r>
        <w:rPr>
          <w:rFonts w:hint="eastAsia"/>
          <w:szCs w:val="22"/>
        </w:rPr>
        <w:t>剩余时间、卷号和素材序号，</w:t>
      </w:r>
      <w:r>
        <w:rPr>
          <w:rFonts w:hint="eastAsia"/>
        </w:rPr>
        <w:t>此时相应卡的SSD指示灯为绿色，可以录制素材，并存储到</w:t>
      </w:r>
      <w:r>
        <w:t>SSD。</w:t>
      </w:r>
    </w:p>
    <w:p w14:paraId="351F4BAD" w14:textId="77777777" w:rsidR="00C1414D" w:rsidRDefault="00000000">
      <w:pPr>
        <w:pStyle w:val="ListParagraph"/>
        <w:numPr>
          <w:ilvl w:val="0"/>
          <w:numId w:val="20"/>
        </w:numPr>
        <w:spacing w:before="60" w:after="0" w:line="240" w:lineRule="auto"/>
        <w:ind w:firstLineChars="0"/>
      </w:pPr>
      <w:r>
        <w:rPr>
          <w:rFonts w:hint="eastAsia"/>
          <w:b/>
        </w:rPr>
        <w:t>红色</w:t>
      </w:r>
      <w:r>
        <w:rPr>
          <w:rFonts w:hint="eastAsia"/>
          <w:b/>
          <w:color w:val="FF0000"/>
          <w:highlight w:val="black"/>
        </w:rPr>
        <w:t>【</w:t>
      </w:r>
      <w:r>
        <w:rPr>
          <w:rFonts w:hint="eastAsia"/>
          <w:b/>
          <w:color w:val="FF0000"/>
          <w:highlight w:val="black"/>
        </w:rPr>
        <w:sym w:font="Wingdings 2" w:char="F097"/>
      </w:r>
      <w:r>
        <w:rPr>
          <w:rFonts w:hint="eastAsia"/>
          <w:b/>
          <w:color w:val="FF0000"/>
          <w:highlight w:val="black"/>
        </w:rPr>
        <w:t>REC】</w:t>
      </w:r>
      <w:r>
        <w:rPr>
          <w:rFonts w:hint="eastAsia"/>
          <w:b/>
          <w:color w:val="auto"/>
        </w:rPr>
        <w:t>：</w:t>
      </w:r>
      <w:r>
        <w:rPr>
          <w:rFonts w:hint="eastAsia"/>
          <w:color w:val="auto"/>
        </w:rPr>
        <w:t>摄影机正在录制素材，此时被选择的A卡/B卡的指示灯为红色。</w:t>
      </w:r>
    </w:p>
    <w:p w14:paraId="0CA70A7C" w14:textId="77777777" w:rsidR="00C1414D" w:rsidRDefault="00C1414D">
      <w:pPr>
        <w:spacing w:before="60"/>
      </w:pPr>
    </w:p>
    <w:p w14:paraId="7F49FA54" w14:textId="77777777" w:rsidR="00C1414D" w:rsidRDefault="00000000">
      <w:pPr>
        <w:pStyle w:val="ListParagraph"/>
        <w:spacing w:after="0" w:line="260" w:lineRule="exact"/>
        <w:ind w:firstLineChars="0" w:firstLine="0"/>
        <w:rPr>
          <w:color w:val="auto"/>
          <w:shd w:val="pct10" w:color="auto" w:fill="FFFFFF"/>
        </w:rPr>
      </w:pPr>
      <w:r>
        <w:rPr>
          <w:rFonts w:hint="eastAsia"/>
          <w:b/>
          <w:color w:val="FF0000"/>
          <w:highlight w:val="black"/>
          <w:shd w:val="pct10" w:color="auto" w:fill="FFFFFF"/>
        </w:rPr>
        <w:t>注意</w:t>
      </w:r>
      <w:r>
        <w:rPr>
          <w:rFonts w:hint="eastAsia"/>
        </w:rPr>
        <w:t xml:space="preserve">    </w:t>
      </w:r>
      <w:r>
        <w:rPr>
          <w:rFonts w:hint="eastAsia"/>
          <w:color w:val="auto"/>
          <w:shd w:val="pct10" w:color="auto" w:fill="FFFFFF"/>
        </w:rPr>
        <w:t>格式化</w:t>
      </w:r>
      <w:r>
        <w:rPr>
          <w:color w:val="auto"/>
          <w:shd w:val="pct10" w:color="auto" w:fill="FFFFFF"/>
        </w:rPr>
        <w:t>SSD之后无法恢复数据。确保数据备份之后，再进行格式化SSD的操作。格式化时，注意要确认</w:t>
      </w:r>
    </w:p>
    <w:p w14:paraId="54156D10" w14:textId="77777777" w:rsidR="00C1414D" w:rsidRDefault="00000000">
      <w:pPr>
        <w:pStyle w:val="ListParagraph"/>
        <w:spacing w:after="0" w:line="260" w:lineRule="exact"/>
        <w:ind w:firstLineChars="0" w:firstLine="0"/>
        <w:rPr>
          <w:color w:val="auto"/>
          <w:shd w:val="pct10" w:color="auto" w:fill="FFFFFF"/>
        </w:rPr>
      </w:pPr>
      <w:r>
        <w:rPr>
          <w:rFonts w:hint="eastAsia"/>
          <w:color w:val="auto"/>
        </w:rPr>
        <w:t xml:space="preserve">           </w:t>
      </w:r>
      <w:r>
        <w:rPr>
          <w:color w:val="auto"/>
          <w:shd w:val="pct10" w:color="auto" w:fill="FFFFFF"/>
        </w:rPr>
        <w:t>进行格式化的是</w:t>
      </w:r>
      <w:r>
        <w:rPr>
          <w:rFonts w:hint="eastAsia"/>
          <w:color w:val="auto"/>
          <w:shd w:val="pct10" w:color="auto" w:fill="FFFFFF"/>
        </w:rPr>
        <w:t>A卡还是B卡。</w:t>
      </w:r>
    </w:p>
    <w:p w14:paraId="5505E517" w14:textId="77777777" w:rsidR="00C1414D" w:rsidRDefault="00000000">
      <w:pPr>
        <w:pStyle w:val="ListParagraph"/>
        <w:spacing w:after="0"/>
        <w:ind w:left="600" w:hangingChars="300" w:hanging="600"/>
        <w:rPr>
          <w:color w:val="auto"/>
          <w:shd w:val="pct10" w:color="auto" w:fill="FFFFFF"/>
        </w:rPr>
      </w:pPr>
      <w:r>
        <w:rPr>
          <w:rFonts w:hint="eastAsia"/>
          <w:b/>
          <w:color w:val="FFFF00"/>
          <w:highlight w:val="black"/>
          <w:shd w:val="pct10" w:color="auto" w:fill="FFFFFF"/>
        </w:rPr>
        <w:t>提示</w:t>
      </w:r>
      <w:r>
        <w:rPr>
          <w:rFonts w:hint="eastAsia"/>
        </w:rPr>
        <w:t xml:space="preserve">    </w:t>
      </w:r>
      <w:r>
        <w:rPr>
          <w:color w:val="auto"/>
          <w:shd w:val="pct10" w:color="auto" w:fill="FFFFFF"/>
        </w:rPr>
        <w:t>必须开机之前插入SSD</w:t>
      </w:r>
      <w:r>
        <w:rPr>
          <w:rFonts w:hint="eastAsia"/>
          <w:color w:val="auto"/>
          <w:shd w:val="pct10" w:color="auto" w:fill="FFFFFF"/>
        </w:rPr>
        <w:t>才能被卡槽识别</w:t>
      </w:r>
      <w:r>
        <w:rPr>
          <w:color w:val="auto"/>
          <w:shd w:val="pct10" w:color="auto" w:fill="FFFFFF"/>
        </w:rPr>
        <w:t>。</w:t>
      </w:r>
      <w:r>
        <w:rPr>
          <w:rFonts w:hint="eastAsia"/>
          <w:color w:val="auto"/>
          <w:shd w:val="pct10" w:color="auto" w:fill="FFFFFF"/>
        </w:rPr>
        <w:t>如果开机之后，再插入</w:t>
      </w:r>
      <w:r>
        <w:rPr>
          <w:color w:val="auto"/>
          <w:shd w:val="pct10" w:color="auto" w:fill="FFFFFF"/>
        </w:rPr>
        <w:t>SSD，</w:t>
      </w:r>
      <w:r>
        <w:rPr>
          <w:rFonts w:hint="eastAsia"/>
          <w:color w:val="auto"/>
          <w:shd w:val="pct10" w:color="auto" w:fill="FFFFFF"/>
        </w:rPr>
        <w:t>摄影机</w:t>
      </w:r>
      <w:r>
        <w:rPr>
          <w:color w:val="auto"/>
          <w:shd w:val="pct10" w:color="auto" w:fill="FFFFFF"/>
        </w:rPr>
        <w:t>将不会识别SSD，需要重启</w:t>
      </w:r>
      <w:r>
        <w:rPr>
          <w:rFonts w:hint="eastAsia"/>
          <w:color w:val="auto"/>
          <w:shd w:val="pct10" w:color="auto" w:fill="FFFFFF"/>
        </w:rPr>
        <w:t xml:space="preserve"> </w:t>
      </w:r>
    </w:p>
    <w:p w14:paraId="5E327ADF" w14:textId="77777777" w:rsidR="00C1414D" w:rsidRDefault="00000000">
      <w:pPr>
        <w:pStyle w:val="ListParagraph"/>
        <w:spacing w:after="0"/>
        <w:ind w:leftChars="300" w:left="600" w:firstLineChars="0" w:firstLine="0"/>
        <w:rPr>
          <w:color w:val="auto"/>
          <w:shd w:val="pct10" w:color="auto" w:fill="FFFFFF"/>
        </w:rPr>
      </w:pPr>
      <w:r>
        <w:rPr>
          <w:rFonts w:hint="eastAsia"/>
          <w:color w:val="auto"/>
          <w:shd w:val="pct10" w:color="auto" w:fill="FFFFFF"/>
        </w:rPr>
        <w:t>（</w:t>
      </w:r>
      <w:r>
        <w:rPr>
          <w:color w:val="auto"/>
          <w:shd w:val="pct10" w:color="auto" w:fill="FFFFFF"/>
        </w:rPr>
        <w:t>A卡/B卡</w:t>
      </w:r>
      <w:r>
        <w:rPr>
          <w:rFonts w:hint="eastAsia"/>
          <w:color w:val="auto"/>
          <w:shd w:val="pct10" w:color="auto" w:fill="FFFFFF"/>
        </w:rPr>
        <w:t>分别都需要插入卡才能</w:t>
      </w:r>
      <w:r>
        <w:rPr>
          <w:color w:val="auto"/>
          <w:shd w:val="pct10" w:color="auto" w:fill="FFFFFF"/>
        </w:rPr>
        <w:t>A卡/B卡</w:t>
      </w:r>
      <w:r>
        <w:rPr>
          <w:rFonts w:hint="eastAsia"/>
          <w:color w:val="auto"/>
          <w:shd w:val="pct10" w:color="auto" w:fill="FFFFFF"/>
        </w:rPr>
        <w:t>一起使用，只有</w:t>
      </w:r>
      <w:r>
        <w:rPr>
          <w:color w:val="auto"/>
          <w:shd w:val="pct10" w:color="auto" w:fill="FFFFFF"/>
        </w:rPr>
        <w:t>A卡提前插入的时候B卡槽不会识别SSD</w:t>
      </w:r>
      <w:r>
        <w:rPr>
          <w:rFonts w:hint="eastAsia"/>
          <w:color w:val="auto"/>
          <w:shd w:val="pct10" w:color="auto" w:fill="FFFFFF"/>
        </w:rPr>
        <w:t>）。</w:t>
      </w:r>
    </w:p>
    <w:p w14:paraId="51A09CD8" w14:textId="77777777" w:rsidR="00C1414D" w:rsidRDefault="00000000">
      <w:pPr>
        <w:pStyle w:val="ListParagraph"/>
        <w:spacing w:after="0" w:line="240" w:lineRule="auto"/>
        <w:ind w:left="720" w:firstLineChars="0" w:hanging="720"/>
        <w:rPr>
          <w:shd w:val="pct10" w:color="auto" w:fill="FFFFFF"/>
        </w:rPr>
      </w:pPr>
      <w:r>
        <w:rPr>
          <w:rFonts w:hint="eastAsia"/>
          <w:b/>
          <w:color w:val="FFFF00"/>
          <w:highlight w:val="black"/>
          <w:shd w:val="pct10" w:color="auto" w:fill="FFFFFF"/>
        </w:rPr>
        <w:t>提示</w:t>
      </w:r>
      <w:r>
        <w:rPr>
          <w:rFonts w:hint="eastAsia"/>
        </w:rPr>
        <w:t xml:space="preserve">    </w:t>
      </w:r>
      <w:r>
        <w:rPr>
          <w:rFonts w:hint="eastAsia"/>
          <w:shd w:val="pct10" w:color="auto" w:fill="FFFFFF"/>
        </w:rPr>
        <w:t>只推荐使用</w:t>
      </w:r>
      <w:r>
        <w:rPr>
          <w:shd w:val="pct10" w:color="auto" w:fill="FFFFFF"/>
        </w:rPr>
        <w:t>KineMAG</w:t>
      </w:r>
      <w:r>
        <w:rPr>
          <w:rFonts w:hint="eastAsia"/>
          <w:shd w:val="pct10" w:color="auto" w:fill="FFFFFF"/>
        </w:rPr>
        <w:t xml:space="preserve"> Nano。</w:t>
      </w:r>
      <w:r>
        <w:rPr>
          <w:shd w:val="pct10" w:color="auto" w:fill="FFFFFF"/>
        </w:rPr>
        <w:t>第三方SSD在Kinefinity摄影机上使用的性能不做保证，</w:t>
      </w:r>
      <w:r>
        <w:rPr>
          <w:rFonts w:hint="eastAsia"/>
          <w:shd w:val="pct10" w:color="auto" w:fill="FFFFFF"/>
        </w:rPr>
        <w:t>如果</w:t>
      </w:r>
      <w:r>
        <w:rPr>
          <w:shd w:val="pct10" w:color="auto" w:fill="FFFFFF"/>
        </w:rPr>
        <w:t>使用非</w:t>
      </w:r>
      <w:r>
        <w:rPr>
          <w:rFonts w:hint="eastAsia"/>
          <w:shd w:val="pct10" w:color="auto" w:fill="FFFFFF"/>
        </w:rPr>
        <w:t xml:space="preserve"> </w:t>
      </w:r>
    </w:p>
    <w:p w14:paraId="19ADF086" w14:textId="77777777" w:rsidR="00C1414D" w:rsidRDefault="00000000">
      <w:pPr>
        <w:pStyle w:val="ListParagraph"/>
        <w:spacing w:after="0" w:line="240" w:lineRule="auto"/>
        <w:ind w:left="720" w:firstLineChars="0" w:hanging="720"/>
      </w:pPr>
      <w:r>
        <w:rPr>
          <w:rFonts w:hint="eastAsia"/>
        </w:rPr>
        <w:t xml:space="preserve">           </w:t>
      </w:r>
      <w:r>
        <w:rPr>
          <w:u w:val="single"/>
          <w:shd w:val="pct10" w:color="auto" w:fill="FFFFFF"/>
        </w:rPr>
        <w:t>KineMAG</w:t>
      </w:r>
      <w:r>
        <w:rPr>
          <w:rFonts w:hint="eastAsia"/>
          <w:u w:val="single"/>
          <w:shd w:val="pct10" w:color="auto" w:fill="FFFFFF"/>
        </w:rPr>
        <w:t xml:space="preserve"> </w:t>
      </w:r>
      <w:r>
        <w:rPr>
          <w:u w:val="single"/>
          <w:shd w:val="pct10" w:color="auto" w:fill="FFFFFF"/>
        </w:rPr>
        <w:t>Nano</w:t>
      </w:r>
      <w:r>
        <w:rPr>
          <w:shd w:val="pct10" w:color="auto" w:fill="FFFFFF"/>
        </w:rPr>
        <w:t>出现任何丢帧</w:t>
      </w:r>
      <w:r>
        <w:rPr>
          <w:rFonts w:hint="eastAsia"/>
          <w:shd w:val="pct10" w:color="auto" w:fill="FFFFFF"/>
        </w:rPr>
        <w:t>甚至数据无法读取的情况，不提供</w:t>
      </w:r>
      <w:r>
        <w:rPr>
          <w:shd w:val="pct10" w:color="auto" w:fill="FFFFFF"/>
        </w:rPr>
        <w:t>技术分析和协助。</w:t>
      </w:r>
    </w:p>
    <w:p w14:paraId="40F1074B" w14:textId="77777777" w:rsidR="00C1414D" w:rsidRDefault="00000000">
      <w:pPr>
        <w:pStyle w:val="ListParagraph"/>
        <w:spacing w:after="0"/>
        <w:ind w:left="720" w:firstLineChars="0" w:hanging="720"/>
        <w:rPr>
          <w:shd w:val="pct10" w:color="auto" w:fill="FFFFFF"/>
        </w:rPr>
      </w:pPr>
      <w:r>
        <w:rPr>
          <w:rFonts w:hint="eastAsia"/>
          <w:b/>
          <w:color w:val="FFFF00"/>
          <w:highlight w:val="black"/>
          <w:shd w:val="pct10" w:color="auto" w:fill="FFFFFF"/>
        </w:rPr>
        <w:t>提示</w:t>
      </w:r>
      <w:r>
        <w:rPr>
          <w:rFonts w:hint="eastAsia"/>
        </w:rPr>
        <w:t xml:space="preserve">    </w:t>
      </w:r>
      <w:r>
        <w:rPr>
          <w:rFonts w:hint="eastAsia"/>
          <w:shd w:val="pct10" w:color="auto" w:fill="FFFFFF"/>
        </w:rPr>
        <w:t>即使</w:t>
      </w:r>
      <w:r>
        <w:rPr>
          <w:shd w:val="pct10" w:color="auto" w:fill="FFFFFF"/>
        </w:rPr>
        <w:t>是KineMAG</w:t>
      </w:r>
      <w:r>
        <w:rPr>
          <w:rFonts w:hint="eastAsia"/>
          <w:shd w:val="pct10" w:color="auto" w:fill="FFFFFF"/>
        </w:rPr>
        <w:t xml:space="preserve"> Nano也有</w:t>
      </w:r>
      <w:r>
        <w:rPr>
          <w:shd w:val="pct10" w:color="auto" w:fill="FFFFFF"/>
        </w:rPr>
        <w:t>可能会损坏，建议多备一张卡以防现场</w:t>
      </w:r>
      <w:r>
        <w:rPr>
          <w:rFonts w:hint="eastAsia"/>
          <w:shd w:val="pct10" w:color="auto" w:fill="FFFFFF"/>
        </w:rPr>
        <w:t>突发情况。</w:t>
      </w:r>
    </w:p>
    <w:p w14:paraId="79B18E13" w14:textId="77777777" w:rsidR="00C1414D" w:rsidRDefault="00000000">
      <w:pPr>
        <w:pStyle w:val="ListParagraph"/>
        <w:spacing w:after="0"/>
        <w:ind w:left="720" w:firstLineChars="0" w:hanging="720"/>
      </w:pPr>
      <w:r>
        <w:rPr>
          <w:rFonts w:hint="eastAsia"/>
          <w:b/>
          <w:color w:val="FFFF00"/>
          <w:highlight w:val="black"/>
          <w:shd w:val="pct10" w:color="auto" w:fill="FFFFFF"/>
        </w:rPr>
        <w:t>提示</w:t>
      </w:r>
      <w:r>
        <w:rPr>
          <w:rFonts w:hint="eastAsia"/>
        </w:rPr>
        <w:t xml:space="preserve">    </w:t>
      </w:r>
      <w:r>
        <w:rPr>
          <w:rFonts w:hint="eastAsia"/>
          <w:shd w:val="pct10" w:color="auto" w:fill="FFFFFF"/>
        </w:rPr>
        <w:t>请勿在电脑端对素材进行修改和删除，以免造成不必要的错误和损失。</w:t>
      </w:r>
      <w:bookmarkStart w:id="521" w:name="_Toc150181719"/>
      <w:bookmarkStart w:id="522" w:name="_Toc194156147"/>
    </w:p>
    <w:p w14:paraId="2BA47A32" w14:textId="77777777" w:rsidR="00C1414D" w:rsidRDefault="00000000">
      <w:pPr>
        <w:pStyle w:val="Heading3"/>
        <w:spacing w:before="60" w:after="60" w:afterAutospacing="0"/>
        <w:rPr>
          <w:rFonts w:ascii="Times New Roman" w:eastAsia="SimSun" w:hAnsi="Times New Roman"/>
          <w:color w:val="000000" w:themeColor="text1"/>
          <w:szCs w:val="22"/>
        </w:rPr>
      </w:pPr>
      <w:bookmarkStart w:id="523" w:name="_Toc643916924"/>
      <w:bookmarkStart w:id="524" w:name="_Toc185523827"/>
      <w:bookmarkStart w:id="525" w:name="_Hlk185520287"/>
      <w:bookmarkStart w:id="526" w:name="_Hlk185589517"/>
      <w:r>
        <w:rPr>
          <w:szCs w:val="22"/>
        </w:rPr>
        <w:lastRenderedPageBreak/>
        <w:t>2.5.3</w:t>
      </w:r>
      <w:commentRangeStart w:id="527"/>
      <w:r>
        <w:rPr>
          <w:rFonts w:hint="eastAsia"/>
          <w:color w:val="000000" w:themeColor="text1"/>
          <w:szCs w:val="22"/>
        </w:rPr>
        <w:t>删除最后一条素材</w:t>
      </w:r>
      <w:bookmarkEnd w:id="521"/>
      <w:bookmarkEnd w:id="522"/>
      <w:bookmarkEnd w:id="523"/>
      <w:commentRangeEnd w:id="527"/>
      <w:r>
        <w:rPr>
          <w:rStyle w:val="CommentReference"/>
          <w:b w:val="0"/>
          <w:bCs w:val="0"/>
          <w:color w:val="000000" w:themeColor="text1"/>
          <w:sz w:val="22"/>
          <w:szCs w:val="22"/>
          <w:rPrChange w:id="528" w:author="玖龙 刘" w:date="2024-12-19T10:34:00Z">
            <w:rPr>
              <w:rStyle w:val="CommentReference"/>
              <w:b w:val="0"/>
              <w:bCs w:val="0"/>
              <w:color w:val="000000" w:themeColor="text1"/>
            </w:rPr>
          </w:rPrChange>
        </w:rPr>
        <w:commentReference w:id="527"/>
      </w:r>
      <w:bookmarkEnd w:id="524"/>
    </w:p>
    <w:p w14:paraId="2CD3CFC3" w14:textId="77777777" w:rsidR="00C1414D" w:rsidRDefault="00000000">
      <w:pPr>
        <w:spacing w:before="60" w:after="60"/>
      </w:pPr>
      <w:r>
        <w:rPr>
          <w:rFonts w:hint="eastAsia"/>
        </w:rPr>
        <w:t>当录制的素材不满意时，可以通过</w:t>
      </w:r>
      <w:r>
        <w:rPr>
          <w:noProof/>
        </w:rPr>
        <mc:AlternateContent>
          <mc:Choice Requires="wps">
            <w:drawing>
              <wp:anchor distT="0" distB="0" distL="114300" distR="114300" simplePos="0" relativeHeight="251735040" behindDoc="0" locked="0" layoutInCell="1" allowOverlap="1" wp14:anchorId="40231140" wp14:editId="1C598E82">
                <wp:simplePos x="0" y="0"/>
                <wp:positionH relativeFrom="column">
                  <wp:posOffset>4831080</wp:posOffset>
                </wp:positionH>
                <wp:positionV relativeFrom="paragraph">
                  <wp:posOffset>46990</wp:posOffset>
                </wp:positionV>
                <wp:extent cx="1863725" cy="1173480"/>
                <wp:effectExtent l="0" t="0" r="0" b="7620"/>
                <wp:wrapSquare wrapText="bothSides"/>
                <wp:docPr id="14" name="Text Box 12"/>
                <wp:cNvGraphicFramePr/>
                <a:graphic xmlns:a="http://schemas.openxmlformats.org/drawingml/2006/main">
                  <a:graphicData uri="http://schemas.microsoft.com/office/word/2010/wordprocessingShape">
                    <wps:wsp>
                      <wps:cNvSpPr txBox="1"/>
                      <wps:spPr>
                        <a:xfrm>
                          <a:off x="0" y="0"/>
                          <a:ext cx="1863725" cy="11734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482A86" w14:textId="77777777" w:rsidR="00C1414D" w:rsidRDefault="00000000">
                            <w:pPr>
                              <w:jc w:val="center"/>
                              <w:rPr>
                                <w:b/>
                                <w:color w:val="FFFF00"/>
                                <w:sz w:val="18"/>
                              </w:rPr>
                            </w:pPr>
                            <w:r>
                              <w:rPr>
                                <w:rFonts w:hint="eastAsia"/>
                                <w:b/>
                                <w:color w:val="FFFF00"/>
                                <w:sz w:val="18"/>
                                <w:highlight w:val="black"/>
                              </w:rPr>
                              <w:t>菜单操作</w:t>
                            </w:r>
                          </w:p>
                          <w:p w14:paraId="36942BA6" w14:textId="77777777" w:rsidR="00C1414D" w:rsidRDefault="00000000">
                            <w:pPr>
                              <w:jc w:val="center"/>
                              <w:rPr>
                                <w:sz w:val="18"/>
                                <w:szCs w:val="22"/>
                              </w:rPr>
                            </w:pPr>
                            <w:r>
                              <w:rPr>
                                <w:rFonts w:hint="eastAsia"/>
                                <w:sz w:val="18"/>
                                <w:szCs w:val="22"/>
                              </w:rPr>
                              <w:t>删除最后一条素材</w:t>
                            </w:r>
                          </w:p>
                          <w:p w14:paraId="6D5B5864" w14:textId="77777777" w:rsidR="00C1414D" w:rsidRDefault="00000000">
                            <w:pPr>
                              <w:jc w:val="center"/>
                              <w:rPr>
                                <w:sz w:val="18"/>
                                <w:szCs w:val="22"/>
                              </w:rPr>
                            </w:pPr>
                            <w:r>
                              <w:rPr>
                                <w:rFonts w:hint="eastAsia"/>
                                <w:sz w:val="18"/>
                                <w:szCs w:val="22"/>
                              </w:rPr>
                              <w:t>【</w:t>
                            </w:r>
                            <w:r>
                              <w:rPr>
                                <w:sz w:val="18"/>
                                <w:szCs w:val="22"/>
                              </w:rPr>
                              <w:t>MENU</w:t>
                            </w:r>
                            <w:r>
                              <w:rPr>
                                <w:sz w:val="18"/>
                                <w:szCs w:val="22"/>
                              </w:rPr>
                              <w:sym w:font="Wingdings" w:char="F0E0"/>
                            </w:r>
                            <w:r>
                              <w:rPr>
                                <w:rFonts w:hint="eastAsia"/>
                                <w:sz w:val="18"/>
                                <w:szCs w:val="22"/>
                              </w:rPr>
                              <w:t>录制</w:t>
                            </w:r>
                            <w:r>
                              <w:rPr>
                                <w:sz w:val="18"/>
                                <w:szCs w:val="22"/>
                              </w:rPr>
                              <w:sym w:font="Wingdings" w:char="F0E0"/>
                            </w:r>
                            <w:ins w:id="529" w:author="玖龙 刘" w:date="2024-12-19T10:39:00Z">
                              <w:r>
                                <w:rPr>
                                  <w:rFonts w:hint="eastAsia"/>
                                  <w:sz w:val="18"/>
                                  <w:szCs w:val="22"/>
                                </w:rPr>
                                <w:t>SSD</w:t>
                              </w:r>
                              <w:r>
                                <w:rPr>
                                  <w:sz w:val="18"/>
                                  <w:szCs w:val="22"/>
                                </w:rPr>
                                <w:sym w:font="Wingdings" w:char="F0E0"/>
                              </w:r>
                            </w:ins>
                            <w:r>
                              <w:rPr>
                                <w:rFonts w:hint="eastAsia"/>
                                <w:sz w:val="18"/>
                                <w:szCs w:val="22"/>
                              </w:rPr>
                              <w:t>删除最后一条素材</w:t>
                            </w:r>
                            <w:r>
                              <w:rPr>
                                <w:sz w:val="18"/>
                                <w:szCs w:val="22"/>
                              </w:rPr>
                              <w:sym w:font="Wingdings" w:char="F0E0"/>
                            </w:r>
                            <w:r>
                              <w:rPr>
                                <w:rFonts w:hint="eastAsia"/>
                                <w:sz w:val="18"/>
                                <w:szCs w:val="22"/>
                              </w:rPr>
                              <w:t>删除</w:t>
                            </w:r>
                            <w:r>
                              <w:rPr>
                                <w:sz w:val="18"/>
                                <w:szCs w:val="22"/>
                              </w:rPr>
                              <w:sym w:font="Wingdings" w:char="F0E0"/>
                            </w:r>
                            <w:r>
                              <w:rPr>
                                <w:rFonts w:hint="eastAsia"/>
                                <w:sz w:val="18"/>
                                <w:szCs w:val="22"/>
                              </w:rPr>
                              <w:t>确认】</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12" o:spid="_x0000_s1026" o:spt="202" type="#_x0000_t202" style="position:absolute;left:0pt;margin-left:380.4pt;margin-top:3.7pt;height:92.4pt;width:146.75pt;mso-wrap-distance-bottom:0pt;mso-wrap-distance-left:9pt;mso-wrap-distance-right:9pt;mso-wrap-distance-top:0pt;z-index:251735040;mso-width-relative:page;mso-height-relative:page;" filled="f" stroked="f" coordsize="21600,21600" o:gfxdata="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JkpxddcAAAAKAQAADwAAAAAAAAABACAAAAAiAAAAZHJzL2Rvd25yZXYueG1sUEsBAhQA&#10;FAAAAAgAh07iQI7jlvIsAgAAbQQAAA4AAAAAAAAAAQAgAAAAJgEAAGRycy9lMm9Eb2MueG1sUEsF&#10;BgAAAAAGAAYAWQEAAMQFA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删除最后一条素材</w:t>
                      </w:r>
                    </w:p>
                    <w:p>
                      <w:pPr>
                        <w:jc w:val="center"/>
                        <w:rPr>
                          <w:rFonts w:hint="eastAsia"/>
                          <w:sz w:val="18"/>
                          <w:szCs w:val="22"/>
                        </w:rPr>
                      </w:pPr>
                      <w:r>
                        <w:rPr>
                          <w:rFonts w:hint="eastAsia"/>
                          <w:sz w:val="18"/>
                          <w:szCs w:val="22"/>
                        </w:rPr>
                        <w:t>【</w:t>
                      </w:r>
                      <w:r>
                        <w:rPr>
                          <w:sz w:val="18"/>
                          <w:szCs w:val="22"/>
                        </w:rPr>
                        <w:t>MENU</w:t>
                      </w:r>
                      <w:r>
                        <w:rPr>
                          <w:sz w:val="18"/>
                          <w:szCs w:val="22"/>
                        </w:rPr>
                        <w:sym w:font="Wingdings" w:char="F0E0"/>
                      </w:r>
                      <w:r>
                        <w:rPr>
                          <w:rFonts w:hint="eastAsia"/>
                          <w:sz w:val="18"/>
                          <w:szCs w:val="22"/>
                        </w:rPr>
                        <w:t>录制</w:t>
                      </w:r>
                      <w:r>
                        <w:rPr>
                          <w:sz w:val="18"/>
                          <w:szCs w:val="22"/>
                        </w:rPr>
                        <w:sym w:font="Wingdings" w:char="F0E0"/>
                      </w:r>
                      <w:ins w:id="1749" w:author="玖龙 刘" w:date="2024-12-19T10:39:00Z">
                        <w:r>
                          <w:rPr>
                            <w:rFonts w:hint="eastAsia"/>
                            <w:sz w:val="18"/>
                            <w:szCs w:val="22"/>
                          </w:rPr>
                          <w:t>SSD</w:t>
                        </w:r>
                      </w:ins>
                      <w:ins w:id="1750" w:author="玖龙 刘" w:date="2024-12-19T10:39:00Z">
                        <w:r>
                          <w:rPr>
                            <w:sz w:val="18"/>
                            <w:szCs w:val="22"/>
                          </w:rPr>
                          <w:sym w:font="Wingdings" w:char="F0E0"/>
                        </w:r>
                      </w:ins>
                      <w:r>
                        <w:rPr>
                          <w:rFonts w:hint="eastAsia"/>
                          <w:sz w:val="18"/>
                          <w:szCs w:val="22"/>
                        </w:rPr>
                        <w:t>删除最后一条素材</w:t>
                      </w:r>
                      <w:r>
                        <w:rPr>
                          <w:sz w:val="18"/>
                          <w:szCs w:val="22"/>
                        </w:rPr>
                        <w:sym w:font="Wingdings" w:char="F0E0"/>
                      </w:r>
                      <w:r>
                        <w:rPr>
                          <w:rFonts w:hint="eastAsia"/>
                          <w:sz w:val="18"/>
                          <w:szCs w:val="22"/>
                        </w:rPr>
                        <w:t>删除</w:t>
                      </w:r>
                      <w:r>
                        <w:rPr>
                          <w:sz w:val="18"/>
                          <w:szCs w:val="22"/>
                        </w:rPr>
                        <w:sym w:font="Wingdings" w:char="F0E0"/>
                      </w:r>
                      <w:r>
                        <w:rPr>
                          <w:rFonts w:hint="eastAsia"/>
                          <w:sz w:val="18"/>
                          <w:szCs w:val="22"/>
                        </w:rPr>
                        <w:t>确认】</w:t>
                      </w:r>
                    </w:p>
                  </w:txbxContent>
                </v:textbox>
                <w10:wrap type="square"/>
              </v:shape>
            </w:pict>
          </mc:Fallback>
        </mc:AlternateContent>
      </w:r>
      <w:r>
        <w:rPr>
          <w:rFonts w:hint="eastAsia"/>
        </w:rPr>
        <w:t>删除最后一条素材的功能来删除当前使用的卷号下的最后一条素材。</w:t>
      </w:r>
    </w:p>
    <w:p w14:paraId="645AF368" w14:textId="77777777" w:rsidR="00C1414D" w:rsidRDefault="00C1414D">
      <w:pPr>
        <w:spacing w:before="60" w:after="60"/>
      </w:pPr>
    </w:p>
    <w:p w14:paraId="1038B905" w14:textId="77777777" w:rsidR="00C1414D" w:rsidRDefault="00000000">
      <w:pPr>
        <w:spacing w:before="60" w:after="60"/>
      </w:pPr>
      <w:r>
        <w:rPr>
          <w:rFonts w:hint="eastAsia"/>
          <w:b/>
          <w:color w:val="FF0000"/>
          <w:highlight w:val="black"/>
          <w:shd w:val="pct10" w:color="auto" w:fill="FFFFFF"/>
        </w:rPr>
        <w:t>注意</w:t>
      </w:r>
      <w:r>
        <w:rPr>
          <w:rFonts w:hint="eastAsia"/>
        </w:rPr>
        <w:t xml:space="preserve">  </w:t>
      </w:r>
      <w:r>
        <w:rPr>
          <w:rFonts w:cstheme="minorBidi" w:hint="eastAsia"/>
          <w:color w:val="000000" w:themeColor="text1"/>
          <w:shd w:val="pct10" w:color="auto" w:fill="FFFFFF"/>
        </w:rPr>
        <w:t>删除最后一条素材会将改素材数据完全抹除，并且无法恢复。</w:t>
      </w:r>
      <w:r>
        <w:rPr>
          <w:rFonts w:hint="eastAsia"/>
        </w:rPr>
        <w:tab/>
        <w:t xml:space="preserve">     </w:t>
      </w:r>
    </w:p>
    <w:p w14:paraId="6B1EBF4B" w14:textId="77777777" w:rsidR="00C1414D" w:rsidRDefault="00000000">
      <w:pPr>
        <w:spacing w:before="60" w:after="60"/>
      </w:pPr>
      <w:r>
        <w:rPr>
          <w:rFonts w:cstheme="minorBidi" w:hint="eastAsia"/>
          <w:b/>
          <w:color w:val="FFFF00"/>
          <w:highlight w:val="black"/>
          <w:shd w:val="pct10" w:color="auto" w:fill="FFFFFF"/>
        </w:rPr>
        <w:t>提示</w:t>
      </w:r>
      <w:r>
        <w:rPr>
          <w:rFonts w:hint="eastAsia"/>
        </w:rPr>
        <w:t xml:space="preserve">  </w:t>
      </w:r>
      <w:r>
        <w:rPr>
          <w:rFonts w:cstheme="minorBidi" w:hint="eastAsia"/>
          <w:color w:val="000000" w:themeColor="text1"/>
          <w:shd w:val="pct10" w:color="auto" w:fill="FFFFFF"/>
        </w:rPr>
        <w:t>回放状态下无法删除最后一台素材，需要在取景模式下操作。</w:t>
      </w:r>
      <w:r>
        <w:rPr>
          <w:rFonts w:cstheme="minorBidi"/>
          <w:color w:val="000000" w:themeColor="text1"/>
          <w:shd w:val="pct10" w:color="auto" w:fill="FFFFFF"/>
        </w:rPr>
        <w:t xml:space="preserve"> </w:t>
      </w:r>
    </w:p>
    <w:p w14:paraId="159D8F38" w14:textId="77777777" w:rsidR="00C1414D" w:rsidRDefault="00C1414D">
      <w:pPr>
        <w:pStyle w:val="paragraph"/>
        <w:spacing w:before="60" w:beforeAutospacing="0" w:after="60" w:afterAutospacing="0"/>
        <w:ind w:left="720" w:hanging="720"/>
        <w:rPr>
          <w:szCs w:val="20"/>
          <w:shd w:val="pct10" w:color="auto" w:fill="FFFFFF"/>
        </w:rPr>
      </w:pPr>
    </w:p>
    <w:p w14:paraId="588C0B45" w14:textId="77777777" w:rsidR="00C1414D" w:rsidRPr="00C1414D" w:rsidRDefault="00000000">
      <w:pPr>
        <w:pStyle w:val="paragraph"/>
        <w:spacing w:before="60" w:beforeAutospacing="0" w:after="60" w:afterAutospacing="0"/>
        <w:ind w:left="720" w:hanging="720"/>
        <w:rPr>
          <w:rFonts w:ascii="Microsoft YaHei" w:eastAsia="Microsoft YaHei" w:hAnsi="Microsoft YaHei"/>
          <w:b/>
          <w:bCs/>
          <w:sz w:val="22"/>
          <w:szCs w:val="22"/>
          <w:rPrChange w:id="530" w:author="玖龙 刘" w:date="2024-12-19T10:42:00Z">
            <w:rPr>
              <w:szCs w:val="20"/>
              <w:shd w:val="pct10" w:color="auto" w:fill="FFFFFF"/>
            </w:rPr>
          </w:rPrChange>
        </w:rPr>
      </w:pPr>
      <w:r>
        <w:rPr>
          <w:rFonts w:ascii="Microsoft YaHei" w:eastAsia="Microsoft YaHei" w:hAnsi="Microsoft YaHei"/>
          <w:b/>
          <w:bCs/>
          <w:sz w:val="22"/>
          <w:szCs w:val="22"/>
          <w:rPrChange w:id="531" w:author="玖龙 刘" w:date="2024-12-19T10:42:00Z">
            <w:rPr>
              <w:szCs w:val="20"/>
              <w:shd w:val="pct10" w:color="auto" w:fill="FFFFFF"/>
            </w:rPr>
          </w:rPrChange>
        </w:rPr>
        <w:t>2.5.4 检测并修复素材</w:t>
      </w:r>
    </w:p>
    <w:p w14:paraId="0F992B30" w14:textId="77777777" w:rsidR="00C1414D" w:rsidRPr="00C1414D" w:rsidRDefault="00000000">
      <w:pPr>
        <w:pStyle w:val="paragraph"/>
        <w:spacing w:before="60" w:beforeAutospacing="0" w:after="60" w:afterAutospacing="0"/>
        <w:ind w:left="720" w:hanging="720"/>
        <w:rPr>
          <w:rFonts w:ascii="Microsoft YaHei" w:eastAsia="Microsoft YaHei" w:hAnsi="Microsoft YaHei"/>
          <w:sz w:val="20"/>
          <w:szCs w:val="20"/>
          <w:rPrChange w:id="532" w:author="玖龙 刘" w:date="2024-12-19T10:42:00Z">
            <w:rPr>
              <w:szCs w:val="20"/>
              <w:shd w:val="pct10" w:color="auto" w:fill="FFFFFF"/>
            </w:rPr>
          </w:rPrChange>
        </w:rPr>
      </w:pPr>
      <w:ins w:id="533" w:author="玖龙 刘" w:date="2024-12-19T10:34:00Z">
        <w:r>
          <w:rPr>
            <w:rFonts w:ascii="Microsoft YaHei" w:eastAsia="Microsoft YaHei" w:hAnsi="Microsoft YaHei" w:hint="eastAsia"/>
            <w:sz w:val="20"/>
            <w:szCs w:val="20"/>
            <w:rPrChange w:id="534" w:author="玖龙 刘" w:date="2024-12-19T10:42:00Z">
              <w:rPr>
                <w:rFonts w:hint="eastAsia"/>
                <w:szCs w:val="20"/>
                <w:shd w:val="pct10" w:color="auto" w:fill="FFFFFF"/>
              </w:rPr>
            </w:rPrChange>
          </w:rPr>
          <w:t>当素材</w:t>
        </w:r>
      </w:ins>
      <w:ins w:id="535" w:author="玖龙 刘" w:date="2024-12-19T10:36:00Z">
        <w:r>
          <w:rPr>
            <w:rFonts w:ascii="Microsoft YaHei" w:eastAsia="Microsoft YaHei" w:hAnsi="Microsoft YaHei" w:hint="eastAsia"/>
            <w:sz w:val="20"/>
            <w:szCs w:val="20"/>
            <w:rPrChange w:id="536" w:author="玖龙 刘" w:date="2024-12-19T10:42:00Z">
              <w:rPr>
                <w:rFonts w:hint="eastAsia"/>
                <w:szCs w:val="20"/>
                <w:shd w:val="pct10" w:color="auto" w:fill="FFFFFF"/>
              </w:rPr>
            </w:rPrChange>
          </w:rPr>
          <w:t>出现</w:t>
        </w:r>
      </w:ins>
      <w:ins w:id="537" w:author="玖龙 刘" w:date="2024-12-19T10:34:00Z">
        <w:r>
          <w:rPr>
            <w:rFonts w:ascii="Microsoft YaHei" w:eastAsia="Microsoft YaHei" w:hAnsi="Microsoft YaHei" w:hint="eastAsia"/>
            <w:sz w:val="20"/>
            <w:szCs w:val="20"/>
            <w:rPrChange w:id="538" w:author="玖龙 刘" w:date="2024-12-19T10:42:00Z">
              <w:rPr>
                <w:rFonts w:hint="eastAsia"/>
                <w:szCs w:val="20"/>
                <w:shd w:val="pct10" w:color="auto" w:fill="FFFFFF"/>
              </w:rPr>
            </w:rPrChange>
          </w:rPr>
          <w:t>损坏，</w:t>
        </w:r>
      </w:ins>
      <w:ins w:id="539" w:author="玖龙 刘" w:date="2024-12-19T10:36:00Z">
        <w:r>
          <w:rPr>
            <w:rFonts w:ascii="Microsoft YaHei" w:eastAsia="Microsoft YaHei" w:hAnsi="Microsoft YaHei" w:hint="eastAsia"/>
            <w:sz w:val="20"/>
            <w:szCs w:val="20"/>
            <w:rPrChange w:id="540" w:author="玖龙 刘" w:date="2024-12-19T10:42:00Z">
              <w:rPr>
                <w:rFonts w:hint="eastAsia"/>
                <w:szCs w:val="20"/>
                <w:shd w:val="pct10" w:color="auto" w:fill="FFFFFF"/>
              </w:rPr>
            </w:rPrChange>
          </w:rPr>
          <w:t>无法正常进行回放时，可通过检测并修复素材</w:t>
        </w:r>
      </w:ins>
      <w:ins w:id="541" w:author="玖龙 刘" w:date="2024-12-19T10:37:00Z">
        <w:r>
          <w:rPr>
            <w:rFonts w:ascii="Microsoft YaHei" w:eastAsia="Microsoft YaHei" w:hAnsi="Microsoft YaHei" w:hint="eastAsia"/>
            <w:sz w:val="20"/>
            <w:szCs w:val="20"/>
            <w:rPrChange w:id="542" w:author="玖龙 刘" w:date="2024-12-19T10:42:00Z">
              <w:rPr>
                <w:rFonts w:ascii="Microsoft YaHei" w:eastAsia="Microsoft YaHei" w:hAnsi="Microsoft YaHei" w:hint="eastAsia"/>
                <w:sz w:val="20"/>
                <w:szCs w:val="20"/>
                <w:shd w:val="pct10" w:color="auto" w:fill="FFFFFF"/>
              </w:rPr>
            </w:rPrChange>
          </w:rPr>
          <w:t>的</w:t>
        </w:r>
      </w:ins>
      <w:ins w:id="543" w:author="玖龙 刘" w:date="2024-12-19T10:36:00Z">
        <w:r>
          <w:rPr>
            <w:rFonts w:ascii="Microsoft YaHei" w:eastAsia="Microsoft YaHei" w:hAnsi="Microsoft YaHei" w:hint="eastAsia"/>
            <w:sz w:val="20"/>
            <w:szCs w:val="20"/>
            <w:rPrChange w:id="544" w:author="玖龙 刘" w:date="2024-12-19T10:42:00Z">
              <w:rPr>
                <w:rFonts w:hint="eastAsia"/>
                <w:szCs w:val="20"/>
                <w:shd w:val="pct10" w:color="auto" w:fill="FFFFFF"/>
              </w:rPr>
            </w:rPrChange>
          </w:rPr>
          <w:t>功能</w:t>
        </w:r>
      </w:ins>
      <w:ins w:id="545" w:author="玖龙 刘" w:date="2024-12-19T10:37:00Z">
        <w:r>
          <w:rPr>
            <w:rFonts w:ascii="Microsoft YaHei" w:eastAsia="Microsoft YaHei" w:hAnsi="Microsoft YaHei" w:hint="eastAsia"/>
            <w:sz w:val="20"/>
            <w:szCs w:val="20"/>
            <w:rPrChange w:id="546" w:author="玖龙 刘" w:date="2024-12-19T10:42:00Z">
              <w:rPr>
                <w:rFonts w:ascii="Microsoft YaHei" w:eastAsia="Microsoft YaHei" w:hAnsi="Microsoft YaHei" w:hint="eastAsia"/>
                <w:sz w:val="20"/>
                <w:szCs w:val="20"/>
                <w:shd w:val="pct10" w:color="auto" w:fill="FFFFFF"/>
              </w:rPr>
            </w:rPrChange>
          </w:rPr>
          <w:t>来修复损坏的素材。</w:t>
        </w:r>
      </w:ins>
    </w:p>
    <w:p w14:paraId="021A911B" w14:textId="77777777" w:rsidR="00C1414D" w:rsidRDefault="00000000">
      <w:pPr>
        <w:pStyle w:val="paragraph"/>
        <w:spacing w:before="60" w:beforeAutospacing="0" w:after="60" w:afterAutospacing="0"/>
        <w:ind w:left="720" w:hanging="720"/>
        <w:rPr>
          <w:szCs w:val="20"/>
          <w:shd w:val="pct10" w:color="auto" w:fill="FFFFFF"/>
        </w:rPr>
      </w:pPr>
      <w:ins w:id="547" w:author="玖龙 刘" w:date="2024-12-19T10:37:00Z">
        <w:r>
          <w:rPr>
            <w:noProof/>
          </w:rPr>
          <mc:AlternateContent>
            <mc:Choice Requires="wps">
              <w:drawing>
                <wp:anchor distT="0" distB="0" distL="114300" distR="114300" simplePos="0" relativeHeight="251739136" behindDoc="0" locked="0" layoutInCell="1" allowOverlap="1" wp14:anchorId="32BCC4EE" wp14:editId="0EDB9EAE">
                  <wp:simplePos x="0" y="0"/>
                  <wp:positionH relativeFrom="column">
                    <wp:posOffset>4848225</wp:posOffset>
                  </wp:positionH>
                  <wp:positionV relativeFrom="paragraph">
                    <wp:posOffset>9525</wp:posOffset>
                  </wp:positionV>
                  <wp:extent cx="1863725" cy="1173480"/>
                  <wp:effectExtent l="0" t="0" r="0" b="7620"/>
                  <wp:wrapSquare wrapText="bothSides"/>
                  <wp:docPr id="252288236" name="Text Box 12"/>
                  <wp:cNvGraphicFramePr/>
                  <a:graphic xmlns:a="http://schemas.openxmlformats.org/drawingml/2006/main">
                    <a:graphicData uri="http://schemas.microsoft.com/office/word/2010/wordprocessingShape">
                      <wps:wsp>
                        <wps:cNvSpPr txBox="1"/>
                        <wps:spPr>
                          <a:xfrm>
                            <a:off x="0" y="0"/>
                            <a:ext cx="1863725" cy="11734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15D9DD" w14:textId="77777777" w:rsidR="00C1414D" w:rsidRDefault="00000000">
                              <w:pPr>
                                <w:jc w:val="center"/>
                                <w:rPr>
                                  <w:b/>
                                  <w:color w:val="FFFF00"/>
                                  <w:sz w:val="18"/>
                                </w:rPr>
                              </w:pPr>
                              <w:r>
                                <w:rPr>
                                  <w:rFonts w:hint="eastAsia"/>
                                  <w:b/>
                                  <w:color w:val="FFFF00"/>
                                  <w:sz w:val="18"/>
                                  <w:highlight w:val="black"/>
                                </w:rPr>
                                <w:t>菜单操作</w:t>
                              </w:r>
                            </w:p>
                            <w:p w14:paraId="7753AFF9" w14:textId="77777777" w:rsidR="00C1414D" w:rsidRDefault="00000000">
                              <w:pPr>
                                <w:jc w:val="center"/>
                                <w:rPr>
                                  <w:sz w:val="18"/>
                                  <w:szCs w:val="22"/>
                                </w:rPr>
                              </w:pPr>
                              <w:ins w:id="548" w:author="玖龙 刘" w:date="2024-12-19T10:39:00Z">
                                <w:r>
                                  <w:rPr>
                                    <w:rFonts w:hint="eastAsia"/>
                                    <w:sz w:val="18"/>
                                    <w:szCs w:val="22"/>
                                  </w:rPr>
                                  <w:t>检测并修复素材</w:t>
                                </w:r>
                              </w:ins>
                              <w:del w:id="549" w:author="玖龙 刘" w:date="2024-12-19T10:38:00Z">
                                <w:r>
                                  <w:rPr>
                                    <w:rFonts w:hint="eastAsia"/>
                                    <w:sz w:val="18"/>
                                    <w:szCs w:val="22"/>
                                  </w:rPr>
                                  <w:delText>删除最后一条素材</w:delText>
                                </w:r>
                              </w:del>
                            </w:p>
                            <w:p w14:paraId="6092E89A" w14:textId="77777777" w:rsidR="00C1414D" w:rsidRDefault="00000000">
                              <w:pPr>
                                <w:jc w:val="center"/>
                                <w:rPr>
                                  <w:sz w:val="18"/>
                                  <w:szCs w:val="22"/>
                                </w:rPr>
                              </w:pPr>
                              <w:r>
                                <w:rPr>
                                  <w:rFonts w:hint="eastAsia"/>
                                  <w:sz w:val="18"/>
                                  <w:szCs w:val="22"/>
                                </w:rPr>
                                <w:t>【</w:t>
                              </w:r>
                              <w:r>
                                <w:rPr>
                                  <w:sz w:val="18"/>
                                  <w:szCs w:val="22"/>
                                </w:rPr>
                                <w:t>MENU</w:t>
                              </w:r>
                              <w:r>
                                <w:rPr>
                                  <w:sz w:val="18"/>
                                  <w:szCs w:val="22"/>
                                </w:rPr>
                                <w:sym w:font="Wingdings" w:char="F0E0"/>
                              </w:r>
                              <w:r>
                                <w:rPr>
                                  <w:rFonts w:hint="eastAsia"/>
                                  <w:sz w:val="18"/>
                                  <w:szCs w:val="22"/>
                                </w:rPr>
                                <w:t>录制</w:t>
                              </w:r>
                              <w:r>
                                <w:rPr>
                                  <w:sz w:val="18"/>
                                  <w:szCs w:val="22"/>
                                </w:rPr>
                                <w:sym w:font="Wingdings" w:char="F0E0"/>
                              </w:r>
                              <w:ins w:id="550" w:author="玖龙 刘" w:date="2024-12-19T10:40:00Z">
                                <w:r>
                                  <w:rPr>
                                    <w:rFonts w:hint="eastAsia"/>
                                    <w:sz w:val="18"/>
                                    <w:szCs w:val="22"/>
                                  </w:rPr>
                                  <w:t>SSD</w:t>
                                </w:r>
                                <w:r>
                                  <w:rPr>
                                    <w:sz w:val="18"/>
                                    <w:szCs w:val="22"/>
                                  </w:rPr>
                                  <w:sym w:font="Wingdings" w:char="F0E0"/>
                                </w:r>
                              </w:ins>
                              <w:r>
                                <w:rPr>
                                  <w:rFonts w:hint="eastAsia"/>
                                  <w:sz w:val="18"/>
                                  <w:szCs w:val="22"/>
                                </w:rPr>
                                <w:t>删除最后一条素材</w:t>
                              </w:r>
                              <w:r>
                                <w:rPr>
                                  <w:sz w:val="18"/>
                                  <w:szCs w:val="22"/>
                                </w:rPr>
                                <w:sym w:font="Wingdings" w:char="F0E0"/>
                              </w:r>
                              <w:r>
                                <w:rPr>
                                  <w:rFonts w:hint="eastAsia"/>
                                  <w:sz w:val="18"/>
                                  <w:szCs w:val="22"/>
                                </w:rPr>
                                <w:t>删除</w:t>
                              </w:r>
                              <w:r>
                                <w:rPr>
                                  <w:sz w:val="18"/>
                                  <w:szCs w:val="22"/>
                                </w:rPr>
                                <w:sym w:font="Wingdings" w:char="F0E0"/>
                              </w:r>
                              <w:r>
                                <w:rPr>
                                  <w:rFonts w:hint="eastAsia"/>
                                  <w:sz w:val="18"/>
                                  <w:szCs w:val="22"/>
                                </w:rPr>
                                <w:t>确认】</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12" o:spid="_x0000_s1026" o:spt="202" type="#_x0000_t202" style="position:absolute;left:0pt;margin-left:381.75pt;margin-top:0.75pt;height:92.4pt;width:146.75pt;mso-wrap-distance-bottom:0pt;mso-wrap-distance-left:9pt;mso-wrap-distance-right:9pt;mso-wrap-distance-top:0pt;z-index:251739136;mso-width-relative:page;mso-height-relative:page;" filled="f" stroked="f" coordsize="21600,21600" o:gfxdata="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ApyXPnXAAAACgEAAA8AAAAAAAAAAQAgAAAAIgAAAGRycy9kb3ducmV2Lnht&#10;bFBLAQIUABQAAAAIAIdO4kD5GDu5MwIAAHQEAAAOAAAAAAAAAAEAIAAAACYBAABkcnMvZTJvRG9j&#10;LnhtbFBLBQYAAAAABgAGAFkBAADLBQ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ins w:id="1774" w:author="玖龙 刘" w:date="2024-12-19T10:39:00Z">
                          <w:r>
                            <w:rPr>
                              <w:rFonts w:hint="eastAsia"/>
                              <w:sz w:val="18"/>
                              <w:szCs w:val="22"/>
                            </w:rPr>
                            <w:t>检测并修复素材</w:t>
                          </w:r>
                        </w:ins>
                        <w:del w:id="1775" w:author="玖龙 刘" w:date="2024-12-19T10:38:00Z">
                          <w:r>
                            <w:rPr>
                              <w:rFonts w:hint="eastAsia"/>
                              <w:sz w:val="18"/>
                              <w:szCs w:val="22"/>
                            </w:rPr>
                            <w:delText>删除最后一条素材</w:delText>
                          </w:r>
                        </w:del>
                      </w:p>
                      <w:p>
                        <w:pPr>
                          <w:jc w:val="center"/>
                          <w:rPr>
                            <w:rFonts w:hint="eastAsia"/>
                            <w:sz w:val="18"/>
                            <w:szCs w:val="22"/>
                          </w:rPr>
                        </w:pPr>
                        <w:r>
                          <w:rPr>
                            <w:rFonts w:hint="eastAsia"/>
                            <w:sz w:val="18"/>
                            <w:szCs w:val="22"/>
                          </w:rPr>
                          <w:t>【</w:t>
                        </w:r>
                        <w:r>
                          <w:rPr>
                            <w:sz w:val="18"/>
                            <w:szCs w:val="22"/>
                          </w:rPr>
                          <w:t>MENU</w:t>
                        </w:r>
                        <w:r>
                          <w:rPr>
                            <w:sz w:val="18"/>
                            <w:szCs w:val="22"/>
                          </w:rPr>
                          <w:sym w:font="Wingdings" w:char="F0E0"/>
                        </w:r>
                        <w:r>
                          <w:rPr>
                            <w:rFonts w:hint="eastAsia"/>
                            <w:sz w:val="18"/>
                            <w:szCs w:val="22"/>
                          </w:rPr>
                          <w:t>录制</w:t>
                        </w:r>
                        <w:r>
                          <w:rPr>
                            <w:sz w:val="18"/>
                            <w:szCs w:val="22"/>
                          </w:rPr>
                          <w:sym w:font="Wingdings" w:char="F0E0"/>
                        </w:r>
                        <w:ins w:id="1776" w:author="玖龙 刘" w:date="2024-12-19T10:40:00Z">
                          <w:r>
                            <w:rPr>
                              <w:rFonts w:hint="eastAsia"/>
                              <w:sz w:val="18"/>
                              <w:szCs w:val="22"/>
                            </w:rPr>
                            <w:t>SSD</w:t>
                          </w:r>
                        </w:ins>
                        <w:ins w:id="1777" w:author="玖龙 刘" w:date="2024-12-19T10:40:00Z">
                          <w:r>
                            <w:rPr>
                              <w:sz w:val="18"/>
                              <w:szCs w:val="22"/>
                            </w:rPr>
                            <w:sym w:font="Wingdings" w:char="F0E0"/>
                          </w:r>
                        </w:ins>
                        <w:r>
                          <w:rPr>
                            <w:rFonts w:hint="eastAsia"/>
                            <w:sz w:val="18"/>
                            <w:szCs w:val="22"/>
                          </w:rPr>
                          <w:t>删除最后一条素材</w:t>
                        </w:r>
                        <w:r>
                          <w:rPr>
                            <w:sz w:val="18"/>
                            <w:szCs w:val="22"/>
                          </w:rPr>
                          <w:sym w:font="Wingdings" w:char="F0E0"/>
                        </w:r>
                        <w:r>
                          <w:rPr>
                            <w:rFonts w:hint="eastAsia"/>
                            <w:sz w:val="18"/>
                            <w:szCs w:val="22"/>
                          </w:rPr>
                          <w:t>删除</w:t>
                        </w:r>
                        <w:r>
                          <w:rPr>
                            <w:sz w:val="18"/>
                            <w:szCs w:val="22"/>
                          </w:rPr>
                          <w:sym w:font="Wingdings" w:char="F0E0"/>
                        </w:r>
                        <w:r>
                          <w:rPr>
                            <w:rFonts w:hint="eastAsia"/>
                            <w:sz w:val="18"/>
                            <w:szCs w:val="22"/>
                          </w:rPr>
                          <w:t>确认】</w:t>
                        </w:r>
                      </w:p>
                    </w:txbxContent>
                  </v:textbox>
                  <w10:wrap type="square"/>
                </v:shape>
              </w:pict>
            </mc:Fallback>
          </mc:AlternateContent>
        </w:r>
      </w:ins>
    </w:p>
    <w:p w14:paraId="7EF2539A" w14:textId="77777777" w:rsidR="00C1414D" w:rsidRDefault="00C1414D">
      <w:pPr>
        <w:pStyle w:val="paragraph"/>
        <w:spacing w:before="60" w:beforeAutospacing="0" w:after="60" w:afterAutospacing="0"/>
        <w:ind w:left="720" w:hanging="720"/>
        <w:rPr>
          <w:szCs w:val="20"/>
          <w:shd w:val="pct10" w:color="auto" w:fill="FFFFFF"/>
        </w:rPr>
      </w:pPr>
    </w:p>
    <w:p w14:paraId="317E3E39" w14:textId="77777777" w:rsidR="00C1414D" w:rsidRDefault="00C1414D">
      <w:pPr>
        <w:pStyle w:val="paragraph"/>
        <w:spacing w:before="60" w:beforeAutospacing="0" w:after="60" w:afterAutospacing="0"/>
        <w:ind w:left="720" w:hanging="720"/>
        <w:rPr>
          <w:szCs w:val="20"/>
          <w:shd w:val="pct10" w:color="auto" w:fill="FFFFFF"/>
        </w:rPr>
      </w:pPr>
    </w:p>
    <w:bookmarkEnd w:id="525"/>
    <w:p w14:paraId="5325CD2C" w14:textId="77777777" w:rsidR="00C1414D" w:rsidRDefault="00C1414D">
      <w:pPr>
        <w:pStyle w:val="paragraph"/>
        <w:spacing w:before="60" w:beforeAutospacing="0" w:after="60" w:afterAutospacing="0"/>
        <w:ind w:left="720" w:hanging="720"/>
        <w:rPr>
          <w:szCs w:val="20"/>
          <w:shd w:val="pct10" w:color="auto" w:fill="FFFFFF"/>
        </w:rPr>
      </w:pPr>
    </w:p>
    <w:bookmarkEnd w:id="526"/>
    <w:p w14:paraId="6C3D0139" w14:textId="77777777" w:rsidR="00C1414D" w:rsidRDefault="00C1414D">
      <w:pPr>
        <w:pStyle w:val="paragraph"/>
        <w:spacing w:before="60" w:beforeAutospacing="0" w:after="60" w:afterAutospacing="0"/>
        <w:ind w:left="720" w:hanging="720"/>
        <w:rPr>
          <w:szCs w:val="20"/>
          <w:shd w:val="pct10" w:color="auto" w:fill="FFFFFF"/>
        </w:rPr>
      </w:pPr>
    </w:p>
    <w:p w14:paraId="7B64EBA7" w14:textId="77777777" w:rsidR="00C1414D" w:rsidRDefault="00C1414D">
      <w:pPr>
        <w:pStyle w:val="paragraph"/>
        <w:spacing w:before="60" w:beforeAutospacing="0" w:after="60" w:afterAutospacing="0"/>
        <w:ind w:left="720" w:hanging="720"/>
        <w:rPr>
          <w:szCs w:val="20"/>
          <w:shd w:val="pct10" w:color="auto" w:fill="FFFFFF"/>
        </w:rPr>
      </w:pPr>
    </w:p>
    <w:p w14:paraId="69B160EC" w14:textId="77777777" w:rsidR="00C1414D" w:rsidRDefault="00C1414D">
      <w:pPr>
        <w:pStyle w:val="paragraph"/>
        <w:spacing w:before="60" w:beforeAutospacing="0" w:after="60" w:afterAutospacing="0"/>
        <w:ind w:left="720" w:hanging="720"/>
        <w:rPr>
          <w:szCs w:val="20"/>
          <w:shd w:val="pct10" w:color="auto" w:fill="FFFFFF"/>
        </w:rPr>
      </w:pPr>
    </w:p>
    <w:p w14:paraId="54E0364B" w14:textId="77777777" w:rsidR="00C1414D" w:rsidRDefault="00C1414D">
      <w:pPr>
        <w:pStyle w:val="paragraph"/>
        <w:spacing w:before="60" w:beforeAutospacing="0" w:after="60" w:afterAutospacing="0"/>
        <w:ind w:left="720" w:hanging="720"/>
        <w:rPr>
          <w:szCs w:val="20"/>
          <w:shd w:val="pct10" w:color="auto" w:fill="FFFFFF"/>
        </w:rPr>
      </w:pPr>
    </w:p>
    <w:p w14:paraId="388FBF0D" w14:textId="77777777" w:rsidR="00C1414D" w:rsidRDefault="00C1414D">
      <w:pPr>
        <w:pStyle w:val="paragraph"/>
        <w:spacing w:before="60" w:beforeAutospacing="0" w:after="60" w:afterAutospacing="0"/>
        <w:ind w:left="720" w:hanging="720"/>
        <w:rPr>
          <w:szCs w:val="20"/>
          <w:shd w:val="pct10" w:color="auto" w:fill="FFFFFF"/>
        </w:rPr>
      </w:pPr>
    </w:p>
    <w:p w14:paraId="7DA12D76" w14:textId="77777777" w:rsidR="00C1414D" w:rsidRDefault="00C1414D">
      <w:pPr>
        <w:pStyle w:val="paragraph"/>
        <w:spacing w:before="60" w:beforeAutospacing="0" w:after="60" w:afterAutospacing="0"/>
        <w:ind w:left="720" w:hanging="720"/>
        <w:rPr>
          <w:szCs w:val="20"/>
          <w:shd w:val="pct10" w:color="auto" w:fill="FFFFFF"/>
        </w:rPr>
      </w:pPr>
    </w:p>
    <w:p w14:paraId="2B59FC9B" w14:textId="77777777" w:rsidR="00C1414D" w:rsidRDefault="00C1414D">
      <w:pPr>
        <w:pStyle w:val="paragraph"/>
        <w:spacing w:before="60" w:beforeAutospacing="0" w:after="60" w:afterAutospacing="0"/>
        <w:ind w:left="720" w:hanging="720"/>
        <w:rPr>
          <w:szCs w:val="20"/>
          <w:shd w:val="pct10" w:color="auto" w:fill="FFFFFF"/>
        </w:rPr>
      </w:pPr>
    </w:p>
    <w:p w14:paraId="363CA000" w14:textId="77777777" w:rsidR="00C1414D" w:rsidRDefault="00C1414D">
      <w:pPr>
        <w:pStyle w:val="paragraph"/>
        <w:spacing w:before="60" w:beforeAutospacing="0" w:after="60" w:afterAutospacing="0"/>
        <w:ind w:left="720" w:hanging="720"/>
        <w:rPr>
          <w:szCs w:val="20"/>
          <w:shd w:val="pct10" w:color="auto" w:fill="FFFFFF"/>
        </w:rPr>
      </w:pPr>
    </w:p>
    <w:p w14:paraId="4ED2E3BC" w14:textId="77777777" w:rsidR="00C1414D" w:rsidRDefault="00C1414D">
      <w:pPr>
        <w:pStyle w:val="paragraph"/>
        <w:spacing w:before="60" w:beforeAutospacing="0" w:after="60" w:afterAutospacing="0"/>
        <w:ind w:left="720" w:hanging="720"/>
        <w:rPr>
          <w:szCs w:val="20"/>
          <w:shd w:val="pct10" w:color="auto" w:fill="FFFFFF"/>
        </w:rPr>
      </w:pPr>
    </w:p>
    <w:p w14:paraId="0B7784EF" w14:textId="77777777" w:rsidR="00C1414D" w:rsidRDefault="00C1414D">
      <w:pPr>
        <w:pStyle w:val="paragraph"/>
        <w:spacing w:before="60" w:beforeAutospacing="0" w:after="60" w:afterAutospacing="0"/>
        <w:ind w:left="720" w:hanging="720"/>
        <w:rPr>
          <w:szCs w:val="20"/>
          <w:shd w:val="pct10" w:color="auto" w:fill="FFFFFF"/>
        </w:rPr>
      </w:pPr>
    </w:p>
    <w:p w14:paraId="03336BF1" w14:textId="77777777" w:rsidR="00C1414D" w:rsidRDefault="00C1414D">
      <w:pPr>
        <w:pStyle w:val="paragraph"/>
        <w:spacing w:before="60" w:beforeAutospacing="0" w:after="60" w:afterAutospacing="0"/>
        <w:ind w:left="720" w:hanging="720"/>
        <w:rPr>
          <w:szCs w:val="20"/>
          <w:shd w:val="pct10" w:color="auto" w:fill="FFFFFF"/>
        </w:rPr>
      </w:pPr>
    </w:p>
    <w:p w14:paraId="66C0A8FB" w14:textId="77777777" w:rsidR="00C1414D" w:rsidRDefault="00C1414D">
      <w:pPr>
        <w:pStyle w:val="paragraph"/>
        <w:spacing w:before="60" w:beforeAutospacing="0" w:after="60" w:afterAutospacing="0"/>
        <w:ind w:left="720" w:hanging="720"/>
        <w:rPr>
          <w:szCs w:val="20"/>
          <w:shd w:val="pct10" w:color="auto" w:fill="FFFFFF"/>
        </w:rPr>
      </w:pPr>
    </w:p>
    <w:p w14:paraId="081F9A61" w14:textId="77777777" w:rsidR="00C1414D" w:rsidRDefault="00C1414D">
      <w:pPr>
        <w:pStyle w:val="paragraph"/>
        <w:spacing w:before="60" w:beforeAutospacing="0" w:after="60" w:afterAutospacing="0"/>
        <w:ind w:left="720" w:hanging="720"/>
        <w:rPr>
          <w:szCs w:val="20"/>
          <w:shd w:val="pct10" w:color="auto" w:fill="FFFFFF"/>
        </w:rPr>
      </w:pPr>
    </w:p>
    <w:p w14:paraId="3F7222A7" w14:textId="77777777" w:rsidR="00C1414D" w:rsidRDefault="00C1414D">
      <w:pPr>
        <w:pStyle w:val="paragraph"/>
        <w:spacing w:before="60" w:beforeAutospacing="0" w:after="60" w:afterAutospacing="0"/>
        <w:ind w:left="720" w:hanging="720"/>
        <w:rPr>
          <w:szCs w:val="20"/>
          <w:shd w:val="pct10" w:color="auto" w:fill="FFFFFF"/>
        </w:rPr>
      </w:pPr>
    </w:p>
    <w:p w14:paraId="18A828FA" w14:textId="77777777" w:rsidR="00C1414D" w:rsidRDefault="00C1414D">
      <w:pPr>
        <w:pStyle w:val="paragraph"/>
        <w:spacing w:before="60" w:beforeAutospacing="0" w:after="60" w:afterAutospacing="0"/>
        <w:ind w:left="720" w:hanging="720"/>
        <w:rPr>
          <w:bCs/>
          <w:szCs w:val="20"/>
        </w:rPr>
      </w:pPr>
    </w:p>
    <w:p w14:paraId="0638BD2A" w14:textId="77777777" w:rsidR="00C1414D" w:rsidRDefault="00000000">
      <w:pPr>
        <w:spacing w:before="60" w:after="60"/>
        <w:rPr>
          <w:rFonts w:ascii="Times New Roman" w:eastAsia="Times New Roman" w:hAnsi="Times New Roman"/>
          <w:b/>
          <w:color w:val="000000" w:themeColor="text1"/>
        </w:rPr>
      </w:pPr>
      <w:bookmarkStart w:id="551" w:name="_Toc150181720"/>
      <w:r>
        <w:rPr>
          <w:rFonts w:ascii="Times New Roman" w:eastAsia="Times New Roman" w:hAnsi="Times New Roman"/>
          <w:b/>
          <w:color w:val="000000" w:themeColor="text1"/>
        </w:rPr>
        <w:br w:type="page"/>
      </w:r>
    </w:p>
    <w:p w14:paraId="49BDAC87" w14:textId="77777777" w:rsidR="00C1414D" w:rsidRDefault="00000000">
      <w:pPr>
        <w:pStyle w:val="Heading2"/>
        <w:spacing w:before="60" w:after="60"/>
        <w:rPr>
          <w:rFonts w:cs="Microsoft YaHei"/>
          <w:b w:val="0"/>
          <w:color w:val="000000" w:themeColor="text1"/>
        </w:rPr>
      </w:pPr>
      <w:bookmarkStart w:id="552" w:name="_Toc185523828"/>
      <w:bookmarkStart w:id="553" w:name="_Toc1141644435"/>
      <w:bookmarkStart w:id="554" w:name="_Toc1154702836"/>
      <w:r>
        <w:rPr>
          <w:rFonts w:cs="Microsoft YaHei"/>
          <w:color w:val="000000" w:themeColor="text1"/>
        </w:rPr>
        <w:lastRenderedPageBreak/>
        <w:t xml:space="preserve">2.6 </w:t>
      </w:r>
      <w:r>
        <w:rPr>
          <w:rFonts w:cs="Microsoft YaHei" w:hint="eastAsia"/>
          <w:color w:val="000000" w:themeColor="text1"/>
        </w:rPr>
        <w:t>预录制</w:t>
      </w:r>
      <w:bookmarkEnd w:id="551"/>
      <w:bookmarkEnd w:id="552"/>
      <w:bookmarkEnd w:id="553"/>
      <w:bookmarkEnd w:id="554"/>
    </w:p>
    <w:p w14:paraId="0C90A0B2" w14:textId="77777777" w:rsidR="00C1414D" w:rsidRDefault="00000000">
      <w:pPr>
        <w:spacing w:before="60" w:after="60"/>
      </w:pPr>
      <w:r>
        <w:rPr>
          <w:noProof/>
        </w:rPr>
        <mc:AlternateContent>
          <mc:Choice Requires="wps">
            <w:drawing>
              <wp:anchor distT="0" distB="0" distL="114300" distR="114300" simplePos="0" relativeHeight="251736064" behindDoc="0" locked="0" layoutInCell="1" allowOverlap="1" wp14:anchorId="1A631FE0" wp14:editId="67CAA3B9">
                <wp:simplePos x="0" y="0"/>
                <wp:positionH relativeFrom="column">
                  <wp:posOffset>5004435</wp:posOffset>
                </wp:positionH>
                <wp:positionV relativeFrom="paragraph">
                  <wp:posOffset>184150</wp:posOffset>
                </wp:positionV>
                <wp:extent cx="1668145" cy="2054225"/>
                <wp:effectExtent l="0" t="0" r="0" b="0"/>
                <wp:wrapSquare wrapText="bothSides"/>
                <wp:docPr id="24" name="Text Box 12"/>
                <wp:cNvGraphicFramePr/>
                <a:graphic xmlns:a="http://schemas.openxmlformats.org/drawingml/2006/main">
                  <a:graphicData uri="http://schemas.microsoft.com/office/word/2010/wordprocessingShape">
                    <wps:wsp>
                      <wps:cNvSpPr txBox="1"/>
                      <wps:spPr>
                        <a:xfrm>
                          <a:off x="0" y="0"/>
                          <a:ext cx="1668145" cy="20542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5CBACC" w14:textId="77777777" w:rsidR="00C1414D" w:rsidRDefault="00000000">
                            <w:pPr>
                              <w:jc w:val="center"/>
                              <w:rPr>
                                <w:b/>
                                <w:color w:val="FFFF00"/>
                                <w:sz w:val="18"/>
                              </w:rPr>
                            </w:pPr>
                            <w:r>
                              <w:rPr>
                                <w:rFonts w:hint="eastAsia"/>
                                <w:b/>
                                <w:color w:val="FFFF00"/>
                                <w:sz w:val="18"/>
                                <w:highlight w:val="black"/>
                              </w:rPr>
                              <w:t>菜单操作</w:t>
                            </w:r>
                          </w:p>
                          <w:p w14:paraId="40770810" w14:textId="77777777" w:rsidR="00C1414D" w:rsidRDefault="00000000">
                            <w:pPr>
                              <w:jc w:val="center"/>
                              <w:rPr>
                                <w:sz w:val="18"/>
                                <w:szCs w:val="22"/>
                              </w:rPr>
                            </w:pPr>
                            <w:r>
                              <w:rPr>
                                <w:rFonts w:hint="eastAsia"/>
                                <w:sz w:val="18"/>
                                <w:szCs w:val="22"/>
                              </w:rPr>
                              <w:t>开启预录制模式</w:t>
                            </w:r>
                          </w:p>
                          <w:p w14:paraId="317D337E" w14:textId="77777777" w:rsidR="00C1414D" w:rsidRDefault="00000000">
                            <w:pPr>
                              <w:jc w:val="center"/>
                              <w:rPr>
                                <w:sz w:val="18"/>
                                <w:szCs w:val="22"/>
                              </w:rPr>
                            </w:pPr>
                            <w:r>
                              <w:rPr>
                                <w:rFonts w:hint="eastAsia"/>
                                <w:sz w:val="18"/>
                                <w:szCs w:val="22"/>
                              </w:rPr>
                              <w:t>【</w:t>
                            </w:r>
                            <w:r>
                              <w:rPr>
                                <w:sz w:val="18"/>
                                <w:szCs w:val="22"/>
                              </w:rPr>
                              <w:t>MENU</w:t>
                            </w:r>
                            <w:r>
                              <w:rPr>
                                <w:sz w:val="18"/>
                                <w:szCs w:val="22"/>
                              </w:rPr>
                              <w:sym w:font="Wingdings" w:char="F0E0"/>
                            </w:r>
                            <w:r>
                              <w:rPr>
                                <w:rFonts w:hint="eastAsia"/>
                                <w:sz w:val="18"/>
                                <w:szCs w:val="22"/>
                              </w:rPr>
                              <w:t>录制</w:t>
                            </w:r>
                            <w:r>
                              <w:rPr>
                                <w:sz w:val="18"/>
                                <w:szCs w:val="22"/>
                              </w:rPr>
                              <w:sym w:font="Wingdings" w:char="F0E0"/>
                            </w:r>
                            <w:r>
                              <w:rPr>
                                <w:rFonts w:hint="eastAsia"/>
                                <w:sz w:val="18"/>
                                <w:szCs w:val="22"/>
                              </w:rPr>
                              <w:t>预录制</w:t>
                            </w:r>
                            <w:del w:id="555" w:author="玖龙 刘" w:date="2024-12-19T10:43:00Z">
                              <w:r>
                                <w:rPr>
                                  <w:rFonts w:hint="eastAsia"/>
                                  <w:sz w:val="18"/>
                                  <w:szCs w:val="22"/>
                                </w:rPr>
                                <w:delText>模式</w:delText>
                              </w:r>
                            </w:del>
                            <w:r>
                              <w:rPr>
                                <w:sz w:val="18"/>
                                <w:szCs w:val="22"/>
                              </w:rPr>
                              <w:sym w:font="Wingdings" w:char="F0E0"/>
                            </w:r>
                            <w:ins w:id="556" w:author="玖龙 刘" w:date="2024-12-19T10:43:00Z">
                              <w:r>
                                <w:rPr>
                                  <w:rFonts w:hint="eastAsia"/>
                                  <w:sz w:val="18"/>
                                  <w:szCs w:val="22"/>
                                </w:rPr>
                                <w:t>预录制模式</w:t>
                              </w:r>
                              <w:r>
                                <w:rPr>
                                  <w:sz w:val="18"/>
                                  <w:szCs w:val="22"/>
                                </w:rPr>
                                <w:sym w:font="Wingdings" w:char="F0E0"/>
                              </w:r>
                            </w:ins>
                            <w:r>
                              <w:rPr>
                                <w:rFonts w:hint="eastAsia"/>
                                <w:sz w:val="18"/>
                                <w:szCs w:val="22"/>
                              </w:rPr>
                              <w:t>开启】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12" o:spid="_x0000_s1026" o:spt="202" type="#_x0000_t202" style="position:absolute;left:0pt;margin-left:394.05pt;margin-top:14.5pt;height:161.75pt;width:131.35pt;mso-wrap-distance-bottom:0pt;mso-wrap-distance-left:9pt;mso-wrap-distance-right:9pt;mso-wrap-distance-top:0pt;z-index:251736064;mso-width-relative:page;mso-height-relative:page;" filled="f" stroked="f" coordsize="21600,21600" o:gfxdata="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C5wuhrXAAAACwEAAA8AAAAAAAAAAQAgAAAAIgAAAGRycy9kb3ducmV2LnhtbFBLAQIUABQA&#10;AAAIAIdO4kBe8WQBKgIAAG0EAAAOAAAAAAAAAAEAIAAAACYBAABkcnMvZTJvRG9jLnhtbFBLBQYA&#10;AAAABgAGAFkBAADCBQ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开启预录制模式</w:t>
                      </w:r>
                    </w:p>
                    <w:p>
                      <w:pPr>
                        <w:jc w:val="center"/>
                        <w:rPr>
                          <w:rFonts w:hint="eastAsia"/>
                          <w:sz w:val="18"/>
                          <w:szCs w:val="22"/>
                        </w:rPr>
                      </w:pPr>
                      <w:r>
                        <w:rPr>
                          <w:rFonts w:hint="eastAsia"/>
                          <w:sz w:val="18"/>
                          <w:szCs w:val="22"/>
                        </w:rPr>
                        <w:t>【</w:t>
                      </w:r>
                      <w:r>
                        <w:rPr>
                          <w:sz w:val="18"/>
                          <w:szCs w:val="22"/>
                        </w:rPr>
                        <w:t>MENU</w:t>
                      </w:r>
                      <w:r>
                        <w:rPr>
                          <w:sz w:val="18"/>
                          <w:szCs w:val="22"/>
                        </w:rPr>
                        <w:sym w:font="Wingdings" w:char="F0E0"/>
                      </w:r>
                      <w:r>
                        <w:rPr>
                          <w:rFonts w:hint="eastAsia"/>
                          <w:sz w:val="18"/>
                          <w:szCs w:val="22"/>
                        </w:rPr>
                        <w:t>录制</w:t>
                      </w:r>
                      <w:r>
                        <w:rPr>
                          <w:sz w:val="18"/>
                          <w:szCs w:val="22"/>
                        </w:rPr>
                        <w:sym w:font="Wingdings" w:char="F0E0"/>
                      </w:r>
                      <w:r>
                        <w:rPr>
                          <w:rFonts w:hint="eastAsia"/>
                          <w:sz w:val="18"/>
                          <w:szCs w:val="22"/>
                        </w:rPr>
                        <w:t>预录制</w:t>
                      </w:r>
                      <w:del w:id="1781" w:author="玖龙 刘" w:date="2024-12-19T10:43:00Z">
                        <w:r>
                          <w:rPr>
                            <w:rFonts w:hint="eastAsia"/>
                            <w:sz w:val="18"/>
                            <w:szCs w:val="22"/>
                          </w:rPr>
                          <w:delText>模式</w:delText>
                        </w:r>
                      </w:del>
                      <w:r>
                        <w:rPr>
                          <w:sz w:val="18"/>
                          <w:szCs w:val="22"/>
                        </w:rPr>
                        <w:sym w:font="Wingdings" w:char="F0E0"/>
                      </w:r>
                      <w:ins w:id="1782" w:author="玖龙 刘" w:date="2024-12-19T10:43:00Z">
                        <w:r>
                          <w:rPr>
                            <w:rFonts w:hint="eastAsia"/>
                            <w:sz w:val="18"/>
                            <w:szCs w:val="22"/>
                          </w:rPr>
                          <w:t>预录制模式</w:t>
                        </w:r>
                      </w:ins>
                      <w:ins w:id="1783" w:author="玖龙 刘" w:date="2024-12-19T10:43:00Z">
                        <w:r>
                          <w:rPr>
                            <w:sz w:val="18"/>
                            <w:szCs w:val="22"/>
                          </w:rPr>
                          <w:sym w:font="Wingdings" w:char="F0E0"/>
                        </w:r>
                      </w:ins>
                      <w:r>
                        <w:rPr>
                          <w:rFonts w:hint="eastAsia"/>
                          <w:sz w:val="18"/>
                          <w:szCs w:val="22"/>
                        </w:rPr>
                        <w:t>开启】</w:t>
                      </w:r>
                    </w:p>
                  </w:txbxContent>
                </v:textbox>
                <w10:wrap type="square"/>
              </v:shape>
            </w:pict>
          </mc:Fallback>
        </mc:AlternateContent>
      </w:r>
    </w:p>
    <w:p w14:paraId="2B2D2EE8" w14:textId="77777777" w:rsidR="00C1414D" w:rsidRDefault="00000000">
      <w:pPr>
        <w:pStyle w:val="paragraph"/>
        <w:spacing w:before="60" w:beforeAutospacing="0" w:after="60" w:afterAutospacing="0"/>
        <w:rPr>
          <w:rFonts w:ascii="Microsoft YaHei" w:eastAsia="Microsoft YaHei" w:hAnsi="Microsoft YaHei"/>
          <w:bCs/>
          <w:color w:val="000000" w:themeColor="text1"/>
          <w:sz w:val="20"/>
          <w:szCs w:val="20"/>
        </w:rPr>
      </w:pPr>
      <w:r>
        <w:rPr>
          <w:rFonts w:ascii="Microsoft YaHei" w:eastAsia="Microsoft YaHei" w:hAnsi="Microsoft YaHei" w:hint="eastAsia"/>
          <w:bCs/>
          <w:color w:val="000000" w:themeColor="text1"/>
          <w:sz w:val="20"/>
          <w:szCs w:val="20"/>
        </w:rPr>
        <w:t>启用此功能后，摄影机会持续缓存录制触发前2~30s不等的片段，预先录制的片段将保存到录制的开头，这极大地方便了对发生意外事件画面的捕捉。</w:t>
      </w:r>
    </w:p>
    <w:p w14:paraId="7F6D54B7" w14:textId="77777777" w:rsidR="00C1414D" w:rsidRDefault="00C1414D">
      <w:pPr>
        <w:pStyle w:val="paragraph"/>
        <w:spacing w:before="60" w:beforeAutospacing="0" w:after="60" w:afterAutospacing="0"/>
        <w:rPr>
          <w:rFonts w:ascii="Microsoft YaHei" w:eastAsia="Microsoft YaHei" w:hAnsi="Microsoft YaHei"/>
          <w:bCs/>
          <w:color w:val="000000" w:themeColor="text1"/>
          <w:sz w:val="20"/>
          <w:szCs w:val="20"/>
        </w:rPr>
      </w:pPr>
    </w:p>
    <w:p w14:paraId="2057F9E7" w14:textId="77777777" w:rsidR="00C1414D" w:rsidRDefault="00000000">
      <w:pPr>
        <w:pStyle w:val="paragraph"/>
        <w:spacing w:before="60" w:beforeAutospacing="0" w:after="60" w:afterAutospacing="0"/>
        <w:rPr>
          <w:rFonts w:ascii="Microsoft YaHei" w:eastAsia="Microsoft YaHei" w:hAnsi="Microsoft YaHei"/>
          <w:b/>
          <w:color w:val="000000" w:themeColor="text1"/>
          <w:sz w:val="20"/>
          <w:szCs w:val="20"/>
        </w:rPr>
      </w:pPr>
      <w:r>
        <w:rPr>
          <w:rFonts w:ascii="Microsoft YaHei" w:eastAsia="Microsoft YaHei" w:hAnsi="Microsoft YaHei" w:hint="eastAsia"/>
          <w:b/>
          <w:color w:val="000000" w:themeColor="text1"/>
          <w:sz w:val="20"/>
          <w:szCs w:val="20"/>
        </w:rPr>
        <w:t>开启预录制模式并设置预录制时长：</w:t>
      </w:r>
    </w:p>
    <w:p w14:paraId="6A1ACB56" w14:textId="77777777" w:rsidR="00C1414D" w:rsidRDefault="00000000">
      <w:pPr>
        <w:pStyle w:val="paragraph"/>
        <w:numPr>
          <w:ilvl w:val="0"/>
          <w:numId w:val="21"/>
        </w:numPr>
        <w:spacing w:before="60" w:beforeAutospacing="0" w:after="60" w:afterAutospacing="0"/>
        <w:rPr>
          <w:rFonts w:ascii="Microsoft YaHei" w:eastAsia="Microsoft YaHei" w:hAnsi="Microsoft YaHei"/>
          <w:bCs/>
          <w:color w:val="000000" w:themeColor="text1"/>
          <w:sz w:val="20"/>
          <w:szCs w:val="20"/>
        </w:rPr>
      </w:pPr>
      <w:r>
        <w:rPr>
          <w:rFonts w:ascii="Microsoft YaHei" w:eastAsia="Microsoft YaHei" w:hAnsi="Microsoft YaHei" w:hint="eastAsia"/>
          <w:b/>
          <w:color w:val="000000" w:themeColor="text1"/>
          <w:sz w:val="20"/>
          <w:szCs w:val="20"/>
        </w:rPr>
        <w:t>开启预录制模式：</w:t>
      </w:r>
      <w:r>
        <w:rPr>
          <w:rFonts w:ascii="Microsoft YaHei" w:eastAsia="Microsoft YaHei" w:hAnsi="Microsoft YaHei" w:hint="eastAsia"/>
          <w:bCs/>
          <w:color w:val="000000" w:themeColor="text1"/>
          <w:sz w:val="20"/>
          <w:szCs w:val="20"/>
        </w:rPr>
        <w:t>进入菜单中的录制菜单界面，选择预录制模式并开启；</w:t>
      </w:r>
    </w:p>
    <w:p w14:paraId="20F799D4" w14:textId="77777777" w:rsidR="00C1414D" w:rsidRDefault="00000000">
      <w:pPr>
        <w:pStyle w:val="paragraph"/>
        <w:numPr>
          <w:ilvl w:val="0"/>
          <w:numId w:val="21"/>
        </w:numPr>
        <w:spacing w:before="60" w:beforeAutospacing="0" w:after="60" w:afterAutospacing="0"/>
        <w:rPr>
          <w:rFonts w:ascii="Microsoft YaHei" w:eastAsia="Microsoft YaHei" w:hAnsi="Microsoft YaHei"/>
          <w:bCs/>
          <w:color w:val="000000" w:themeColor="text1"/>
          <w:sz w:val="20"/>
          <w:szCs w:val="20"/>
        </w:rPr>
      </w:pPr>
      <w:r>
        <w:rPr>
          <w:rFonts w:ascii="Microsoft YaHei" w:eastAsia="Microsoft YaHei" w:hAnsi="Microsoft YaHei" w:hint="eastAsia"/>
          <w:b/>
          <w:color w:val="000000" w:themeColor="text1"/>
          <w:sz w:val="20"/>
          <w:szCs w:val="20"/>
        </w:rPr>
        <w:t>设置预录制时长</w:t>
      </w:r>
      <w:r>
        <w:rPr>
          <w:rFonts w:ascii="Microsoft YaHei" w:eastAsia="Microsoft YaHei" w:hAnsi="Microsoft YaHei" w:hint="eastAsia"/>
          <w:bCs/>
          <w:color w:val="000000" w:themeColor="text1"/>
          <w:sz w:val="20"/>
          <w:szCs w:val="20"/>
        </w:rPr>
        <w:t>：通过转动转轮选择设置预录制时长的值，点击确认后参数保存后监视器上会有相应的提示。可调范围：2~30s，默认选择25FPS时2s，。最大可预录制的时长根据分辨率、编码和帧率会有不同的范围限制。</w:t>
      </w:r>
    </w:p>
    <w:p w14:paraId="55D52FF5" w14:textId="77777777" w:rsidR="00C1414D" w:rsidRDefault="00000000">
      <w:pPr>
        <w:pStyle w:val="paragraph"/>
        <w:spacing w:before="60" w:beforeAutospacing="0" w:after="60" w:afterAutospacing="0"/>
        <w:rPr>
          <w:rFonts w:ascii="Microsoft YaHei" w:eastAsia="Microsoft YaHei" w:hAnsi="Microsoft YaHei"/>
          <w:bCs/>
          <w:color w:val="000000" w:themeColor="text1"/>
          <w:sz w:val="20"/>
          <w:szCs w:val="20"/>
        </w:rPr>
      </w:pPr>
      <w:r>
        <w:rPr>
          <w:rFonts w:ascii="Microsoft YaHei" w:eastAsia="Microsoft YaHei" w:hAnsi="Microsoft YaHei" w:cs="Microsoft YaHei" w:hint="eastAsia"/>
          <w:noProof/>
          <w:sz w:val="20"/>
          <w:szCs w:val="20"/>
        </w:rPr>
        <mc:AlternateContent>
          <mc:Choice Requires="wps">
            <w:drawing>
              <wp:anchor distT="0" distB="0" distL="114300" distR="114300" simplePos="0" relativeHeight="251737088" behindDoc="0" locked="0" layoutInCell="1" allowOverlap="1" wp14:anchorId="63F7D7C2" wp14:editId="361D085E">
                <wp:simplePos x="0" y="0"/>
                <wp:positionH relativeFrom="column">
                  <wp:posOffset>4970780</wp:posOffset>
                </wp:positionH>
                <wp:positionV relativeFrom="paragraph">
                  <wp:posOffset>177165</wp:posOffset>
                </wp:positionV>
                <wp:extent cx="1863725" cy="2913380"/>
                <wp:effectExtent l="0" t="0" r="0" b="0"/>
                <wp:wrapSquare wrapText="bothSides"/>
                <wp:docPr id="21" name="Text Box 12"/>
                <wp:cNvGraphicFramePr/>
                <a:graphic xmlns:a="http://schemas.openxmlformats.org/drawingml/2006/main">
                  <a:graphicData uri="http://schemas.microsoft.com/office/word/2010/wordprocessingShape">
                    <wps:wsp>
                      <wps:cNvSpPr txBox="1"/>
                      <wps:spPr>
                        <a:xfrm>
                          <a:off x="0" y="0"/>
                          <a:ext cx="1863725" cy="2913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DB0C68" w14:textId="77777777" w:rsidR="00C1414D" w:rsidRDefault="00000000">
                            <w:pPr>
                              <w:jc w:val="center"/>
                              <w:rPr>
                                <w:b/>
                                <w:color w:val="FFFF00"/>
                                <w:sz w:val="18"/>
                              </w:rPr>
                            </w:pPr>
                            <w:r>
                              <w:rPr>
                                <w:rFonts w:hint="eastAsia"/>
                                <w:b/>
                                <w:color w:val="FFFF00"/>
                                <w:sz w:val="18"/>
                                <w:highlight w:val="black"/>
                              </w:rPr>
                              <w:t>菜单操作</w:t>
                            </w:r>
                          </w:p>
                          <w:p w14:paraId="1377E22D" w14:textId="77777777" w:rsidR="00C1414D" w:rsidRDefault="00000000">
                            <w:pPr>
                              <w:jc w:val="center"/>
                              <w:rPr>
                                <w:sz w:val="18"/>
                                <w:szCs w:val="22"/>
                              </w:rPr>
                            </w:pPr>
                            <w:r>
                              <w:rPr>
                                <w:rFonts w:hint="eastAsia"/>
                                <w:sz w:val="18"/>
                                <w:szCs w:val="22"/>
                              </w:rPr>
                              <w:t>设置预录制时长</w:t>
                            </w:r>
                          </w:p>
                          <w:p w14:paraId="792C9D81" w14:textId="77777777" w:rsidR="00C1414D" w:rsidRDefault="00000000">
                            <w:pPr>
                              <w:jc w:val="center"/>
                              <w:rPr>
                                <w:sz w:val="18"/>
                                <w:szCs w:val="22"/>
                              </w:rPr>
                            </w:pPr>
                            <w:r>
                              <w:rPr>
                                <w:rFonts w:hint="eastAsia"/>
                                <w:sz w:val="18"/>
                                <w:szCs w:val="22"/>
                              </w:rPr>
                              <w:t>【</w:t>
                            </w:r>
                            <w:ins w:id="557" w:author="玖龙 刘" w:date="2024-12-19T10:43:00Z">
                              <w:r>
                                <w:rPr>
                                  <w:rFonts w:hint="eastAsia"/>
                                  <w:sz w:val="18"/>
                                  <w:szCs w:val="22"/>
                                </w:rPr>
                                <w:t>MENU</w:t>
                              </w:r>
                            </w:ins>
                            <w:del w:id="558" w:author="玖龙 刘" w:date="2024-12-19T10:43:00Z">
                              <w:r>
                                <w:rPr>
                                  <w:rFonts w:hint="eastAsia"/>
                                  <w:sz w:val="18"/>
                                  <w:szCs w:val="22"/>
                                </w:rPr>
                                <w:delText>菜单</w:delText>
                              </w:r>
                            </w:del>
                            <w:r>
                              <w:rPr>
                                <w:sz w:val="18"/>
                                <w:szCs w:val="22"/>
                              </w:rPr>
                              <w:sym w:font="Wingdings" w:char="F0E0"/>
                            </w:r>
                            <w:r>
                              <w:rPr>
                                <w:rFonts w:hint="eastAsia"/>
                                <w:sz w:val="18"/>
                                <w:szCs w:val="22"/>
                              </w:rPr>
                              <w:t>录制</w:t>
                            </w:r>
                            <w:r>
                              <w:rPr>
                                <w:sz w:val="18"/>
                                <w:szCs w:val="22"/>
                              </w:rPr>
                              <w:sym w:font="Wingdings" w:char="F0E0"/>
                            </w:r>
                            <w:r>
                              <w:rPr>
                                <w:rFonts w:hint="eastAsia"/>
                                <w:sz w:val="18"/>
                                <w:szCs w:val="22"/>
                              </w:rPr>
                              <w:t>预录制</w:t>
                            </w:r>
                            <w:ins w:id="559" w:author="玖龙 刘" w:date="2024-12-19T10:44:00Z">
                              <w:r>
                                <w:rPr>
                                  <w:sz w:val="18"/>
                                  <w:szCs w:val="22"/>
                                </w:rPr>
                                <w:sym w:font="Wingdings" w:char="F0E0"/>
                              </w:r>
                              <w:r>
                                <w:rPr>
                                  <w:rFonts w:hint="eastAsia"/>
                                  <w:sz w:val="18"/>
                                  <w:szCs w:val="22"/>
                                </w:rPr>
                                <w:t>预录制时长</w:t>
                              </w:r>
                            </w:ins>
                            <w:del w:id="560" w:author="玖龙 刘" w:date="2024-12-19T10:44:00Z">
                              <w:r>
                                <w:rPr>
                                  <w:rFonts w:hint="eastAsia"/>
                                  <w:sz w:val="18"/>
                                  <w:szCs w:val="22"/>
                                </w:rPr>
                                <w:delText>时长</w:delText>
                              </w:r>
                            </w:del>
                            <w:r>
                              <w:rPr>
                                <w:rFonts w:hint="eastAsia"/>
                                <w:sz w:val="18"/>
                                <w:szCs w:val="2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12" o:spid="_x0000_s1026" o:spt="202" type="#_x0000_t202" style="position:absolute;left:0pt;margin-left:391.4pt;margin-top:13.95pt;height:229.4pt;width:146.75pt;mso-wrap-distance-bottom:0pt;mso-wrap-distance-left:9pt;mso-wrap-distance-right:9pt;mso-wrap-distance-top:0pt;z-index:251737088;mso-width-relative:page;mso-height-relative:page;" filled="f" stroked="f" coordsize="21600,21600" o:gfxdata="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Kx8EzYAAAACwEAAA8AAAAAAAAAAQAgAAAAIgAAAGRycy9kb3ducmV2LnhtbFBLAQIU&#10;ABQAAAAIAIdO4kDgTNBVLAIAAG0EAAAOAAAAAAAAAAEAIAAAACcBAABkcnMvZTJvRG9jLnhtbFBL&#10;BQYAAAAABgAGAFkBAADFBQ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设置预录制时长</w:t>
                      </w:r>
                    </w:p>
                    <w:p>
                      <w:pPr>
                        <w:jc w:val="center"/>
                        <w:rPr>
                          <w:rFonts w:hint="eastAsia"/>
                          <w:sz w:val="18"/>
                          <w:szCs w:val="22"/>
                        </w:rPr>
                      </w:pPr>
                      <w:r>
                        <w:rPr>
                          <w:rFonts w:hint="eastAsia"/>
                          <w:sz w:val="18"/>
                          <w:szCs w:val="22"/>
                        </w:rPr>
                        <w:t>【</w:t>
                      </w:r>
                      <w:ins w:id="1789" w:author="玖龙 刘" w:date="2024-12-19T10:43:00Z">
                        <w:r>
                          <w:rPr>
                            <w:rFonts w:hint="eastAsia"/>
                            <w:sz w:val="18"/>
                            <w:szCs w:val="22"/>
                          </w:rPr>
                          <w:t>MENU</w:t>
                        </w:r>
                      </w:ins>
                      <w:del w:id="1790" w:author="玖龙 刘" w:date="2024-12-19T10:43:00Z">
                        <w:r>
                          <w:rPr>
                            <w:rFonts w:hint="eastAsia"/>
                            <w:sz w:val="18"/>
                            <w:szCs w:val="22"/>
                          </w:rPr>
                          <w:delText>菜单</w:delText>
                        </w:r>
                      </w:del>
                      <w:r>
                        <w:rPr>
                          <w:sz w:val="18"/>
                          <w:szCs w:val="22"/>
                        </w:rPr>
                        <w:sym w:font="Wingdings" w:char="F0E0"/>
                      </w:r>
                      <w:r>
                        <w:rPr>
                          <w:rFonts w:hint="eastAsia"/>
                          <w:sz w:val="18"/>
                          <w:szCs w:val="22"/>
                        </w:rPr>
                        <w:t>录制</w:t>
                      </w:r>
                      <w:r>
                        <w:rPr>
                          <w:sz w:val="18"/>
                          <w:szCs w:val="22"/>
                        </w:rPr>
                        <w:sym w:font="Wingdings" w:char="F0E0"/>
                      </w:r>
                      <w:r>
                        <w:rPr>
                          <w:rFonts w:hint="eastAsia"/>
                          <w:sz w:val="18"/>
                          <w:szCs w:val="22"/>
                        </w:rPr>
                        <w:t>预录制</w:t>
                      </w:r>
                      <w:ins w:id="1791" w:author="玖龙 刘" w:date="2024-12-19T10:44:00Z">
                        <w:r>
                          <w:rPr>
                            <w:sz w:val="18"/>
                            <w:szCs w:val="22"/>
                          </w:rPr>
                          <w:sym w:font="Wingdings" w:char="F0E0"/>
                        </w:r>
                      </w:ins>
                      <w:ins w:id="1792" w:author="玖龙 刘" w:date="2024-12-19T10:44:00Z">
                        <w:r>
                          <w:rPr>
                            <w:rFonts w:hint="eastAsia"/>
                            <w:sz w:val="18"/>
                            <w:szCs w:val="22"/>
                          </w:rPr>
                          <w:t>预录制时长</w:t>
                        </w:r>
                      </w:ins>
                      <w:del w:id="1793" w:author="玖龙 刘" w:date="2024-12-19T10:44:00Z">
                        <w:r>
                          <w:rPr>
                            <w:rFonts w:hint="eastAsia"/>
                            <w:sz w:val="18"/>
                            <w:szCs w:val="22"/>
                          </w:rPr>
                          <w:delText>时长</w:delText>
                        </w:r>
                      </w:del>
                      <w:r>
                        <w:rPr>
                          <w:rFonts w:hint="eastAsia"/>
                          <w:sz w:val="18"/>
                          <w:szCs w:val="22"/>
                        </w:rPr>
                        <w:t>】</w:t>
                      </w:r>
                    </w:p>
                  </w:txbxContent>
                </v:textbox>
                <w10:wrap type="square"/>
              </v:shape>
            </w:pict>
          </mc:Fallback>
        </mc:AlternateContent>
      </w:r>
    </w:p>
    <w:p w14:paraId="3FA350CE" w14:textId="77777777" w:rsidR="00C1414D" w:rsidRDefault="00000000">
      <w:pPr>
        <w:pStyle w:val="paragraph"/>
        <w:spacing w:before="60" w:beforeAutospacing="0" w:after="60" w:afterAutospacing="0"/>
        <w:rPr>
          <w:rFonts w:ascii="Microsoft YaHei" w:eastAsia="Microsoft YaHei" w:hAnsi="Microsoft YaHei"/>
          <w:b/>
          <w:color w:val="000000" w:themeColor="text1"/>
          <w:sz w:val="20"/>
          <w:szCs w:val="20"/>
        </w:rPr>
      </w:pPr>
      <w:r>
        <w:rPr>
          <w:rFonts w:ascii="Microsoft YaHei" w:eastAsia="Microsoft YaHei" w:hAnsi="Microsoft YaHei" w:hint="eastAsia"/>
          <w:b/>
          <w:color w:val="000000" w:themeColor="text1"/>
          <w:sz w:val="20"/>
          <w:szCs w:val="20"/>
        </w:rPr>
        <w:t>预录制模式开启时，通过录制键进行录制：</w:t>
      </w:r>
    </w:p>
    <w:p w14:paraId="775FBABC" w14:textId="77777777" w:rsidR="00C1414D" w:rsidRDefault="00000000">
      <w:pPr>
        <w:pStyle w:val="paragraph"/>
        <w:numPr>
          <w:ilvl w:val="0"/>
          <w:numId w:val="22"/>
        </w:numPr>
        <w:spacing w:before="60" w:beforeAutospacing="0" w:after="60" w:afterAutospacing="0"/>
        <w:ind w:left="840"/>
        <w:rPr>
          <w:rFonts w:ascii="Microsoft YaHei" w:eastAsia="Microsoft YaHei" w:hAnsi="Microsoft YaHei"/>
          <w:bCs/>
          <w:color w:val="000000" w:themeColor="text1"/>
          <w:sz w:val="20"/>
          <w:szCs w:val="20"/>
        </w:rPr>
      </w:pPr>
      <w:r>
        <w:rPr>
          <w:rFonts w:ascii="Microsoft YaHei" w:eastAsia="Microsoft YaHei" w:hAnsi="Microsoft YaHei" w:hint="eastAsia"/>
          <w:bCs/>
          <w:color w:val="000000" w:themeColor="text1"/>
          <w:sz w:val="20"/>
          <w:szCs w:val="20"/>
        </w:rPr>
        <w:t>第一次按下【REC录制】键，红色</w:t>
      </w:r>
      <w:r>
        <w:rPr>
          <w:rFonts w:ascii="Microsoft YaHei" w:eastAsia="Microsoft YaHei" w:hAnsi="Microsoft YaHei" w:cstheme="minorBidi" w:hint="eastAsia"/>
          <w:b/>
          <w:color w:val="FF0000"/>
          <w:sz w:val="20"/>
          <w:highlight w:val="black"/>
        </w:rPr>
        <w:t>【</w:t>
      </w:r>
      <w:r>
        <w:rPr>
          <w:rFonts w:ascii="Microsoft YaHei" w:eastAsia="Microsoft YaHei" w:hAnsi="Microsoft YaHei" w:cstheme="minorBidi"/>
          <w:b/>
          <w:color w:val="FF0000"/>
          <w:sz w:val="20"/>
          <w:highlight w:val="black"/>
        </w:rPr>
        <w:t>PRE REC</w:t>
      </w:r>
      <w:r>
        <w:rPr>
          <w:rFonts w:ascii="Microsoft YaHei" w:eastAsia="Microsoft YaHei" w:hAnsi="Microsoft YaHei" w:cstheme="minorBidi" w:hint="eastAsia"/>
          <w:b/>
          <w:color w:val="FF0000"/>
          <w:sz w:val="20"/>
          <w:highlight w:val="black"/>
        </w:rPr>
        <w:t>】</w:t>
      </w:r>
      <w:r>
        <w:rPr>
          <w:rFonts w:ascii="Microsoft YaHei" w:eastAsia="Microsoft YaHei" w:hAnsi="Microsoft YaHei" w:hint="eastAsia"/>
          <w:bCs/>
          <w:color w:val="000000" w:themeColor="text1"/>
          <w:sz w:val="20"/>
          <w:szCs w:val="20"/>
        </w:rPr>
        <w:t>开始闪烁，开启预录制模式。</w:t>
      </w:r>
    </w:p>
    <w:p w14:paraId="2E8BBE93" w14:textId="77777777" w:rsidR="00C1414D" w:rsidRDefault="00000000">
      <w:pPr>
        <w:pStyle w:val="paragraph"/>
        <w:numPr>
          <w:ilvl w:val="0"/>
          <w:numId w:val="22"/>
        </w:numPr>
        <w:spacing w:before="60" w:beforeAutospacing="0" w:after="60" w:afterAutospacing="0"/>
        <w:ind w:left="840"/>
        <w:rPr>
          <w:rFonts w:ascii="Microsoft YaHei" w:eastAsia="Microsoft YaHei" w:hAnsi="Microsoft YaHei"/>
          <w:bCs/>
          <w:color w:val="000000" w:themeColor="text1"/>
          <w:sz w:val="20"/>
          <w:szCs w:val="20"/>
        </w:rPr>
      </w:pPr>
      <w:r>
        <w:rPr>
          <w:rFonts w:ascii="Microsoft YaHei" w:eastAsia="Microsoft YaHei" w:hAnsi="Microsoft YaHei" w:hint="eastAsia"/>
          <w:bCs/>
          <w:color w:val="000000" w:themeColor="text1"/>
          <w:sz w:val="20"/>
          <w:szCs w:val="20"/>
        </w:rPr>
        <w:t>第二次按下【REC录制】键，红色</w:t>
      </w:r>
      <w:r>
        <w:rPr>
          <w:rFonts w:ascii="Microsoft YaHei" w:eastAsia="Microsoft YaHei" w:hAnsi="Microsoft YaHei" w:cstheme="minorBidi" w:hint="eastAsia"/>
          <w:b/>
          <w:color w:val="FF0000"/>
          <w:sz w:val="20"/>
          <w:highlight w:val="black"/>
        </w:rPr>
        <w:t>【</w:t>
      </w:r>
      <w:r>
        <w:rPr>
          <w:rFonts w:ascii="Microsoft YaHei" w:eastAsia="Microsoft YaHei" w:hAnsi="Microsoft YaHei" w:cstheme="minorBidi"/>
          <w:b/>
          <w:color w:val="FF0000"/>
          <w:sz w:val="20"/>
          <w:highlight w:val="black"/>
        </w:rPr>
        <w:sym w:font="Wingdings 2" w:char="F097"/>
      </w:r>
      <w:r>
        <w:rPr>
          <w:rFonts w:ascii="Microsoft YaHei" w:eastAsia="Microsoft YaHei" w:hAnsi="Microsoft YaHei" w:cstheme="minorBidi"/>
          <w:b/>
          <w:color w:val="FF0000"/>
          <w:sz w:val="20"/>
          <w:highlight w:val="black"/>
        </w:rPr>
        <w:t>REC</w:t>
      </w:r>
      <w:r>
        <w:rPr>
          <w:rFonts w:ascii="Microsoft YaHei" w:eastAsia="Microsoft YaHei" w:hAnsi="Microsoft YaHei" w:cstheme="minorBidi" w:hint="eastAsia"/>
          <w:b/>
          <w:color w:val="FF0000"/>
          <w:sz w:val="20"/>
          <w:highlight w:val="black"/>
        </w:rPr>
        <w:t>】</w:t>
      </w:r>
      <w:r>
        <w:rPr>
          <w:rFonts w:ascii="Microsoft YaHei" w:eastAsia="Microsoft YaHei" w:hAnsi="Microsoft YaHei" w:hint="eastAsia"/>
          <w:bCs/>
          <w:color w:val="000000" w:themeColor="text1"/>
          <w:sz w:val="20"/>
          <w:szCs w:val="20"/>
        </w:rPr>
        <w:t>常亮，开始录制。</w:t>
      </w:r>
    </w:p>
    <w:p w14:paraId="421AE60B" w14:textId="77777777" w:rsidR="00C1414D" w:rsidRDefault="00000000">
      <w:pPr>
        <w:pStyle w:val="paragraph"/>
        <w:numPr>
          <w:ilvl w:val="0"/>
          <w:numId w:val="23"/>
        </w:numPr>
        <w:spacing w:before="60" w:beforeAutospacing="0" w:after="60" w:afterAutospacing="0"/>
        <w:ind w:left="840"/>
        <w:rPr>
          <w:rFonts w:ascii="Microsoft YaHei" w:eastAsia="Microsoft YaHei" w:hAnsi="Microsoft YaHei"/>
          <w:bCs/>
          <w:color w:val="000000" w:themeColor="text1"/>
          <w:sz w:val="20"/>
          <w:szCs w:val="20"/>
        </w:rPr>
      </w:pPr>
      <w:r>
        <w:rPr>
          <w:rFonts w:ascii="Microsoft YaHei" w:eastAsia="Microsoft YaHei" w:hAnsi="Microsoft YaHei" w:hint="eastAsia"/>
          <w:bCs/>
          <w:color w:val="000000" w:themeColor="text1"/>
          <w:sz w:val="20"/>
          <w:szCs w:val="20"/>
        </w:rPr>
        <w:t>第三次按下【REC录制】键，绿</w:t>
      </w:r>
      <w:r>
        <w:rPr>
          <w:rFonts w:ascii="Microsoft YaHei" w:eastAsia="Microsoft YaHei" w:hAnsi="Microsoft YaHei" w:cs="Microsoft YaHei" w:hint="eastAsia"/>
          <w:bCs/>
          <w:color w:val="000000" w:themeColor="text1"/>
          <w:sz w:val="20"/>
          <w:szCs w:val="20"/>
        </w:rPr>
        <w:t>色</w:t>
      </w:r>
      <w:r>
        <w:rPr>
          <w:rFonts w:ascii="Microsoft YaHei" w:eastAsia="Microsoft YaHei" w:hAnsi="Microsoft YaHei" w:cs="Microsoft YaHei" w:hint="eastAsia"/>
          <w:b/>
          <w:color w:val="22DF13"/>
          <w:sz w:val="20"/>
          <w:szCs w:val="20"/>
          <w:highlight w:val="black"/>
        </w:rPr>
        <w:t>【</w:t>
      </w:r>
      <w:r>
        <w:rPr>
          <w:rFonts w:ascii="Microsoft YaHei" w:eastAsia="Microsoft YaHei" w:hAnsi="Microsoft YaHei" w:cs="Microsoft YaHei"/>
          <w:b/>
          <w:color w:val="22DF13"/>
          <w:sz w:val="20"/>
          <w:szCs w:val="20"/>
          <w:highlight w:val="black"/>
        </w:rPr>
        <w:t>STBY】</w:t>
      </w:r>
      <w:r>
        <w:rPr>
          <w:rFonts w:ascii="Microsoft YaHei" w:eastAsia="Microsoft YaHei" w:hAnsi="Microsoft YaHei" w:cs="Microsoft YaHei" w:hint="eastAsia"/>
          <w:bCs/>
          <w:color w:val="000000" w:themeColor="text1"/>
          <w:sz w:val="20"/>
          <w:szCs w:val="20"/>
        </w:rPr>
        <w:t>常</w:t>
      </w:r>
      <w:r>
        <w:rPr>
          <w:rFonts w:ascii="Microsoft YaHei" w:eastAsia="Microsoft YaHei" w:hAnsi="Microsoft YaHei" w:hint="eastAsia"/>
          <w:bCs/>
          <w:color w:val="000000" w:themeColor="text1"/>
          <w:sz w:val="20"/>
          <w:szCs w:val="20"/>
        </w:rPr>
        <w:t>亮，结束录制。</w:t>
      </w:r>
    </w:p>
    <w:p w14:paraId="1CF80944" w14:textId="77777777" w:rsidR="00C1414D" w:rsidRDefault="00C1414D">
      <w:pPr>
        <w:pStyle w:val="paragraph"/>
        <w:numPr>
          <w:ilvl w:val="255"/>
          <w:numId w:val="0"/>
        </w:numPr>
        <w:spacing w:before="60" w:beforeAutospacing="0" w:after="60" w:afterAutospacing="0"/>
        <w:rPr>
          <w:rFonts w:ascii="Microsoft YaHei" w:eastAsia="Microsoft YaHei" w:hAnsi="Microsoft YaHei"/>
          <w:bCs/>
          <w:color w:val="000000" w:themeColor="text1"/>
          <w:sz w:val="20"/>
          <w:szCs w:val="20"/>
        </w:rPr>
      </w:pPr>
    </w:p>
    <w:p w14:paraId="7288444D" w14:textId="77777777" w:rsidR="00C1414D" w:rsidRDefault="00000000">
      <w:pPr>
        <w:pStyle w:val="paragraph"/>
        <w:numPr>
          <w:ilvl w:val="255"/>
          <w:numId w:val="0"/>
        </w:numPr>
        <w:spacing w:before="60" w:beforeAutospacing="0" w:after="60" w:afterAutospacing="0"/>
        <w:rPr>
          <w:rFonts w:ascii="Microsoft YaHei" w:eastAsia="Microsoft YaHei" w:hAnsi="Microsoft YaHei"/>
          <w:bCs/>
          <w:color w:val="000000" w:themeColor="text1"/>
        </w:rPr>
      </w:pPr>
      <w:r>
        <w:rPr>
          <w:rFonts w:ascii="Microsoft YaHei" w:eastAsia="Microsoft YaHei" w:hAnsi="Microsoft YaHei" w:cstheme="minorBidi" w:hint="eastAsia"/>
          <w:b/>
          <w:color w:val="FFFF00"/>
          <w:sz w:val="20"/>
          <w:highlight w:val="black"/>
          <w:shd w:val="pct10" w:color="auto" w:fill="FFFFFF"/>
        </w:rPr>
        <w:t>提示</w:t>
      </w:r>
      <w:r>
        <w:rPr>
          <w:rFonts w:ascii="Microsoft YaHei" w:eastAsia="Microsoft YaHei" w:hAnsi="Microsoft YaHei"/>
          <w:bCs/>
          <w:color w:val="000000" w:themeColor="text1"/>
        </w:rPr>
        <w:t xml:space="preserve">   </w:t>
      </w:r>
      <w:r>
        <w:rPr>
          <w:rFonts w:ascii="Microsoft YaHei" w:eastAsia="Microsoft YaHei" w:hAnsi="Microsoft YaHei" w:cstheme="minorBidi"/>
          <w:color w:val="000000" w:themeColor="text1"/>
          <w:sz w:val="20"/>
          <w:shd w:val="pct10" w:color="auto" w:fill="FFFFFF"/>
          <w:lang w:bidi="ar"/>
        </w:rPr>
        <w:t>修改预录制时长除外允许调整的参数后，预录制时长可能会发生变化，底部提示：</w:t>
      </w:r>
      <w:r>
        <w:rPr>
          <w:bCs/>
          <w:color w:val="000000" w:themeColor="text1"/>
          <w:szCs w:val="20"/>
          <w:lang w:bidi="ar"/>
        </w:rPr>
        <w:tab/>
      </w:r>
      <w:r>
        <w:rPr>
          <w:rFonts w:ascii="Microsoft YaHei" w:eastAsia="Microsoft YaHei" w:hAnsi="Microsoft YaHei" w:cstheme="minorBidi"/>
          <w:color w:val="000000" w:themeColor="text1"/>
          <w:sz w:val="20"/>
          <w:shd w:val="pct10" w:color="auto" w:fill="FFFFFF"/>
          <w:lang w:bidi="ar"/>
        </w:rPr>
        <w:t>当前参数下支持的最大预录制时长为 x 秒。</w:t>
      </w:r>
    </w:p>
    <w:p w14:paraId="70B12C90" w14:textId="77777777" w:rsidR="00C1414D" w:rsidRDefault="00000000">
      <w:pPr>
        <w:pStyle w:val="paragraph"/>
        <w:spacing w:before="60" w:beforeAutospacing="0" w:after="60" w:afterAutospacing="0" w:line="312" w:lineRule="auto"/>
        <w:rPr>
          <w:rFonts w:ascii="Microsoft YaHei" w:eastAsia="Microsoft YaHei" w:hAnsi="Microsoft YaHei" w:cstheme="minorBidi"/>
          <w:color w:val="000000" w:themeColor="text1"/>
          <w:sz w:val="20"/>
          <w:shd w:val="pct10" w:color="auto" w:fill="FFFFFF"/>
        </w:rPr>
      </w:pPr>
      <w:r>
        <w:rPr>
          <w:rFonts w:ascii="Microsoft YaHei" w:eastAsia="Microsoft YaHei" w:hAnsi="Microsoft YaHei" w:cstheme="minorBidi" w:hint="eastAsia"/>
          <w:b/>
          <w:color w:val="FFFF00"/>
          <w:sz w:val="20"/>
          <w:highlight w:val="black"/>
          <w:shd w:val="pct10" w:color="auto" w:fill="FFFFFF"/>
        </w:rPr>
        <w:t>提示</w:t>
      </w:r>
      <w:r>
        <w:rPr>
          <w:rFonts w:ascii="Microsoft YaHei" w:eastAsia="Microsoft YaHei" w:hAnsi="Microsoft YaHei"/>
          <w:bCs/>
          <w:color w:val="000000" w:themeColor="text1"/>
        </w:rPr>
        <w:t xml:space="preserve">   </w:t>
      </w:r>
      <w:r>
        <w:rPr>
          <w:rFonts w:ascii="Microsoft YaHei" w:eastAsia="Microsoft YaHei" w:hAnsi="Microsoft YaHei" w:cstheme="minorBidi" w:hint="eastAsia"/>
          <w:color w:val="000000" w:themeColor="text1"/>
          <w:sz w:val="20"/>
          <w:shd w:val="pct10" w:color="auto" w:fill="FFFFFF"/>
        </w:rPr>
        <w:t>预录制一旦开始就会进入</w:t>
      </w:r>
      <w:r>
        <w:rPr>
          <w:rFonts w:ascii="Microsoft YaHei" w:eastAsia="Microsoft YaHei" w:hAnsi="Microsoft YaHei" w:cstheme="minorBidi"/>
          <w:color w:val="000000" w:themeColor="text1"/>
          <w:sz w:val="20"/>
          <w:shd w:val="pct10" w:color="auto" w:fill="FFFFFF"/>
        </w:rPr>
        <w:t>SSD</w:t>
      </w:r>
      <w:r>
        <w:rPr>
          <w:rFonts w:ascii="Microsoft YaHei" w:eastAsia="Microsoft YaHei" w:hAnsi="Microsoft YaHei" w:cstheme="minorBidi" w:hint="eastAsia"/>
          <w:color w:val="000000" w:themeColor="text1"/>
          <w:sz w:val="20"/>
          <w:shd w:val="pct10" w:color="auto" w:fill="FFFFFF"/>
        </w:rPr>
        <w:t>录制状态，长期持续写入数据会对介质的使用寿</w:t>
      </w:r>
      <w:r>
        <w:rPr>
          <w:rFonts w:ascii="Microsoft YaHei" w:eastAsia="Microsoft YaHei" w:hAnsi="Microsoft YaHei"/>
          <w:bCs/>
          <w:color w:val="000000" w:themeColor="text1"/>
          <w:sz w:val="20"/>
          <w:szCs w:val="20"/>
        </w:rPr>
        <w:tab/>
      </w:r>
      <w:r>
        <w:rPr>
          <w:rFonts w:ascii="Microsoft YaHei" w:eastAsia="Microsoft YaHei" w:hAnsi="Microsoft YaHei" w:cstheme="minorBidi" w:hint="eastAsia"/>
          <w:color w:val="000000" w:themeColor="text1"/>
          <w:sz w:val="20"/>
          <w:shd w:val="pct10" w:color="auto" w:fill="FFFFFF"/>
        </w:rPr>
        <w:t>命造成一定程度的影响。</w:t>
      </w:r>
    </w:p>
    <w:p w14:paraId="58079469" w14:textId="77777777" w:rsidR="00C1414D" w:rsidRDefault="00000000">
      <w:pPr>
        <w:pStyle w:val="paragraph"/>
        <w:spacing w:before="60" w:beforeAutospacing="0" w:after="60" w:afterAutospacing="0" w:line="312" w:lineRule="auto"/>
        <w:rPr>
          <w:rFonts w:ascii="Microsoft YaHei" w:eastAsia="Microsoft YaHei" w:hAnsi="Microsoft YaHei"/>
          <w:bCs/>
          <w:color w:val="000000" w:themeColor="text1"/>
          <w:sz w:val="20"/>
          <w:szCs w:val="20"/>
        </w:rPr>
      </w:pPr>
      <w:r>
        <w:rPr>
          <w:rFonts w:ascii="Microsoft YaHei" w:eastAsia="Microsoft YaHei" w:hAnsi="Microsoft YaHei" w:cstheme="minorBidi" w:hint="eastAsia"/>
          <w:b/>
          <w:color w:val="FFFF00"/>
          <w:sz w:val="20"/>
          <w:highlight w:val="black"/>
          <w:shd w:val="pct10" w:color="auto" w:fill="FFFFFF"/>
        </w:rPr>
        <w:t>提示</w:t>
      </w:r>
      <w:r>
        <w:rPr>
          <w:rFonts w:ascii="Microsoft YaHei" w:eastAsia="Microsoft YaHei" w:hAnsi="Microsoft YaHei"/>
          <w:bCs/>
          <w:color w:val="000000" w:themeColor="text1"/>
        </w:rPr>
        <w:t xml:space="preserve">   </w:t>
      </w:r>
      <w:r>
        <w:rPr>
          <w:rFonts w:ascii="Microsoft YaHei" w:eastAsia="Microsoft YaHei" w:hAnsi="Microsoft YaHei" w:cstheme="minorBidi" w:hint="eastAsia"/>
          <w:color w:val="000000" w:themeColor="text1"/>
          <w:sz w:val="20"/>
          <w:shd w:val="pct10" w:color="auto" w:fill="FFFFFF"/>
        </w:rPr>
        <w:t>请勿在录制过程中拔掉存储卡，否则可能会导致素材丢失。</w:t>
      </w:r>
    </w:p>
    <w:p w14:paraId="35D562FA" w14:textId="77777777" w:rsidR="00C1414D" w:rsidRDefault="00000000">
      <w:pPr>
        <w:pStyle w:val="paragraph"/>
        <w:spacing w:before="60" w:beforeAutospacing="0" w:after="60" w:afterAutospacing="0" w:line="312" w:lineRule="auto"/>
        <w:rPr>
          <w:rFonts w:ascii="Microsoft YaHei" w:eastAsia="Microsoft YaHei" w:hAnsi="Microsoft YaHei" w:cstheme="minorBidi"/>
          <w:color w:val="000000" w:themeColor="text1"/>
          <w:sz w:val="20"/>
          <w:shd w:val="pct10" w:color="auto" w:fill="FFFFFF"/>
        </w:rPr>
      </w:pPr>
      <w:r>
        <w:rPr>
          <w:rFonts w:ascii="Microsoft YaHei" w:eastAsia="Microsoft YaHei" w:hAnsi="Microsoft YaHei" w:cstheme="minorBidi" w:hint="eastAsia"/>
          <w:b/>
          <w:color w:val="FFFF00"/>
          <w:sz w:val="20"/>
          <w:highlight w:val="black"/>
          <w:shd w:val="pct10" w:color="auto" w:fill="FFFFFF"/>
        </w:rPr>
        <w:t>提示</w:t>
      </w:r>
      <w:r>
        <w:rPr>
          <w:rFonts w:ascii="Microsoft YaHei" w:eastAsia="Microsoft YaHei" w:hAnsi="Microsoft YaHei"/>
          <w:bCs/>
          <w:color w:val="000000" w:themeColor="text1"/>
        </w:rPr>
        <w:t xml:space="preserve">   </w:t>
      </w:r>
      <w:r>
        <w:rPr>
          <w:rFonts w:ascii="Microsoft YaHei" w:eastAsia="Microsoft YaHei" w:hAnsi="Microsoft YaHei" w:cstheme="minorBidi"/>
          <w:color w:val="000000" w:themeColor="text1"/>
          <w:sz w:val="20"/>
          <w:shd w:val="pct10" w:color="auto" w:fill="FFFFFF"/>
        </w:rPr>
        <w:t xml:space="preserve">SSD </w:t>
      </w:r>
      <w:r>
        <w:rPr>
          <w:rFonts w:ascii="Microsoft YaHei" w:eastAsia="Microsoft YaHei" w:hAnsi="Microsoft YaHei" w:cstheme="minorBidi" w:hint="eastAsia"/>
          <w:color w:val="000000" w:themeColor="text1"/>
          <w:sz w:val="20"/>
          <w:shd w:val="pct10" w:color="auto" w:fill="FFFFFF"/>
        </w:rPr>
        <w:t>总剩余小于或等于预录制缓冲时，自动退出预录制模式，同时弹出提示对</w:t>
      </w:r>
      <w:r>
        <w:rPr>
          <w:rFonts w:ascii="Microsoft YaHei" w:eastAsia="Microsoft YaHei" w:hAnsi="Microsoft YaHei"/>
          <w:bCs/>
          <w:color w:val="000000" w:themeColor="text1"/>
          <w:sz w:val="20"/>
          <w:szCs w:val="20"/>
        </w:rPr>
        <w:tab/>
      </w:r>
      <w:r>
        <w:rPr>
          <w:rFonts w:ascii="Microsoft YaHei" w:eastAsia="Microsoft YaHei" w:hAnsi="Microsoft YaHei" w:cstheme="minorBidi" w:hint="eastAsia"/>
          <w:color w:val="000000" w:themeColor="text1"/>
          <w:sz w:val="20"/>
          <w:shd w:val="pct10" w:color="auto" w:fill="FFFFFF"/>
        </w:rPr>
        <w:t>话框“</w:t>
      </w:r>
      <w:r>
        <w:rPr>
          <w:rFonts w:ascii="Microsoft YaHei" w:eastAsia="Microsoft YaHei" w:hAnsi="Microsoft YaHei" w:cstheme="minorBidi"/>
          <w:color w:val="000000" w:themeColor="text1"/>
          <w:sz w:val="20"/>
          <w:shd w:val="pct10" w:color="auto" w:fill="FFFFFF"/>
        </w:rPr>
        <w:t xml:space="preserve">SSD </w:t>
      </w:r>
      <w:r>
        <w:rPr>
          <w:rFonts w:ascii="Microsoft YaHei" w:eastAsia="Microsoft YaHei" w:hAnsi="Microsoft YaHei" w:cstheme="minorBidi" w:hint="eastAsia"/>
          <w:color w:val="000000" w:themeColor="text1"/>
          <w:sz w:val="20"/>
          <w:shd w:val="pct10" w:color="auto" w:fill="FFFFFF"/>
        </w:rPr>
        <w:t>剩余空间不足，无法进行预录制“。</w:t>
      </w:r>
    </w:p>
    <w:p w14:paraId="5642DAB3" w14:textId="77777777" w:rsidR="00C1414D" w:rsidRDefault="00C1414D">
      <w:pPr>
        <w:pStyle w:val="ListParagraph"/>
        <w:spacing w:after="0"/>
        <w:ind w:left="720" w:firstLineChars="0" w:hanging="720"/>
        <w:rPr>
          <w:shd w:val="pct10" w:color="auto" w:fill="FFFFFF"/>
        </w:rPr>
      </w:pPr>
    </w:p>
    <w:p w14:paraId="5DCCE29C" w14:textId="77777777" w:rsidR="00C1414D" w:rsidRDefault="00000000">
      <w:pPr>
        <w:pStyle w:val="Heading2"/>
        <w:rPr>
          <w:sz w:val="20"/>
          <w:szCs w:val="22"/>
        </w:rPr>
      </w:pPr>
      <w:r>
        <w:br w:type="page"/>
      </w:r>
      <w:bookmarkStart w:id="561" w:name="_Toc150181721"/>
      <w:bookmarkStart w:id="562" w:name="_Toc1999116747"/>
      <w:bookmarkStart w:id="563" w:name="_Toc185523829"/>
      <w:bookmarkStart w:id="564" w:name="_Toc280846713"/>
      <w:r>
        <w:rPr>
          <w:rFonts w:hint="eastAsia"/>
        </w:rPr>
        <w:lastRenderedPageBreak/>
        <w:t>2.7</w:t>
      </w:r>
      <w:r>
        <w:t xml:space="preserve"> </w:t>
      </w:r>
      <w:r>
        <w:rPr>
          <w:rFonts w:hint="eastAsia"/>
        </w:rPr>
        <w:t>音频录制</w:t>
      </w:r>
      <w:bookmarkEnd w:id="561"/>
      <w:bookmarkEnd w:id="562"/>
      <w:bookmarkEnd w:id="563"/>
      <w:bookmarkEnd w:id="564"/>
    </w:p>
    <w:p w14:paraId="181E75DB" w14:textId="77777777" w:rsidR="00C1414D" w:rsidRDefault="00000000">
      <w:pPr>
        <w:pStyle w:val="ListParagraph"/>
        <w:spacing w:after="120" w:line="240" w:lineRule="auto"/>
        <w:ind w:firstLineChars="0" w:firstLine="0"/>
      </w:pPr>
      <w:r>
        <w:rPr>
          <w:rFonts w:hint="eastAsia"/>
        </w:rPr>
        <w:t>比起前代Kinefinity摄影机，MAVO Edge 6K将卡侬口等KineBACK-W具有的接口和功能集成在机身内部。MAVO Edge 6K具有三种录制音频的端口，并且可同时录制四路声道：</w:t>
      </w:r>
    </w:p>
    <w:p w14:paraId="639C1DB6" w14:textId="77777777" w:rsidR="00C1414D" w:rsidRDefault="00000000">
      <w:pPr>
        <w:pStyle w:val="ListParagraph"/>
        <w:numPr>
          <w:ilvl w:val="0"/>
          <w:numId w:val="20"/>
        </w:numPr>
        <w:spacing w:before="60" w:after="0" w:line="240" w:lineRule="auto"/>
        <w:ind w:left="714" w:firstLineChars="0" w:hanging="357"/>
      </w:pPr>
      <w:r>
        <w:rPr>
          <w:rFonts w:hint="eastAsia"/>
          <w:b/>
        </w:rPr>
        <w:t>机身</w:t>
      </w:r>
      <w:r>
        <w:rPr>
          <w:b/>
        </w:rPr>
        <w:t>M</w:t>
      </w:r>
      <w:r>
        <w:rPr>
          <w:rFonts w:hint="eastAsia"/>
          <w:b/>
        </w:rPr>
        <w:t>IC</w:t>
      </w:r>
      <w:r>
        <w:rPr>
          <w:rFonts w:hint="eastAsia"/>
        </w:rPr>
        <w:t>（CH3/4）：在不接任何麦克风</w:t>
      </w:r>
      <w:r>
        <w:t>/</w:t>
      </w:r>
      <w:r>
        <w:rPr>
          <w:rFonts w:hint="eastAsia"/>
        </w:rPr>
        <w:t>话筒时，仍然可以记录声音；</w:t>
      </w:r>
    </w:p>
    <w:p w14:paraId="772CB012" w14:textId="77777777" w:rsidR="00C1414D" w:rsidRDefault="00000000">
      <w:pPr>
        <w:pStyle w:val="ListParagraph"/>
        <w:numPr>
          <w:ilvl w:val="0"/>
          <w:numId w:val="20"/>
        </w:numPr>
        <w:spacing w:before="60" w:after="0" w:line="240" w:lineRule="auto"/>
        <w:ind w:left="714" w:firstLineChars="0" w:hanging="357"/>
      </w:pPr>
      <w:r>
        <w:rPr>
          <w:b/>
        </w:rPr>
        <w:t>3.5</w:t>
      </w:r>
      <w:r>
        <w:rPr>
          <w:rFonts w:hint="eastAsia"/>
          <w:b/>
        </w:rPr>
        <w:t>mm</w:t>
      </w:r>
      <w:r>
        <w:rPr>
          <w:b/>
        </w:rPr>
        <w:t>音频</w:t>
      </w:r>
      <w:r>
        <w:rPr>
          <w:rFonts w:hint="eastAsia"/>
          <w:b/>
        </w:rPr>
        <w:t>插座</w:t>
      </w:r>
      <w:r>
        <w:rPr>
          <w:rFonts w:hint="eastAsia"/>
        </w:rPr>
        <w:t>（CH3/4）</w:t>
      </w:r>
      <w:r>
        <w:t>：适合外接3.5mm麦克风；</w:t>
      </w:r>
    </w:p>
    <w:p w14:paraId="086BA465" w14:textId="77777777" w:rsidR="00C1414D" w:rsidRDefault="00000000">
      <w:pPr>
        <w:pStyle w:val="ListParagraph"/>
        <w:numPr>
          <w:ilvl w:val="0"/>
          <w:numId w:val="20"/>
        </w:numPr>
        <w:spacing w:before="60" w:after="0" w:line="240" w:lineRule="auto"/>
        <w:ind w:left="714" w:firstLineChars="0" w:hanging="357"/>
      </w:pPr>
      <w:r>
        <w:rPr>
          <w:rFonts w:hint="eastAsia"/>
          <w:b/>
        </w:rPr>
        <w:t>带幻象</w:t>
      </w:r>
      <w:r>
        <w:rPr>
          <w:b/>
        </w:rPr>
        <w:t>48V双卡侬口</w:t>
      </w:r>
      <w:r>
        <w:t>（</w:t>
      </w:r>
      <w:r>
        <w:rPr>
          <w:rFonts w:hint="eastAsia"/>
        </w:rPr>
        <w:t>CH1/2</w:t>
      </w:r>
      <w:r>
        <w:t>）</w:t>
      </w:r>
      <w:r>
        <w:rPr>
          <w:rFonts w:hint="eastAsia"/>
        </w:rPr>
        <w:t>：支持高质量</w:t>
      </w:r>
      <w:r>
        <w:t>48V</w:t>
      </w:r>
      <w:r>
        <w:rPr>
          <w:rFonts w:hint="eastAsia"/>
        </w:rPr>
        <w:t>幻像输入的音频模块。具有双卡侬口输入，双声道，支持</w:t>
      </w:r>
      <w:r>
        <w:t>48V</w:t>
      </w:r>
      <w:r>
        <w:rPr>
          <w:rFonts w:hint="eastAsia"/>
        </w:rPr>
        <w:t>幻像话筒。</w:t>
      </w:r>
    </w:p>
    <w:p w14:paraId="248E61ED" w14:textId="77777777" w:rsidR="00C1414D" w:rsidRDefault="00C1414D">
      <w:pPr>
        <w:spacing w:before="60"/>
      </w:pPr>
    </w:p>
    <w:p w14:paraId="054F9386" w14:textId="77777777" w:rsidR="00C1414D" w:rsidRDefault="00000000">
      <w:pPr>
        <w:spacing w:before="60"/>
        <w:rPr>
          <w:b/>
        </w:rPr>
      </w:pPr>
      <w:r>
        <w:rPr>
          <w:rFonts w:hint="eastAsia"/>
          <w:b/>
        </w:rPr>
        <w:t>音量增益的调节和音频功能的设置，主要通过【</w:t>
      </w:r>
      <w:r>
        <w:rPr>
          <w:b/>
        </w:rPr>
        <w:t>AUDIO】键</w:t>
      </w:r>
      <w:r>
        <w:rPr>
          <w:rFonts w:hint="eastAsia"/>
          <w:b/>
        </w:rPr>
        <w:t>来实现：</w:t>
      </w:r>
    </w:p>
    <w:p w14:paraId="58DB27A9" w14:textId="77777777" w:rsidR="00C1414D" w:rsidRDefault="00000000">
      <w:pPr>
        <w:pStyle w:val="ListParagraph"/>
        <w:numPr>
          <w:ilvl w:val="0"/>
          <w:numId w:val="24"/>
        </w:numPr>
        <w:spacing w:before="60"/>
        <w:ind w:firstLineChars="0"/>
      </w:pPr>
      <w:r>
        <w:rPr>
          <w:rFonts w:hint="eastAsia"/>
        </w:rPr>
        <w:t>按【</w:t>
      </w:r>
      <w:r>
        <w:t>AUDIO】键：对CH1、CH2、CH3/4</w:t>
      </w:r>
      <w:r>
        <w:rPr>
          <w:rFonts w:hint="eastAsia"/>
        </w:rPr>
        <w:t>增益大小及耳机音量进行设置；</w:t>
      </w:r>
    </w:p>
    <w:p w14:paraId="6A8D7022" w14:textId="77777777" w:rsidR="00C1414D" w:rsidRDefault="00000000">
      <w:pPr>
        <w:pStyle w:val="ListParagraph"/>
        <w:numPr>
          <w:ilvl w:val="0"/>
          <w:numId w:val="24"/>
        </w:numPr>
        <w:spacing w:before="60"/>
        <w:ind w:firstLineChars="0"/>
      </w:pPr>
      <w:r>
        <w:rPr>
          <w:rFonts w:hint="eastAsia"/>
        </w:rPr>
        <w:t>长按【</w:t>
      </w:r>
      <w:r>
        <w:t>AUDIO】键：</w:t>
      </w:r>
    </w:p>
    <w:p w14:paraId="4F13BE37" w14:textId="77777777" w:rsidR="00C1414D" w:rsidRDefault="00000000">
      <w:pPr>
        <w:pStyle w:val="ListParagraph"/>
        <w:numPr>
          <w:ilvl w:val="0"/>
          <w:numId w:val="25"/>
        </w:numPr>
        <w:spacing w:before="60" w:after="0" w:line="240" w:lineRule="auto"/>
        <w:ind w:firstLineChars="0"/>
      </w:pPr>
      <w:r>
        <w:rPr>
          <w:rFonts w:hint="eastAsia"/>
          <w:b/>
        </w:rPr>
        <w:t>耳机源：</w:t>
      </w:r>
      <w:r>
        <w:rPr>
          <w:rFonts w:hint="eastAsia"/>
        </w:rPr>
        <w:t>可以选择耳机源为CH1</w:t>
      </w:r>
      <w:ins w:id="565" w:author="玖龙 刘" w:date="2024-12-19T10:46:00Z">
        <w:r>
          <w:rPr>
            <w:rFonts w:hint="eastAsia"/>
          </w:rPr>
          <w:t>+CH</w:t>
        </w:r>
      </w:ins>
      <w:del w:id="566" w:author="玖龙 刘" w:date="2024-12-19T10:46:00Z">
        <w:r>
          <w:rPr>
            <w:rFonts w:hint="eastAsia"/>
          </w:rPr>
          <w:delText>/</w:delText>
        </w:r>
      </w:del>
      <w:r>
        <w:rPr>
          <w:rFonts w:hint="eastAsia"/>
        </w:rPr>
        <w:t>2或者CH3</w:t>
      </w:r>
      <w:ins w:id="567" w:author="玖龙 刘" w:date="2024-12-19T10:46:00Z">
        <w:r>
          <w:rPr>
            <w:rFonts w:hint="eastAsia"/>
          </w:rPr>
          <w:t>+CH</w:t>
        </w:r>
      </w:ins>
      <w:del w:id="568" w:author="玖龙 刘" w:date="2024-12-19T10:46:00Z">
        <w:r>
          <w:rPr>
            <w:rFonts w:hint="eastAsia"/>
          </w:rPr>
          <w:delText>/</w:delText>
        </w:r>
      </w:del>
      <w:r>
        <w:rPr>
          <w:rFonts w:hint="eastAsia"/>
        </w:rPr>
        <w:t>4；</w:t>
      </w:r>
    </w:p>
    <w:p w14:paraId="4375131B" w14:textId="77777777" w:rsidR="00C1414D" w:rsidRDefault="00000000">
      <w:pPr>
        <w:pStyle w:val="ListParagraph"/>
        <w:numPr>
          <w:ilvl w:val="0"/>
          <w:numId w:val="25"/>
        </w:numPr>
        <w:spacing w:before="60" w:after="0" w:line="240" w:lineRule="auto"/>
        <w:ind w:firstLineChars="0"/>
      </w:pPr>
      <w:r>
        <w:rPr>
          <w:rFonts w:hint="eastAsia"/>
          <w:b/>
        </w:rPr>
        <w:t>C</w:t>
      </w:r>
      <w:r>
        <w:rPr>
          <w:b/>
        </w:rPr>
        <w:t>H1</w:t>
      </w:r>
      <w:r>
        <w:rPr>
          <w:rFonts w:hint="eastAsia"/>
          <w:b/>
        </w:rPr>
        <w:t>幻象48V：</w:t>
      </w:r>
      <w:r>
        <w:rPr>
          <w:rFonts w:hint="eastAsia"/>
        </w:rPr>
        <w:t>可以选择开启/关闭CH1幻象48V音频输入；</w:t>
      </w:r>
    </w:p>
    <w:p w14:paraId="7D6AC573" w14:textId="77777777" w:rsidR="00C1414D" w:rsidRDefault="00000000">
      <w:pPr>
        <w:pStyle w:val="ListParagraph"/>
        <w:numPr>
          <w:ilvl w:val="0"/>
          <w:numId w:val="25"/>
        </w:numPr>
        <w:spacing w:before="60" w:after="0" w:line="240" w:lineRule="auto"/>
        <w:ind w:firstLineChars="0"/>
      </w:pPr>
      <w:r>
        <w:rPr>
          <w:rFonts w:hint="eastAsia"/>
          <w:b/>
        </w:rPr>
        <w:t>C</w:t>
      </w:r>
      <w:r>
        <w:rPr>
          <w:b/>
        </w:rPr>
        <w:t>H2</w:t>
      </w:r>
      <w:r>
        <w:rPr>
          <w:rFonts w:hint="eastAsia"/>
          <w:b/>
        </w:rPr>
        <w:t>幻象48V：：</w:t>
      </w:r>
      <w:r>
        <w:rPr>
          <w:rFonts w:hint="eastAsia"/>
        </w:rPr>
        <w:t>可以选择开启/关闭CH2幻象48V音频输入；</w:t>
      </w:r>
    </w:p>
    <w:p w14:paraId="0425DA65" w14:textId="77777777" w:rsidR="00C1414D" w:rsidRDefault="00000000">
      <w:pPr>
        <w:pStyle w:val="ListParagraph"/>
        <w:numPr>
          <w:ilvl w:val="0"/>
          <w:numId w:val="25"/>
        </w:numPr>
        <w:spacing w:before="60" w:after="0" w:line="240" w:lineRule="auto"/>
        <w:ind w:firstLineChars="0"/>
      </w:pPr>
      <w:r>
        <w:rPr>
          <w:rFonts w:hint="eastAsia"/>
          <w:b/>
        </w:rPr>
        <w:t>CH1</w:t>
      </w:r>
      <w:ins w:id="569" w:author="玖龙 刘" w:date="2024-12-19T10:46:00Z">
        <w:r>
          <w:rPr>
            <w:rFonts w:hint="eastAsia"/>
            <w:b/>
          </w:rPr>
          <w:t>+CH</w:t>
        </w:r>
      </w:ins>
      <w:del w:id="570" w:author="玖龙 刘" w:date="2024-12-19T10:46:00Z">
        <w:r>
          <w:rPr>
            <w:rFonts w:hint="eastAsia"/>
            <w:b/>
          </w:rPr>
          <w:delText>/</w:delText>
        </w:r>
      </w:del>
      <w:r>
        <w:rPr>
          <w:rFonts w:hint="eastAsia"/>
          <w:b/>
        </w:rPr>
        <w:t>2录制</w:t>
      </w:r>
      <w:ins w:id="571" w:author="玖龙 刘" w:date="2024-12-19T10:46:00Z">
        <w:r>
          <w:rPr>
            <w:rFonts w:hint="eastAsia"/>
            <w:b/>
          </w:rPr>
          <w:t>方式</w:t>
        </w:r>
      </w:ins>
      <w:r>
        <w:rPr>
          <w:rFonts w:hint="eastAsia"/>
          <w:b/>
        </w:rPr>
        <w:t>：</w:t>
      </w:r>
      <w:r>
        <w:rPr>
          <w:rFonts w:hint="eastAsia"/>
        </w:rPr>
        <w:t>可以选择CH1</w:t>
      </w:r>
      <w:ins w:id="572" w:author="玖龙 刘" w:date="2024-12-19T10:46:00Z">
        <w:r>
          <w:rPr>
            <w:rFonts w:hint="eastAsia"/>
          </w:rPr>
          <w:t>+CH</w:t>
        </w:r>
      </w:ins>
      <w:del w:id="573" w:author="玖龙 刘" w:date="2024-12-19T10:46:00Z">
        <w:r>
          <w:rPr>
            <w:rFonts w:hint="eastAsia"/>
          </w:rPr>
          <w:delText>/</w:delText>
        </w:r>
      </w:del>
      <w:r>
        <w:rPr>
          <w:rFonts w:hint="eastAsia"/>
        </w:rPr>
        <w:t>2同时录制，或者CH1</w:t>
      </w:r>
      <w:ins w:id="574" w:author="玖龙 刘" w:date="2024-12-19T10:47:00Z">
        <w:r>
          <w:rPr>
            <w:rFonts w:hint="eastAsia"/>
          </w:rPr>
          <w:t>、</w:t>
        </w:r>
      </w:ins>
      <w:del w:id="575" w:author="玖龙 刘" w:date="2024-12-19T10:47:00Z">
        <w:r>
          <w:rPr>
            <w:rFonts w:hint="eastAsia"/>
          </w:rPr>
          <w:delText>或者</w:delText>
        </w:r>
      </w:del>
      <w:r>
        <w:rPr>
          <w:rFonts w:hint="eastAsia"/>
        </w:rPr>
        <w:t>CH2</w:t>
      </w:r>
      <w:ins w:id="576" w:author="玖龙 刘" w:date="2024-12-19T10:47:00Z">
        <w:r>
          <w:rPr>
            <w:rFonts w:hint="eastAsia"/>
          </w:rPr>
          <w:t>单独</w:t>
        </w:r>
      </w:ins>
      <w:r>
        <w:rPr>
          <w:rFonts w:hint="eastAsia"/>
        </w:rPr>
        <w:t>录制；</w:t>
      </w:r>
    </w:p>
    <w:p w14:paraId="3B3813B5" w14:textId="77777777" w:rsidR="00C1414D" w:rsidRDefault="00000000">
      <w:pPr>
        <w:pStyle w:val="ListParagraph"/>
        <w:numPr>
          <w:ilvl w:val="0"/>
          <w:numId w:val="25"/>
        </w:numPr>
        <w:spacing w:before="60" w:after="0" w:line="240" w:lineRule="auto"/>
        <w:ind w:firstLineChars="0"/>
      </w:pPr>
      <w:r>
        <w:rPr>
          <w:rFonts w:hint="eastAsia"/>
          <w:b/>
        </w:rPr>
        <w:t>CH3</w:t>
      </w:r>
      <w:ins w:id="577" w:author="玖龙 刘" w:date="2024-12-19T10:47:00Z">
        <w:r>
          <w:rPr>
            <w:rFonts w:hint="eastAsia"/>
            <w:b/>
          </w:rPr>
          <w:t>+CH</w:t>
        </w:r>
      </w:ins>
      <w:del w:id="578" w:author="玖龙 刘" w:date="2024-12-19T10:47:00Z">
        <w:r>
          <w:rPr>
            <w:rFonts w:hint="eastAsia"/>
            <w:b/>
          </w:rPr>
          <w:delText>/</w:delText>
        </w:r>
      </w:del>
      <w:r>
        <w:rPr>
          <w:rFonts w:hint="eastAsia"/>
          <w:b/>
        </w:rPr>
        <w:t>4源：</w:t>
      </w:r>
      <w:r>
        <w:rPr>
          <w:rFonts w:hint="eastAsia"/>
        </w:rPr>
        <w:t>可以选择CH3</w:t>
      </w:r>
      <w:ins w:id="579" w:author="玖龙 刘" w:date="2024-12-20T12:20:00Z">
        <w:r>
          <w:rPr>
            <w:rFonts w:hint="eastAsia"/>
          </w:rPr>
          <w:t>+CH</w:t>
        </w:r>
      </w:ins>
      <w:del w:id="580" w:author="玖龙 刘" w:date="2024-12-20T12:20:00Z">
        <w:r>
          <w:rPr>
            <w:rFonts w:hint="eastAsia"/>
          </w:rPr>
          <w:delText>/</w:delText>
        </w:r>
      </w:del>
      <w:r>
        <w:rPr>
          <w:rFonts w:hint="eastAsia"/>
        </w:rPr>
        <w:t>4的音频输入源为机身M</w:t>
      </w:r>
      <w:ins w:id="581" w:author="玖龙 刘" w:date="2024-12-19T10:47:00Z">
        <w:r>
          <w:rPr>
            <w:rFonts w:hint="eastAsia"/>
          </w:rPr>
          <w:t>ic</w:t>
        </w:r>
      </w:ins>
      <w:del w:id="582" w:author="玖龙 刘" w:date="2024-12-19T10:47:00Z">
        <w:r>
          <w:rPr>
            <w:rFonts w:hint="eastAsia"/>
          </w:rPr>
          <w:delText>IC</w:delText>
        </w:r>
      </w:del>
      <w:r>
        <w:rPr>
          <w:rFonts w:hint="eastAsia"/>
        </w:rPr>
        <w:t>还是3.5</w:t>
      </w:r>
      <w:ins w:id="583" w:author="玖龙 刘" w:date="2024-12-19T10:48:00Z">
        <w:r>
          <w:rPr>
            <w:rFonts w:hint="eastAsia"/>
          </w:rPr>
          <w:t>mm</w:t>
        </w:r>
      </w:ins>
      <w:del w:id="584" w:author="玖龙 刘" w:date="2024-12-19T10:47:00Z">
        <w:r>
          <w:delText>mm</w:delText>
        </w:r>
      </w:del>
      <w:r>
        <w:rPr>
          <w:rFonts w:hint="eastAsia"/>
        </w:rPr>
        <w:t>音频插座。</w:t>
      </w:r>
    </w:p>
    <w:p w14:paraId="7158D760" w14:textId="77777777" w:rsidR="00C1414D" w:rsidRDefault="00C1414D">
      <w:pPr>
        <w:spacing w:before="60"/>
      </w:pPr>
    </w:p>
    <w:p w14:paraId="784B68CB" w14:textId="77777777" w:rsidR="00C1414D" w:rsidRDefault="00000000">
      <w:pPr>
        <w:rPr>
          <w:b/>
        </w:rPr>
      </w:pPr>
      <w:r>
        <w:rPr>
          <w:rFonts w:hint="eastAsia"/>
          <w:b/>
        </w:rPr>
        <w:t>机身</w:t>
      </w:r>
      <w:r>
        <w:rPr>
          <w:b/>
        </w:rPr>
        <w:t>M</w:t>
      </w:r>
      <w:ins w:id="585" w:author="玖龙 刘" w:date="2024-12-19T10:48:00Z">
        <w:r>
          <w:rPr>
            <w:rFonts w:hint="eastAsia"/>
            <w:b/>
          </w:rPr>
          <w:t>ic</w:t>
        </w:r>
      </w:ins>
      <w:del w:id="586" w:author="玖龙 刘" w:date="2024-12-19T10:48:00Z">
        <w:r>
          <w:rPr>
            <w:rFonts w:hint="eastAsia"/>
            <w:b/>
          </w:rPr>
          <w:delText>IC</w:delText>
        </w:r>
      </w:del>
      <w:r>
        <w:rPr>
          <w:rFonts w:hint="eastAsia"/>
          <w:b/>
        </w:rPr>
        <w:t>和</w:t>
      </w:r>
      <w:r>
        <w:rPr>
          <w:b/>
        </w:rPr>
        <w:t>3.5mm音频插座音频</w:t>
      </w:r>
      <w:r>
        <w:rPr>
          <w:rFonts w:hint="eastAsia"/>
          <w:b/>
        </w:rPr>
        <w:t>输入</w:t>
      </w:r>
    </w:p>
    <w:p w14:paraId="00003BBF" w14:textId="77777777" w:rsidR="00C1414D" w:rsidRDefault="00000000">
      <w:pPr>
        <w:pStyle w:val="ListParagraph"/>
        <w:numPr>
          <w:ilvl w:val="0"/>
          <w:numId w:val="26"/>
        </w:numPr>
        <w:ind w:firstLineChars="0"/>
      </w:pPr>
      <w:r>
        <w:rPr>
          <w:rFonts w:hint="eastAsia"/>
        </w:rPr>
        <w:t>若使用机身M</w:t>
      </w:r>
      <w:ins w:id="587" w:author="玖龙 刘" w:date="2024-12-19T17:06:00Z">
        <w:r>
          <w:rPr>
            <w:rFonts w:hint="eastAsia"/>
          </w:rPr>
          <w:t>ic</w:t>
        </w:r>
      </w:ins>
      <w:del w:id="588" w:author="玖龙 刘" w:date="2024-12-19T17:06:00Z">
        <w:r>
          <w:rPr>
            <w:rFonts w:hint="eastAsia"/>
          </w:rPr>
          <w:delText>IC</w:delText>
        </w:r>
      </w:del>
      <w:r>
        <w:rPr>
          <w:rFonts w:hint="eastAsia"/>
        </w:rPr>
        <w:t>进行声音录制，</w:t>
      </w:r>
      <w:r>
        <w:t>长按</w:t>
      </w:r>
      <w:r>
        <w:rPr>
          <w:rFonts w:hint="eastAsia"/>
        </w:rPr>
        <w:t>【</w:t>
      </w:r>
      <w:r>
        <w:t>AUDIO</w:t>
      </w:r>
      <w:r>
        <w:rPr>
          <w:rFonts w:hint="eastAsia"/>
        </w:rPr>
        <w:t>按键</w:t>
      </w:r>
      <w:r>
        <w:sym w:font="Wingdings" w:char="F0E0"/>
      </w:r>
      <w:r>
        <w:rPr>
          <w:rFonts w:hint="eastAsia"/>
        </w:rPr>
        <w:t>耳机源</w:t>
      </w:r>
      <w:r>
        <w:sym w:font="Wingdings" w:char="F0E0"/>
      </w:r>
      <w:r>
        <w:t>CH3</w:t>
      </w:r>
      <w:ins w:id="589" w:author="玖龙 刘" w:date="2024-12-19T10:49:00Z">
        <w:r>
          <w:rPr>
            <w:rFonts w:hint="eastAsia"/>
          </w:rPr>
          <w:t>+CH</w:t>
        </w:r>
      </w:ins>
      <w:del w:id="590" w:author="玖龙 刘" w:date="2024-12-19T10:49:00Z">
        <w:r>
          <w:delText>/</w:delText>
        </w:r>
      </w:del>
      <w:r>
        <w:t>4】，然后选择【CH3</w:t>
      </w:r>
      <w:ins w:id="591" w:author="玖龙 刘" w:date="2024-12-19T10:48:00Z">
        <w:r>
          <w:rPr>
            <w:rFonts w:hint="eastAsia"/>
          </w:rPr>
          <w:t>+CH</w:t>
        </w:r>
      </w:ins>
      <w:del w:id="592" w:author="玖龙 刘" w:date="2024-12-19T10:48:00Z">
        <w:r>
          <w:delText>/</w:delText>
        </w:r>
      </w:del>
      <w:r>
        <w:t xml:space="preserve">4 </w:t>
      </w:r>
      <w:r>
        <w:rPr>
          <w:rFonts w:hint="eastAsia"/>
        </w:rPr>
        <w:t>源</w:t>
      </w:r>
      <w:r>
        <w:sym w:font="Wingdings" w:char="F0E0"/>
      </w:r>
      <w:r>
        <w:rPr>
          <w:rFonts w:hint="eastAsia"/>
        </w:rPr>
        <w:t>机身M</w:t>
      </w:r>
      <w:ins w:id="593" w:author="玖龙 刘" w:date="2024-12-19T10:54:00Z">
        <w:r>
          <w:rPr>
            <w:rFonts w:hint="eastAsia"/>
          </w:rPr>
          <w:t>ic</w:t>
        </w:r>
      </w:ins>
      <w:del w:id="594" w:author="玖龙 刘" w:date="2024-12-19T10:54:00Z">
        <w:r>
          <w:rPr>
            <w:rFonts w:hint="eastAsia"/>
          </w:rPr>
          <w:delText>IC</w:delText>
        </w:r>
      </w:del>
      <w:r>
        <w:t>】</w:t>
      </w:r>
      <w:r>
        <w:rPr>
          <w:rFonts w:hint="eastAsia"/>
        </w:rPr>
        <w:t>；此时，机身通过机身M</w:t>
      </w:r>
      <w:ins w:id="595" w:author="玖龙 刘" w:date="2024-12-19T10:54:00Z">
        <w:r>
          <w:rPr>
            <w:rFonts w:hint="eastAsia"/>
          </w:rPr>
          <w:t>ic</w:t>
        </w:r>
      </w:ins>
      <w:del w:id="596" w:author="玖龙 刘" w:date="2024-12-19T10:54:00Z">
        <w:r>
          <w:rPr>
            <w:rFonts w:hint="eastAsia"/>
          </w:rPr>
          <w:delText>IC</w:delText>
        </w:r>
      </w:del>
      <w:r>
        <w:rPr>
          <w:rFonts w:hint="eastAsia"/>
        </w:rPr>
        <w:t>记录声音。</w:t>
      </w:r>
    </w:p>
    <w:p w14:paraId="2400B594" w14:textId="77777777" w:rsidR="00C1414D" w:rsidRDefault="00000000">
      <w:pPr>
        <w:pStyle w:val="ListParagraph"/>
        <w:numPr>
          <w:ilvl w:val="0"/>
          <w:numId w:val="26"/>
        </w:numPr>
        <w:ind w:firstLineChars="0"/>
      </w:pPr>
      <w:r>
        <w:rPr>
          <w:rFonts w:hint="eastAsia"/>
        </w:rPr>
        <w:t>若使用3.5mm音频插座外接麦克风进行声音录制，</w:t>
      </w:r>
      <w:r>
        <w:t>长按</w:t>
      </w:r>
      <w:r>
        <w:rPr>
          <w:rFonts w:hint="eastAsia"/>
        </w:rPr>
        <w:t>【</w:t>
      </w:r>
      <w:r>
        <w:t>AUDIO</w:t>
      </w:r>
      <w:r>
        <w:rPr>
          <w:rFonts w:hint="eastAsia"/>
        </w:rPr>
        <w:t>按键</w:t>
      </w:r>
      <w:r>
        <w:sym w:font="Wingdings" w:char="F0E0"/>
      </w:r>
      <w:r>
        <w:rPr>
          <w:rFonts w:hint="eastAsia"/>
        </w:rPr>
        <w:t>耳机源</w:t>
      </w:r>
      <w:r>
        <w:sym w:font="Wingdings" w:char="F0E0"/>
      </w:r>
      <w:r>
        <w:t>CH3</w:t>
      </w:r>
      <w:ins w:id="597" w:author="玖龙 刘" w:date="2024-12-19T10:55:00Z">
        <w:r>
          <w:rPr>
            <w:rFonts w:hint="eastAsia"/>
          </w:rPr>
          <w:t>+CH</w:t>
        </w:r>
      </w:ins>
      <w:del w:id="598" w:author="玖龙 刘" w:date="2024-12-19T10:55:00Z">
        <w:r>
          <w:delText>/</w:delText>
        </w:r>
      </w:del>
      <w:r>
        <w:t>4】，然后选择【CH3</w:t>
      </w:r>
      <w:ins w:id="599" w:author="玖龙 刘" w:date="2024-12-19T10:55:00Z">
        <w:r>
          <w:rPr>
            <w:rFonts w:hint="eastAsia"/>
          </w:rPr>
          <w:t>+CH</w:t>
        </w:r>
      </w:ins>
      <w:del w:id="600" w:author="玖龙 刘" w:date="2024-12-19T10:55:00Z">
        <w:r>
          <w:delText>/</w:delText>
        </w:r>
      </w:del>
      <w:r>
        <w:t xml:space="preserve">4 </w:t>
      </w:r>
      <w:r>
        <w:rPr>
          <w:rFonts w:hint="eastAsia"/>
        </w:rPr>
        <w:t>源</w:t>
      </w:r>
      <w:r>
        <w:sym w:font="Wingdings" w:char="F0E0"/>
      </w:r>
      <w:r>
        <w:t>3.5mm】</w:t>
      </w:r>
      <w:r>
        <w:rPr>
          <w:rFonts w:hint="eastAsia"/>
        </w:rPr>
        <w:t>；此时，机身通过3.5mm麦克风记录声音。</w:t>
      </w:r>
    </w:p>
    <w:p w14:paraId="4A42A22B" w14:textId="77777777" w:rsidR="00C1414D" w:rsidRDefault="00000000">
      <w:pPr>
        <w:rPr>
          <w:b/>
        </w:rPr>
      </w:pPr>
      <w:r>
        <w:rPr>
          <w:rFonts w:hint="eastAsia"/>
          <w:b/>
        </w:rPr>
        <w:t>幻象48V音频输入</w:t>
      </w:r>
    </w:p>
    <w:p w14:paraId="7954241C" w14:textId="77777777" w:rsidR="00C1414D" w:rsidRDefault="00000000">
      <w:r>
        <w:rPr>
          <w:rFonts w:hint="eastAsia"/>
        </w:rPr>
        <w:t>若</w:t>
      </w:r>
      <w:r>
        <w:t>使用</w:t>
      </w:r>
      <w:r>
        <w:rPr>
          <w:rFonts w:hint="eastAsia"/>
        </w:rPr>
        <w:t>需</w:t>
      </w:r>
      <w:r>
        <w:t>幻象供电的话筒，长按</w:t>
      </w:r>
      <w:r>
        <w:rPr>
          <w:rFonts w:hint="eastAsia"/>
        </w:rPr>
        <w:t>【</w:t>
      </w:r>
      <w:r>
        <w:t>AUDIO</w:t>
      </w:r>
      <w:r>
        <w:rPr>
          <w:rFonts w:hint="eastAsia"/>
        </w:rPr>
        <w:t>按键</w:t>
      </w:r>
      <w:r>
        <w:sym w:font="Wingdings" w:char="F0E0"/>
      </w:r>
      <w:r>
        <w:rPr>
          <w:rFonts w:hint="eastAsia"/>
        </w:rPr>
        <w:t>耳机源</w:t>
      </w:r>
      <w:r>
        <w:sym w:font="Wingdings" w:char="F0E0"/>
      </w:r>
      <w:r>
        <w:t>CH1</w:t>
      </w:r>
      <w:ins w:id="601" w:author="玖龙 刘" w:date="2024-12-19T10:59:00Z">
        <w:r>
          <w:rPr>
            <w:rFonts w:hint="eastAsia"/>
          </w:rPr>
          <w:t>+CH</w:t>
        </w:r>
      </w:ins>
      <w:del w:id="602" w:author="玖龙 刘" w:date="2024-12-19T10:59:00Z">
        <w:r>
          <w:delText>/</w:delText>
        </w:r>
      </w:del>
      <w:r>
        <w:t>2】</w:t>
      </w:r>
    </w:p>
    <w:p w14:paraId="2BFA33DE" w14:textId="77777777" w:rsidR="00C1414D" w:rsidRDefault="00000000">
      <w:pPr>
        <w:rPr>
          <w:szCs w:val="22"/>
        </w:rPr>
      </w:pPr>
      <w:r>
        <w:rPr>
          <w:rFonts w:hint="eastAsia"/>
          <w:szCs w:val="22"/>
        </w:rPr>
        <w:t>此外，</w:t>
      </w:r>
      <w:r>
        <w:rPr>
          <w:szCs w:val="22"/>
        </w:rPr>
        <w:t>该</w:t>
      </w:r>
      <w:r>
        <w:rPr>
          <w:rFonts w:hint="eastAsia"/>
          <w:szCs w:val="22"/>
        </w:rPr>
        <w:t>声道还</w:t>
      </w:r>
      <w:r>
        <w:rPr>
          <w:szCs w:val="22"/>
        </w:rPr>
        <w:t>可以设置为三种形式：</w:t>
      </w:r>
    </w:p>
    <w:p w14:paraId="38A4A27E" w14:textId="77777777" w:rsidR="00C1414D" w:rsidRDefault="00000000">
      <w:pPr>
        <w:pStyle w:val="ListParagraph"/>
        <w:numPr>
          <w:ilvl w:val="0"/>
          <w:numId w:val="20"/>
        </w:numPr>
        <w:spacing w:before="60" w:after="0" w:line="240" w:lineRule="auto"/>
        <w:ind w:left="714" w:firstLineChars="0" w:hanging="357"/>
      </w:pPr>
      <w:r>
        <w:rPr>
          <w:b/>
        </w:rPr>
        <w:t>两个声道</w:t>
      </w:r>
      <w:r>
        <w:rPr>
          <w:rFonts w:hint="eastAsia"/>
          <w:b/>
        </w:rPr>
        <w:t>均为</w:t>
      </w:r>
      <w:r>
        <w:rPr>
          <w:b/>
        </w:rPr>
        <w:t>CH1：</w:t>
      </w:r>
      <w:r>
        <w:rPr>
          <w:rFonts w:hint="eastAsia"/>
        </w:rPr>
        <w:t>左声道</w:t>
      </w:r>
      <w:r>
        <w:t>=</w:t>
      </w:r>
      <w:r>
        <w:rPr>
          <w:rFonts w:hint="eastAsia"/>
        </w:rPr>
        <w:t>右声道</w:t>
      </w:r>
      <w:r>
        <w:t>=CH1；</w:t>
      </w:r>
    </w:p>
    <w:p w14:paraId="1EFA8342" w14:textId="77777777" w:rsidR="00C1414D" w:rsidRDefault="00000000">
      <w:pPr>
        <w:pStyle w:val="ListParagraph"/>
        <w:numPr>
          <w:ilvl w:val="0"/>
          <w:numId w:val="20"/>
        </w:numPr>
        <w:spacing w:before="60" w:after="0" w:line="240" w:lineRule="auto"/>
        <w:ind w:left="714" w:firstLineChars="0" w:hanging="357"/>
      </w:pPr>
      <w:r>
        <w:rPr>
          <w:b/>
        </w:rPr>
        <w:t>两个声道</w:t>
      </w:r>
      <w:r>
        <w:rPr>
          <w:rFonts w:hint="eastAsia"/>
          <w:b/>
        </w:rPr>
        <w:t>均为</w:t>
      </w:r>
      <w:r>
        <w:rPr>
          <w:b/>
        </w:rPr>
        <w:t>CH2：</w:t>
      </w:r>
      <w:r>
        <w:rPr>
          <w:rFonts w:hint="eastAsia"/>
        </w:rPr>
        <w:t>右声道</w:t>
      </w:r>
      <w:r>
        <w:t>=</w:t>
      </w:r>
      <w:r>
        <w:rPr>
          <w:rFonts w:hint="eastAsia"/>
        </w:rPr>
        <w:t>左声道</w:t>
      </w:r>
      <w:r>
        <w:t>=CH2；</w:t>
      </w:r>
    </w:p>
    <w:p w14:paraId="0B8A3965" w14:textId="77777777" w:rsidR="00C1414D" w:rsidRDefault="00000000">
      <w:pPr>
        <w:pStyle w:val="ListParagraph"/>
        <w:numPr>
          <w:ilvl w:val="0"/>
          <w:numId w:val="20"/>
        </w:numPr>
        <w:spacing w:before="60" w:after="0" w:line="240" w:lineRule="auto"/>
        <w:ind w:left="714" w:firstLineChars="0" w:hanging="357"/>
      </w:pPr>
      <w:r>
        <w:rPr>
          <w:b/>
        </w:rPr>
        <w:t>双声道：</w:t>
      </w:r>
      <w:r>
        <w:rPr>
          <w:rFonts w:hint="eastAsia"/>
        </w:rPr>
        <w:t>左声道</w:t>
      </w:r>
      <w:r>
        <w:t>=</w:t>
      </w:r>
      <w:r>
        <w:rPr>
          <w:rFonts w:hint="eastAsia"/>
        </w:rPr>
        <w:t>CH</w:t>
      </w:r>
      <w:r>
        <w:t>1，</w:t>
      </w:r>
      <w:r>
        <w:rPr>
          <w:rFonts w:hint="eastAsia"/>
        </w:rPr>
        <w:t>右声道</w:t>
      </w:r>
      <w:r>
        <w:t>=CH2。</w:t>
      </w:r>
      <w:r>
        <w:rPr>
          <w:rFonts w:hint="eastAsia"/>
        </w:rPr>
        <w:t>这是默认</w:t>
      </w:r>
      <w:r>
        <w:t>的设置。</w:t>
      </w:r>
    </w:p>
    <w:p w14:paraId="50C896EE" w14:textId="77777777" w:rsidR="00C1414D" w:rsidRDefault="00000000">
      <w:pPr>
        <w:rPr>
          <w:szCs w:val="22"/>
        </w:rPr>
      </w:pPr>
      <w:r>
        <w:rPr>
          <w:szCs w:val="22"/>
        </w:rPr>
        <w:lastRenderedPageBreak/>
        <w:t>如果只使用一个话筒录制同步音的时候，</w:t>
      </w:r>
      <w:r>
        <w:rPr>
          <w:rFonts w:hint="eastAsia"/>
          <w:szCs w:val="22"/>
        </w:rPr>
        <w:t>可以</w:t>
      </w:r>
      <w:r>
        <w:rPr>
          <w:szCs w:val="22"/>
        </w:rPr>
        <w:t>设置为CH1</w:t>
      </w:r>
      <w:r>
        <w:rPr>
          <w:rFonts w:hint="eastAsia"/>
          <w:szCs w:val="22"/>
        </w:rPr>
        <w:t>或者</w:t>
      </w:r>
      <w:r>
        <w:rPr>
          <w:szCs w:val="22"/>
        </w:rPr>
        <w:t>CH2</w:t>
      </w:r>
      <w:r>
        <w:rPr>
          <w:rFonts w:hint="eastAsia"/>
          <w:szCs w:val="22"/>
        </w:rPr>
        <w:t>，</w:t>
      </w:r>
      <w:r>
        <w:rPr>
          <w:szCs w:val="22"/>
        </w:rPr>
        <w:t>也可以单独开启和关闭CH</w:t>
      </w:r>
      <w:r>
        <w:rPr>
          <w:rFonts w:hint="eastAsia"/>
          <w:szCs w:val="22"/>
        </w:rPr>
        <w:t>1和CH2的幻象48V供电。</w:t>
      </w:r>
    </w:p>
    <w:p w14:paraId="3A530DFD" w14:textId="77777777" w:rsidR="00C1414D" w:rsidRDefault="00C1414D">
      <w:pPr>
        <w:rPr>
          <w:b/>
        </w:rPr>
      </w:pPr>
    </w:p>
    <w:p w14:paraId="1F4C8179" w14:textId="77777777" w:rsidR="00C1414D" w:rsidRDefault="00000000">
      <w:pPr>
        <w:rPr>
          <w:b/>
        </w:rPr>
      </w:pPr>
      <w:r>
        <w:rPr>
          <w:rFonts w:hint="eastAsia"/>
          <w:b/>
        </w:rPr>
        <w:t>3.</w:t>
      </w:r>
      <w:r>
        <w:rPr>
          <w:b/>
        </w:rPr>
        <w:t>5mm耳机监听</w:t>
      </w:r>
    </w:p>
    <w:p w14:paraId="550FBB46" w14:textId="77777777" w:rsidR="00C1414D" w:rsidRDefault="00000000">
      <w:r>
        <w:rPr>
          <w:rFonts w:hint="eastAsia"/>
        </w:rPr>
        <w:t>用3.5</w:t>
      </w:r>
      <w:r>
        <w:t>mm</w:t>
      </w:r>
      <w:r>
        <w:rPr>
          <w:rFonts w:hint="eastAsia"/>
        </w:rPr>
        <w:t>耳机进行监听时，可选择监听CH1</w:t>
      </w:r>
      <w:ins w:id="603" w:author="玖龙 刘" w:date="2024-12-19T11:00:00Z">
        <w:r>
          <w:rPr>
            <w:rFonts w:hint="eastAsia"/>
          </w:rPr>
          <w:t>+CH</w:t>
        </w:r>
      </w:ins>
      <w:del w:id="604" w:author="玖龙 刘" w:date="2024-12-19T11:00:00Z">
        <w:r>
          <w:rPr>
            <w:rFonts w:hint="eastAsia"/>
          </w:rPr>
          <w:delText>/</w:delText>
        </w:r>
      </w:del>
      <w:r>
        <w:rPr>
          <w:rFonts w:hint="eastAsia"/>
        </w:rPr>
        <w:t>2还是CH3</w:t>
      </w:r>
      <w:ins w:id="605" w:author="玖龙 刘" w:date="2024-12-19T11:00:00Z">
        <w:r>
          <w:rPr>
            <w:rFonts w:hint="eastAsia"/>
          </w:rPr>
          <w:t>+CH</w:t>
        </w:r>
      </w:ins>
      <w:del w:id="606" w:author="玖龙 刘" w:date="2024-12-19T11:00:00Z">
        <w:r>
          <w:rPr>
            <w:rFonts w:hint="eastAsia"/>
          </w:rPr>
          <w:delText>/</w:delText>
        </w:r>
      </w:del>
      <w:r>
        <w:rPr>
          <w:rFonts w:hint="eastAsia"/>
        </w:rPr>
        <w:t>4：</w:t>
      </w:r>
    </w:p>
    <w:p w14:paraId="57904EBC" w14:textId="77777777" w:rsidR="00C1414D" w:rsidRDefault="00000000">
      <w:pPr>
        <w:jc w:val="center"/>
      </w:pPr>
      <w:r>
        <w:t>长按</w:t>
      </w:r>
      <w:r>
        <w:rPr>
          <w:rFonts w:hint="eastAsia"/>
        </w:rPr>
        <w:t>【</w:t>
      </w:r>
      <w:r>
        <w:t>AUDIO按键</w:t>
      </w:r>
      <w:r>
        <w:sym w:font="Wingdings" w:char="F0E0"/>
      </w:r>
      <w:r>
        <w:rPr>
          <w:rFonts w:hint="eastAsia"/>
        </w:rPr>
        <w:t>耳机源</w:t>
      </w:r>
      <w:r>
        <w:sym w:font="Wingdings" w:char="F0E0"/>
      </w:r>
      <w:r>
        <w:t>CH1</w:t>
      </w:r>
      <w:ins w:id="607" w:author="玖龙 刘" w:date="2024-12-19T11:00:00Z">
        <w:r>
          <w:rPr>
            <w:rFonts w:hint="eastAsia"/>
          </w:rPr>
          <w:t>+CH</w:t>
        </w:r>
      </w:ins>
      <w:del w:id="608" w:author="玖龙 刘" w:date="2024-12-19T11:00:00Z">
        <w:r>
          <w:delText>/</w:delText>
        </w:r>
      </w:del>
      <w:r>
        <w:t>2】</w:t>
      </w:r>
    </w:p>
    <w:p w14:paraId="56296820" w14:textId="77777777" w:rsidR="00C1414D" w:rsidRDefault="00C1414D">
      <w:pPr>
        <w:rPr>
          <w:szCs w:val="22"/>
        </w:rPr>
      </w:pPr>
    </w:p>
    <w:p w14:paraId="0D8C67B3" w14:textId="77777777" w:rsidR="00C1414D" w:rsidRDefault="00000000">
      <w:pPr>
        <w:spacing w:before="60"/>
      </w:pPr>
      <w:r>
        <w:rPr>
          <w:rFonts w:hint="eastAsia"/>
          <w:b/>
          <w:color w:val="FF0000"/>
          <w:highlight w:val="black"/>
          <w:shd w:val="pct10" w:color="auto" w:fill="FFFFFF"/>
        </w:rPr>
        <w:t>注意</w:t>
      </w:r>
      <w:r>
        <w:rPr>
          <w:rFonts w:hint="eastAsia"/>
        </w:rPr>
        <w:t xml:space="preserve">    </w:t>
      </w:r>
      <w:r>
        <w:rPr>
          <w:shd w:val="pct10" w:color="auto" w:fill="FFFFFF"/>
        </w:rPr>
        <w:t>如果不是幻象供电的话筒，</w:t>
      </w:r>
      <w:r>
        <w:rPr>
          <w:rFonts w:hint="eastAsia"/>
          <w:shd w:val="pct10" w:color="auto" w:fill="FFFFFF"/>
        </w:rPr>
        <w:t>请关闭</w:t>
      </w:r>
      <w:r>
        <w:rPr>
          <w:shd w:val="pct10" w:color="auto" w:fill="FFFFFF"/>
        </w:rPr>
        <w:t>幻象48V</w:t>
      </w:r>
      <w:r>
        <w:rPr>
          <w:rFonts w:hint="eastAsia"/>
          <w:shd w:val="pct10" w:color="auto" w:fill="FFFFFF"/>
        </w:rPr>
        <w:t>供电。</w:t>
      </w:r>
    </w:p>
    <w:p w14:paraId="5E72E9DC" w14:textId="77777777" w:rsidR="00C1414D" w:rsidRDefault="00000000">
      <w:pPr>
        <w:ind w:left="720" w:hanging="716"/>
        <w:rPr>
          <w:shd w:val="pct10" w:color="auto" w:fill="FFFFFF"/>
        </w:rPr>
      </w:pPr>
      <w:r>
        <w:rPr>
          <w:rFonts w:hint="eastAsia"/>
          <w:b/>
          <w:color w:val="FFFF00"/>
          <w:highlight w:val="black"/>
          <w:shd w:val="pct10" w:color="auto" w:fill="FFFFFF"/>
        </w:rPr>
        <w:t>提示</w:t>
      </w:r>
      <w:r>
        <w:rPr>
          <w:rFonts w:hint="eastAsia"/>
        </w:rPr>
        <w:t xml:space="preserve">    </w:t>
      </w:r>
      <w:r>
        <w:rPr>
          <w:rFonts w:hint="eastAsia"/>
          <w:shd w:val="pct10" w:color="auto" w:fill="FFFFFF"/>
        </w:rPr>
        <w:t xml:space="preserve">仅当项目帧率等于拍摄帧率的时候，声音才会录制到ProRes </w:t>
      </w:r>
      <w:r>
        <w:rPr>
          <w:shd w:val="pct10" w:color="auto" w:fill="FFFFFF"/>
        </w:rPr>
        <w:t>mov</w:t>
      </w:r>
      <w:r>
        <w:rPr>
          <w:rFonts w:hint="eastAsia"/>
          <w:shd w:val="pct10" w:color="auto" w:fill="FFFFFF"/>
        </w:rPr>
        <w:t>文件</w:t>
      </w:r>
      <w:r>
        <w:rPr>
          <w:shd w:val="pct10" w:color="auto" w:fill="FFFFFF"/>
        </w:rPr>
        <w:t>；</w:t>
      </w:r>
      <w:r>
        <w:rPr>
          <w:rFonts w:hint="eastAsia"/>
          <w:shd w:val="pct10" w:color="auto" w:fill="FFFFFF"/>
        </w:rPr>
        <w:t>否则声音记录在独立的</w:t>
      </w:r>
      <w:r>
        <w:rPr>
          <w:shd w:val="pct10" w:color="auto" w:fill="FFFFFF"/>
        </w:rPr>
        <w:t>wav</w:t>
      </w:r>
      <w:r>
        <w:rPr>
          <w:rFonts w:hint="eastAsia"/>
          <w:shd w:val="pct10" w:color="auto" w:fill="FFFFFF"/>
        </w:rPr>
        <w:t>文件里。</w:t>
      </w:r>
    </w:p>
    <w:p w14:paraId="798280B9" w14:textId="77777777" w:rsidR="00C1414D" w:rsidRDefault="00000000">
      <w:pPr>
        <w:ind w:left="720" w:hanging="716"/>
        <w:rPr>
          <w:shd w:val="pct10" w:color="auto" w:fill="FFFFFF"/>
        </w:rPr>
      </w:pPr>
      <w:r>
        <w:rPr>
          <w:rFonts w:hint="eastAsia"/>
        </w:rPr>
        <w:t xml:space="preserve">           </w:t>
      </w:r>
      <w:r>
        <w:rPr>
          <w:rFonts w:hint="eastAsia"/>
          <w:shd w:val="pct10" w:color="auto" w:fill="FFFFFF"/>
        </w:rPr>
        <w:t>比如项目帧率是25.000，当拍摄帧率为30.000时，监视器界面上会提示黄色的拍摄帧率</w:t>
      </w:r>
      <w:r>
        <w:rPr>
          <w:rFonts w:hint="eastAsia"/>
          <w:color w:val="FFFF00"/>
          <w:highlight w:val="black"/>
          <w:shd w:val="pct10" w:color="auto" w:fill="FFFFFF"/>
        </w:rPr>
        <w:t>30.000</w:t>
      </w:r>
      <w:r>
        <w:rPr>
          <w:rFonts w:hint="eastAsia"/>
          <w:shd w:val="pct10" w:color="auto" w:fill="FFFFFF"/>
        </w:rPr>
        <w:t>，此时声音会</w:t>
      </w:r>
    </w:p>
    <w:p w14:paraId="1E913750" w14:textId="77777777" w:rsidR="00C1414D" w:rsidRDefault="00000000">
      <w:pPr>
        <w:rPr>
          <w:del w:id="609" w:author="玖龙 刘" w:date="2024-12-19T17:08:00Z"/>
          <w:shd w:val="pct10" w:color="auto" w:fill="FFFFFF"/>
        </w:rPr>
      </w:pPr>
      <w:r>
        <w:rPr>
          <w:rFonts w:hint="eastAsia"/>
        </w:rPr>
        <w:t xml:space="preserve">           </w:t>
      </w:r>
      <w:r>
        <w:rPr>
          <w:rFonts w:hint="eastAsia"/>
          <w:shd w:val="pct10" w:color="auto" w:fill="FFFFFF"/>
        </w:rPr>
        <w:t>记录在独立的wav文件里。</w:t>
      </w:r>
    </w:p>
    <w:p w14:paraId="4403C683" w14:textId="77777777" w:rsidR="00C1414D" w:rsidRDefault="00C1414D">
      <w:pPr>
        <w:ind w:left="720" w:hanging="716"/>
        <w:rPr>
          <w:ins w:id="610" w:author="玖龙 刘" w:date="2024-12-19T17:10:00Z"/>
          <w:shd w:val="pct10" w:color="auto" w:fill="FFFFFF"/>
        </w:rPr>
      </w:pPr>
    </w:p>
    <w:p w14:paraId="5FE3703F" w14:textId="77777777" w:rsidR="00C1414D" w:rsidRDefault="00000000">
      <w:pPr>
        <w:ind w:left="720" w:firstLineChars="300" w:firstLine="600"/>
        <w:sectPr w:rsidR="00C1414D">
          <w:pgSz w:w="11900" w:h="16840"/>
          <w:pgMar w:top="1985" w:right="720" w:bottom="907" w:left="720" w:header="720" w:footer="907" w:gutter="0"/>
          <w:cols w:space="720"/>
          <w:docGrid w:linePitch="360"/>
        </w:sectPr>
        <w:pPrChange w:id="611" w:author="玖龙 刘" w:date="2024-12-19T17:10:00Z">
          <w:pPr>
            <w:ind w:left="720" w:hanging="716"/>
          </w:pPr>
        </w:pPrChange>
      </w:pPr>
      <w:bookmarkStart w:id="612" w:name="_Hlk185520635"/>
      <w:ins w:id="613" w:author="玖龙 刘" w:date="2024-12-19T17:10:00Z">
        <w:r>
          <w:rPr>
            <w:rFonts w:hint="eastAsia"/>
            <w:shd w:val="pct10" w:color="auto" w:fill="FFFFFF"/>
          </w:rPr>
          <w:t>RA</w:t>
        </w:r>
      </w:ins>
      <w:ins w:id="614" w:author="玖龙 刘" w:date="2024-12-19T17:08:00Z">
        <w:r>
          <w:rPr>
            <w:shd w:val="pct10" w:color="auto" w:fill="FFFFFF"/>
            <w:rPrChange w:id="615" w:author="玖龙 刘" w:date="2024-12-19T17:09:00Z">
              <w:rPr/>
            </w:rPrChange>
          </w:rPr>
          <w:t>W录制编码下，无论项目帧率是否等于拍摄帧率，声音都会</w:t>
        </w:r>
      </w:ins>
      <w:ins w:id="616" w:author="玖龙 刘" w:date="2024-12-19T17:09:00Z">
        <w:r>
          <w:rPr>
            <w:rFonts w:hint="eastAsia"/>
            <w:shd w:val="pct10" w:color="auto" w:fill="FFFFFF"/>
            <w:rPrChange w:id="617" w:author="玖龙 刘" w:date="2024-12-19T17:09:00Z">
              <w:rPr>
                <w:rFonts w:hint="eastAsia"/>
              </w:rPr>
            </w:rPrChange>
          </w:rPr>
          <w:t>单独记录在</w:t>
        </w:r>
        <w:r>
          <w:rPr>
            <w:shd w:val="pct10" w:color="auto" w:fill="FFFFFF"/>
            <w:rPrChange w:id="618" w:author="玖龙 刘" w:date="2024-12-19T17:09:00Z">
              <w:rPr/>
            </w:rPrChange>
          </w:rPr>
          <w:t>wav文件里。</w:t>
        </w:r>
      </w:ins>
    </w:p>
    <w:p w14:paraId="335606DD" w14:textId="77777777" w:rsidR="00C1414D" w:rsidRDefault="00000000">
      <w:pPr>
        <w:pStyle w:val="Heading2"/>
      </w:pPr>
      <w:bookmarkStart w:id="619" w:name="_Toc1773509514"/>
      <w:bookmarkStart w:id="620" w:name="_Toc185523830"/>
      <w:bookmarkStart w:id="621" w:name="_Toc21649285"/>
      <w:bookmarkStart w:id="622" w:name="_Toc150181722"/>
      <w:bookmarkEnd w:id="612"/>
      <w:r>
        <w:rPr>
          <w:rFonts w:hint="eastAsia"/>
        </w:rPr>
        <w:lastRenderedPageBreak/>
        <w:t>2</w:t>
      </w:r>
      <w:r>
        <w:t>.</w:t>
      </w:r>
      <w:r>
        <w:rPr>
          <w:rFonts w:hint="eastAsia"/>
        </w:rPr>
        <w:t>8</w:t>
      </w:r>
      <w:r>
        <w:t xml:space="preserve"> </w:t>
      </w:r>
      <w:r>
        <w:rPr>
          <w:rFonts w:hint="eastAsia"/>
        </w:rPr>
        <w:t>e</w:t>
      </w:r>
      <w:r>
        <w:t>-ND</w:t>
      </w:r>
      <w:r>
        <w:rPr>
          <w:rFonts w:hint="eastAsia"/>
        </w:rPr>
        <w:t>调节</w:t>
      </w:r>
      <w:bookmarkEnd w:id="619"/>
      <w:bookmarkEnd w:id="620"/>
      <w:bookmarkEnd w:id="621"/>
      <w:bookmarkEnd w:id="622"/>
    </w:p>
    <w:p w14:paraId="06522E4C" w14:textId="77777777" w:rsidR="00C1414D" w:rsidRDefault="00000000">
      <w:pPr>
        <w:spacing w:after="120"/>
      </w:pPr>
      <w:r>
        <w:rPr>
          <w:noProof/>
        </w:rPr>
        <mc:AlternateContent>
          <mc:Choice Requires="wps">
            <w:drawing>
              <wp:anchor distT="0" distB="0" distL="114300" distR="114300" simplePos="0" relativeHeight="251728896" behindDoc="0" locked="0" layoutInCell="1" allowOverlap="1" wp14:anchorId="12D6BE4A" wp14:editId="534EE2F1">
                <wp:simplePos x="0" y="0"/>
                <wp:positionH relativeFrom="column">
                  <wp:posOffset>4917440</wp:posOffset>
                </wp:positionH>
                <wp:positionV relativeFrom="paragraph">
                  <wp:posOffset>139700</wp:posOffset>
                </wp:positionV>
                <wp:extent cx="1863725" cy="1203960"/>
                <wp:effectExtent l="0" t="0" r="0" b="0"/>
                <wp:wrapSquare wrapText="bothSides"/>
                <wp:docPr id="8" name="Text Box 12"/>
                <wp:cNvGraphicFramePr/>
                <a:graphic xmlns:a="http://schemas.openxmlformats.org/drawingml/2006/main">
                  <a:graphicData uri="http://schemas.microsoft.com/office/word/2010/wordprocessingShape">
                    <wps:wsp>
                      <wps:cNvSpPr txBox="1"/>
                      <wps:spPr>
                        <a:xfrm>
                          <a:off x="0" y="0"/>
                          <a:ext cx="1863725" cy="12039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F2053" w14:textId="77777777" w:rsidR="00C1414D" w:rsidRDefault="00000000">
                            <w:pPr>
                              <w:jc w:val="center"/>
                              <w:rPr>
                                <w:b/>
                                <w:color w:val="FFFF00"/>
                                <w:sz w:val="18"/>
                              </w:rPr>
                            </w:pPr>
                            <w:r>
                              <w:rPr>
                                <w:rFonts w:hint="eastAsia"/>
                                <w:b/>
                                <w:color w:val="FFFF00"/>
                                <w:sz w:val="18"/>
                                <w:highlight w:val="black"/>
                              </w:rPr>
                              <w:t>菜单操作</w:t>
                            </w:r>
                          </w:p>
                          <w:p w14:paraId="7D38021D" w14:textId="77777777" w:rsidR="00C1414D" w:rsidRDefault="00000000">
                            <w:pPr>
                              <w:jc w:val="center"/>
                              <w:rPr>
                                <w:sz w:val="18"/>
                                <w:szCs w:val="22"/>
                              </w:rPr>
                            </w:pPr>
                            <w:r>
                              <w:rPr>
                                <w:rFonts w:hint="eastAsia"/>
                                <w:sz w:val="18"/>
                                <w:szCs w:val="22"/>
                              </w:rPr>
                              <w:t>e</w:t>
                            </w:r>
                            <w:r>
                              <w:rPr>
                                <w:sz w:val="18"/>
                                <w:szCs w:val="22"/>
                              </w:rPr>
                              <w:t>-ND</w:t>
                            </w:r>
                            <w:r>
                              <w:rPr>
                                <w:rFonts w:hint="eastAsia"/>
                                <w:sz w:val="18"/>
                                <w:szCs w:val="22"/>
                              </w:rPr>
                              <w:t>精度</w:t>
                            </w:r>
                          </w:p>
                          <w:p w14:paraId="68B61D60" w14:textId="77777777" w:rsidR="00C1414D" w:rsidRDefault="00000000">
                            <w:pPr>
                              <w:jc w:val="center"/>
                              <w:rPr>
                                <w:sz w:val="18"/>
                              </w:rPr>
                            </w:pPr>
                            <w:r>
                              <w:rPr>
                                <w:rFonts w:hint="eastAsia"/>
                                <w:sz w:val="18"/>
                                <w:szCs w:val="22"/>
                              </w:rPr>
                              <w:t>【</w:t>
                            </w:r>
                            <w:r>
                              <w:rPr>
                                <w:sz w:val="18"/>
                                <w:szCs w:val="22"/>
                              </w:rPr>
                              <w:t>MENU</w:t>
                            </w:r>
                            <w:r>
                              <w:rPr>
                                <w:sz w:val="18"/>
                              </w:rPr>
                              <w:sym w:font="Wingdings" w:char="F0E0"/>
                            </w:r>
                            <w:r>
                              <w:rPr>
                                <w:rFonts w:hint="eastAsia"/>
                                <w:sz w:val="18"/>
                                <w:szCs w:val="22"/>
                              </w:rPr>
                              <w:t>设置</w:t>
                            </w:r>
                            <w:r>
                              <w:rPr>
                                <w:sz w:val="18"/>
                              </w:rPr>
                              <w:sym w:font="Wingdings" w:char="F0E0"/>
                            </w:r>
                            <w:r>
                              <w:rPr>
                                <w:rFonts w:hint="eastAsia"/>
                                <w:sz w:val="18"/>
                              </w:rPr>
                              <w:t>卡口和</w:t>
                            </w:r>
                            <w:r>
                              <w:rPr>
                                <w:sz w:val="18"/>
                                <w:szCs w:val="22"/>
                              </w:rPr>
                              <w:t>ND</w:t>
                            </w:r>
                            <w:r>
                              <w:rPr>
                                <w:sz w:val="18"/>
                              </w:rPr>
                              <w:sym w:font="Wingdings" w:char="F0E0"/>
                            </w:r>
                            <w:r>
                              <w:rPr>
                                <w:sz w:val="18"/>
                              </w:rPr>
                              <w:t>ND</w:t>
                            </w:r>
                            <w:r>
                              <w:rPr>
                                <w:rFonts w:hint="eastAsia"/>
                                <w:sz w:val="18"/>
                              </w:rPr>
                              <w:t>调节</w:t>
                            </w:r>
                            <w:r>
                              <w:rPr>
                                <w:rFonts w:hint="eastAsia"/>
                                <w:sz w:val="18"/>
                                <w:szCs w:val="22"/>
                              </w:rPr>
                              <w:t>：</w:t>
                            </w:r>
                            <w:r>
                              <w:rPr>
                                <w:sz w:val="18"/>
                                <w:szCs w:val="22"/>
                              </w:rPr>
                              <w:t>0.03/0.3</w:t>
                            </w:r>
                            <w:r>
                              <w:rPr>
                                <w:rFonts w:hint="eastAsia"/>
                                <w:sz w:val="18"/>
                                <w:szCs w:val="2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12" o:spid="_x0000_s1026" o:spt="202" type="#_x0000_t202" style="position:absolute;left:0pt;margin-left:387.2pt;margin-top:11pt;height:94.8pt;width:146.75pt;mso-wrap-distance-bottom:0pt;mso-wrap-distance-left:9pt;mso-wrap-distance-right:9pt;mso-wrap-distance-top:0pt;z-index:251728896;mso-width-relative:page;mso-height-relative:page;" filled="f" stroked="f" coordsize="21600,21600" o:gfxdata="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KoobDDYAAAACwEAAA8AAAAAAAAAAQAgAAAAIgAAAGRycy9kb3ducmV2LnhtbFBLAQIU&#10;ABQAAAAIAIdO4kBSQENMLAIAAGwEAAAOAAAAAAAAAAEAIAAAACcBAABkcnMvZTJvRG9jLnhtbFBL&#10;BQYAAAAABgAGAFkBAADFBQ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e</w:t>
                      </w:r>
                      <w:r>
                        <w:rPr>
                          <w:sz w:val="18"/>
                          <w:szCs w:val="22"/>
                        </w:rPr>
                        <w:t>-ND</w:t>
                      </w:r>
                      <w:r>
                        <w:rPr>
                          <w:rFonts w:hint="eastAsia"/>
                          <w:sz w:val="18"/>
                          <w:szCs w:val="22"/>
                        </w:rPr>
                        <w:t>精度</w:t>
                      </w:r>
                    </w:p>
                    <w:p>
                      <w:pPr>
                        <w:jc w:val="center"/>
                        <w:rPr>
                          <w:rFonts w:hint="eastAsia"/>
                          <w:sz w:val="18"/>
                        </w:rPr>
                      </w:pPr>
                      <w:r>
                        <w:rPr>
                          <w:rFonts w:hint="eastAsia"/>
                          <w:sz w:val="18"/>
                          <w:szCs w:val="22"/>
                        </w:rPr>
                        <w:t>【</w:t>
                      </w:r>
                      <w:r>
                        <w:rPr>
                          <w:sz w:val="18"/>
                          <w:szCs w:val="22"/>
                        </w:rPr>
                        <w:t>MENU</w:t>
                      </w:r>
                      <w:r>
                        <w:rPr>
                          <w:sz w:val="18"/>
                        </w:rPr>
                        <w:sym w:font="Wingdings" w:char="F0E0"/>
                      </w:r>
                      <w:r>
                        <w:rPr>
                          <w:rFonts w:hint="eastAsia"/>
                          <w:sz w:val="18"/>
                          <w:szCs w:val="22"/>
                        </w:rPr>
                        <w:t>设置</w:t>
                      </w:r>
                      <w:r>
                        <w:rPr>
                          <w:sz w:val="18"/>
                        </w:rPr>
                        <w:sym w:font="Wingdings" w:char="F0E0"/>
                      </w:r>
                      <w:r>
                        <w:rPr>
                          <w:rFonts w:hint="eastAsia"/>
                          <w:sz w:val="18"/>
                        </w:rPr>
                        <w:t>卡口和</w:t>
                      </w:r>
                      <w:r>
                        <w:rPr>
                          <w:sz w:val="18"/>
                          <w:szCs w:val="22"/>
                        </w:rPr>
                        <w:t>ND</w:t>
                      </w:r>
                      <w:r>
                        <w:rPr>
                          <w:sz w:val="18"/>
                        </w:rPr>
                        <w:sym w:font="Wingdings" w:char="F0E0"/>
                      </w:r>
                      <w:r>
                        <w:rPr>
                          <w:sz w:val="18"/>
                        </w:rPr>
                        <w:t>ND</w:t>
                      </w:r>
                      <w:r>
                        <w:rPr>
                          <w:rFonts w:hint="eastAsia"/>
                          <w:sz w:val="18"/>
                        </w:rPr>
                        <w:t>调节</w:t>
                      </w:r>
                      <w:r>
                        <w:rPr>
                          <w:rFonts w:hint="eastAsia"/>
                          <w:sz w:val="18"/>
                          <w:szCs w:val="22"/>
                        </w:rPr>
                        <w:t>：</w:t>
                      </w:r>
                      <w:r>
                        <w:rPr>
                          <w:sz w:val="18"/>
                          <w:szCs w:val="22"/>
                        </w:rPr>
                        <w:t>0.03/0.3</w:t>
                      </w:r>
                      <w:r>
                        <w:rPr>
                          <w:rFonts w:hint="eastAsia"/>
                          <w:sz w:val="18"/>
                          <w:szCs w:val="22"/>
                        </w:rPr>
                        <w:t>】</w:t>
                      </w:r>
                    </w:p>
                  </w:txbxContent>
                </v:textbox>
                <w10:wrap type="square"/>
              </v:shape>
            </w:pict>
          </mc:Fallback>
        </mc:AlternateContent>
      </w:r>
      <w:r>
        <w:rPr>
          <w:rFonts w:hint="eastAsia"/>
        </w:rPr>
        <w:t>e</w:t>
      </w:r>
      <w:r>
        <w:t>-ND</w:t>
      </w:r>
      <w:r>
        <w:rPr>
          <w:rFonts w:hint="eastAsia"/>
        </w:rPr>
        <w:t>即电子N</w:t>
      </w:r>
      <w:r>
        <w:t>D</w:t>
      </w:r>
      <w:r>
        <w:rPr>
          <w:rFonts w:hint="eastAsia"/>
        </w:rPr>
        <w:t>，</w:t>
      </w:r>
      <w:r>
        <w:t>电子ND（电子中灰滤镜）是正在发生的未来ND技术。这种电控可变ND是基于现代电子控液晶材料和光学技术，</w:t>
      </w:r>
      <w:r>
        <w:rPr>
          <w:rFonts w:hint="eastAsia"/>
        </w:rPr>
        <w:t>可以无级调节减光（0</w:t>
      </w:r>
      <w:r>
        <w:t>.6~</w:t>
      </w:r>
      <w:r>
        <w:rPr>
          <w:rFonts w:hint="eastAsia"/>
        </w:rPr>
        <w:t>2.4）</w:t>
      </w:r>
      <w:r>
        <w:t>。完全不同于传统的基于偏光镜的机械方式</w:t>
      </w:r>
      <w:r>
        <w:rPr>
          <w:rFonts w:hint="eastAsia"/>
        </w:rPr>
        <w:t>，</w:t>
      </w:r>
      <w:r>
        <w:t>没有任何传统可变ND的缺点</w:t>
      </w:r>
      <w:r>
        <w:rPr>
          <w:rFonts w:hint="eastAsia"/>
        </w:rPr>
        <w:t>。</w:t>
      </w:r>
    </w:p>
    <w:p w14:paraId="2D91DC0B" w14:textId="77777777" w:rsidR="00C1414D" w:rsidRDefault="00C1414D">
      <w:pPr>
        <w:spacing w:after="120"/>
      </w:pPr>
      <w:hyperlink r:id="rId64" w:history="1">
        <w:r>
          <w:rPr>
            <w:rStyle w:val="Hyperlink"/>
            <w:rFonts w:hint="eastAsia"/>
            <w:u w:val="none"/>
          </w:rPr>
          <w:t>MAVO</w:t>
        </w:r>
      </w:hyperlink>
      <w:r w:rsidR="00000000">
        <w:rPr>
          <w:rStyle w:val="Hyperlink"/>
          <w:rFonts w:hint="eastAsia"/>
          <w:u w:val="none"/>
        </w:rPr>
        <w:t xml:space="preserve"> Edge 6K</w:t>
      </w:r>
      <w:r w:rsidR="00000000">
        <w:t>采用内置</w:t>
      </w:r>
      <w:r w:rsidR="00000000">
        <w:rPr>
          <w:rFonts w:hint="eastAsia"/>
        </w:rPr>
        <w:t>ND，</w:t>
      </w:r>
      <w:r w:rsidR="00000000">
        <w:t>带来锐利画面的同时，</w:t>
      </w:r>
      <w:r w:rsidR="00000000">
        <w:rPr>
          <w:rFonts w:hint="eastAsia"/>
        </w:rPr>
        <w:t>机内自动校正使得色</w:t>
      </w:r>
      <w:r w:rsidR="00000000">
        <w:t>彩也维持不变</w:t>
      </w:r>
      <w:r w:rsidR="00000000">
        <w:rPr>
          <w:rFonts w:hint="eastAsia"/>
        </w:rPr>
        <w:t>。</w:t>
      </w:r>
    </w:p>
    <w:p w14:paraId="4FB3689D" w14:textId="77777777" w:rsidR="00C1414D" w:rsidRDefault="00000000">
      <w:pPr>
        <w:spacing w:after="120"/>
      </w:pPr>
      <w:r>
        <w:t>无级连续可调意味着能实现光学ND不能实现的很</w:t>
      </w:r>
      <w:r>
        <w:rPr>
          <w:rFonts w:hint="eastAsia"/>
        </w:rPr>
        <w:t>多</w:t>
      </w:r>
      <w:r>
        <w:t>精确减光档位，</w:t>
      </w:r>
      <w:r>
        <w:rPr>
          <w:rFonts w:hint="eastAsia"/>
        </w:rPr>
        <w:t>能够更精确的控光。当然也可以设置e</w:t>
      </w:r>
      <w:r>
        <w:t>-ND</w:t>
      </w:r>
      <w:r>
        <w:rPr>
          <w:rFonts w:hint="eastAsia"/>
        </w:rPr>
        <w:t>的精度到传统的</w:t>
      </w:r>
      <w:r>
        <w:t>1</w:t>
      </w:r>
      <w:r>
        <w:rPr>
          <w:rFonts w:hint="eastAsia"/>
        </w:rPr>
        <w:t>档，默认是几乎无级的0</w:t>
      </w:r>
      <w:r>
        <w:t>.1</w:t>
      </w:r>
      <w:r>
        <w:rPr>
          <w:rFonts w:hint="eastAsia"/>
        </w:rPr>
        <w:t>档。</w:t>
      </w:r>
    </w:p>
    <w:p w14:paraId="30C127FA" w14:textId="77777777" w:rsidR="00C1414D" w:rsidRDefault="00000000">
      <w:pPr>
        <w:spacing w:after="120"/>
        <w:rPr>
          <w:b/>
        </w:rPr>
      </w:pPr>
      <w:r>
        <w:rPr>
          <w:rFonts w:hint="eastAsia"/>
          <w:b/>
        </w:rPr>
        <w:t>ND的操作也非常方便：</w:t>
      </w:r>
    </w:p>
    <w:p w14:paraId="7D276C98" w14:textId="77777777" w:rsidR="00C1414D" w:rsidRDefault="00000000">
      <w:pPr>
        <w:pStyle w:val="ListParagraph"/>
        <w:numPr>
          <w:ilvl w:val="0"/>
          <w:numId w:val="27"/>
        </w:numPr>
        <w:spacing w:after="120"/>
        <w:ind w:firstLineChars="0"/>
      </w:pPr>
      <w:r>
        <w:rPr>
          <w:rFonts w:hint="eastAsia"/>
          <w:b/>
        </w:rPr>
        <w:t>切换内置</w:t>
      </w:r>
      <w:r>
        <w:rPr>
          <w:b/>
        </w:rPr>
        <w:t>ND或者白玻璃（Clear）：</w:t>
      </w:r>
      <w:r>
        <w:rPr>
          <w:rFonts w:hint="eastAsia"/>
        </w:rPr>
        <w:t>长按【</w:t>
      </w:r>
      <w:r>
        <w:t>ND】按键；</w:t>
      </w:r>
    </w:p>
    <w:p w14:paraId="6C7E0E0F" w14:textId="77777777" w:rsidR="00C1414D" w:rsidRDefault="00000000">
      <w:pPr>
        <w:pStyle w:val="ListParagraph"/>
        <w:numPr>
          <w:ilvl w:val="0"/>
          <w:numId w:val="27"/>
        </w:numPr>
        <w:spacing w:after="120"/>
        <w:ind w:firstLineChars="0"/>
      </w:pPr>
      <w:r>
        <w:rPr>
          <w:rFonts w:hint="eastAsia"/>
          <w:b/>
        </w:rPr>
        <w:t>调节</w:t>
      </w:r>
      <w:r>
        <w:rPr>
          <w:b/>
        </w:rPr>
        <w:t>ND的数值，当选择内置ND时：</w:t>
      </w:r>
      <w:r>
        <w:rPr>
          <w:rFonts w:hint="eastAsia"/>
        </w:rPr>
        <w:t>按【</w:t>
      </w:r>
      <w:r>
        <w:t>ND】按键，然后旋转【转轮】</w:t>
      </w:r>
      <w:r>
        <w:rPr>
          <w:rFonts w:hint="eastAsia"/>
        </w:rPr>
        <w:t>，</w:t>
      </w:r>
    </w:p>
    <w:p w14:paraId="3AEE459E" w14:textId="77777777" w:rsidR="00C1414D" w:rsidRDefault="00000000">
      <w:pPr>
        <w:spacing w:after="120"/>
      </w:pPr>
      <w:r>
        <w:rPr>
          <w:rFonts w:hint="eastAsia"/>
        </w:rPr>
        <w:t xml:space="preserve">            即可对</w:t>
      </w:r>
      <w:r>
        <w:t>ND值从0.6到2.</w:t>
      </w:r>
      <w:r>
        <w:rPr>
          <w:rFonts w:hint="eastAsia"/>
        </w:rPr>
        <w:t>4</w:t>
      </w:r>
      <w:r>
        <w:t>进行精细调整；</w:t>
      </w:r>
    </w:p>
    <w:p w14:paraId="61F19517" w14:textId="77777777" w:rsidR="00C1414D" w:rsidRDefault="00000000">
      <w:pPr>
        <w:pStyle w:val="ListParagraph"/>
        <w:numPr>
          <w:ilvl w:val="0"/>
          <w:numId w:val="27"/>
        </w:numPr>
        <w:spacing w:after="120"/>
        <w:ind w:firstLineChars="0"/>
        <w:rPr>
          <w:b/>
          <w:bCs/>
        </w:rPr>
      </w:pPr>
      <w:r>
        <w:rPr>
          <w:rFonts w:hint="eastAsia"/>
          <w:b/>
          <w:bCs/>
        </w:rPr>
        <w:t>当外接电影</w:t>
      </w:r>
      <w:r>
        <w:rPr>
          <w:b/>
          <w:bCs/>
        </w:rPr>
        <w:t>/</w:t>
      </w:r>
      <w:r>
        <w:rPr>
          <w:rFonts w:hint="eastAsia"/>
          <w:b/>
          <w:bCs/>
        </w:rPr>
        <w:t>手动镜头时，还可以直接用转轮去控制</w:t>
      </w:r>
      <w:r>
        <w:rPr>
          <w:b/>
          <w:bCs/>
        </w:rPr>
        <w:t>ND</w:t>
      </w:r>
      <w:r>
        <w:rPr>
          <w:rFonts w:hint="eastAsia"/>
          <w:b/>
          <w:bCs/>
        </w:rPr>
        <w:t>值（默认为</w:t>
      </w:r>
      <w:r>
        <w:rPr>
          <w:b/>
          <w:bCs/>
        </w:rPr>
        <w:t xml:space="preserve"> </w:t>
      </w:r>
      <w:r>
        <w:rPr>
          <w:rFonts w:hint="eastAsia"/>
          <w:b/>
          <w:bCs/>
        </w:rPr>
        <w:t>转轮控制电子光圈）：</w:t>
      </w:r>
    </w:p>
    <w:p w14:paraId="0BF17344" w14:textId="77777777" w:rsidR="00C1414D" w:rsidRDefault="00000000">
      <w:pPr>
        <w:spacing w:after="120"/>
        <w:jc w:val="center"/>
      </w:pPr>
      <w:r>
        <w:rPr>
          <w:rFonts w:hint="eastAsia"/>
        </w:rPr>
        <w:t>【</w:t>
      </w:r>
      <w:r>
        <w:t>MENU</w:t>
      </w:r>
      <w:r>
        <w:sym w:font="Wingdings" w:char="F0E0"/>
      </w:r>
      <w:r>
        <w:t>设置</w:t>
      </w:r>
      <w:r>
        <w:rPr>
          <w:sz w:val="18"/>
        </w:rPr>
        <w:sym w:font="Wingdings" w:char="F0E0"/>
      </w:r>
      <w:r>
        <w:rPr>
          <w:rFonts w:hint="eastAsia"/>
          <w:sz w:val="18"/>
        </w:rPr>
        <w:t>卡口和</w:t>
      </w:r>
      <w:r>
        <w:rPr>
          <w:sz w:val="18"/>
          <w:szCs w:val="22"/>
        </w:rPr>
        <w:t>ND</w:t>
      </w:r>
      <w:r>
        <w:t xml:space="preserve"> </w:t>
      </w:r>
      <w:r>
        <w:sym w:font="Wingdings" w:char="F0E0"/>
      </w:r>
      <w:r>
        <w:t>转轮控制：e-ND】</w:t>
      </w:r>
    </w:p>
    <w:p w14:paraId="48DFBE5C" w14:textId="77777777" w:rsidR="00C1414D" w:rsidRDefault="00000000">
      <w:pPr>
        <w:spacing w:after="120"/>
      </w:pPr>
      <w:r>
        <w:rPr>
          <w:rFonts w:hint="eastAsia"/>
        </w:rPr>
        <w:t xml:space="preserve">             这样，无须按</w:t>
      </w:r>
      <w:r>
        <w:t>ND键，即可快速用转轮去调节ND值。</w:t>
      </w:r>
    </w:p>
    <w:p w14:paraId="4A96B446" w14:textId="77777777" w:rsidR="00C1414D" w:rsidRDefault="00C1414D"/>
    <w:p w14:paraId="128ECE01" w14:textId="77777777" w:rsidR="00C1414D" w:rsidRDefault="00C1414D"/>
    <w:p w14:paraId="0B81B769" w14:textId="77777777" w:rsidR="00C1414D" w:rsidRDefault="00C1414D">
      <w:pPr>
        <w:sectPr w:rsidR="00C1414D">
          <w:pgSz w:w="11900" w:h="16840"/>
          <w:pgMar w:top="1985" w:right="720" w:bottom="907" w:left="720" w:header="720" w:footer="907" w:gutter="0"/>
          <w:cols w:space="720"/>
          <w:docGrid w:linePitch="360"/>
        </w:sectPr>
      </w:pPr>
    </w:p>
    <w:p w14:paraId="0A65EFB8" w14:textId="77777777" w:rsidR="00C1414D" w:rsidRDefault="00000000">
      <w:pPr>
        <w:pStyle w:val="Heading2"/>
      </w:pPr>
      <w:bookmarkStart w:id="623" w:name="_Toc150181723"/>
      <w:bookmarkStart w:id="624" w:name="_Toc301381438"/>
      <w:bookmarkStart w:id="625" w:name="_Toc934796652"/>
      <w:bookmarkStart w:id="626" w:name="_Toc185523831"/>
      <w:r>
        <w:rPr>
          <w:rFonts w:hint="eastAsia"/>
        </w:rPr>
        <w:lastRenderedPageBreak/>
        <w:t>2</w:t>
      </w:r>
      <w:r>
        <w:t>.</w:t>
      </w:r>
      <w:r>
        <w:rPr>
          <w:rFonts w:hint="eastAsia"/>
        </w:rPr>
        <w:t>9</w:t>
      </w:r>
      <w:r>
        <w:t xml:space="preserve"> </w:t>
      </w:r>
      <w:commentRangeStart w:id="627"/>
      <w:commentRangeStart w:id="628"/>
      <w:r>
        <w:rPr>
          <w:rFonts w:hint="eastAsia"/>
        </w:rPr>
        <w:t>回放</w:t>
      </w:r>
      <w:bookmarkEnd w:id="623"/>
      <w:bookmarkEnd w:id="624"/>
      <w:bookmarkEnd w:id="625"/>
      <w:commentRangeEnd w:id="627"/>
      <w:r>
        <w:rPr>
          <w:rStyle w:val="CommentReference"/>
          <w:b w:val="0"/>
          <w:bCs w:val="0"/>
          <w:color w:val="000000" w:themeColor="text1"/>
        </w:rPr>
        <w:commentReference w:id="627"/>
      </w:r>
      <w:commentRangeEnd w:id="628"/>
      <w:r>
        <w:rPr>
          <w:rStyle w:val="CommentReference"/>
          <w:b w:val="0"/>
          <w:bCs w:val="0"/>
          <w:color w:val="000000" w:themeColor="text1"/>
        </w:rPr>
        <w:commentReference w:id="628"/>
      </w:r>
      <w:bookmarkEnd w:id="626"/>
    </w:p>
    <w:p w14:paraId="5EC9567E" w14:textId="77777777" w:rsidR="00C1414D" w:rsidRDefault="00000000">
      <w:r>
        <w:rPr>
          <w:rFonts w:hint="eastAsia"/>
        </w:rPr>
        <w:t>在取景模式下，长按【回放】键</w:t>
      </w:r>
      <w:r>
        <w:t>1秒</w:t>
      </w:r>
      <w:r>
        <w:rPr>
          <w:rFonts w:hint="eastAsia"/>
        </w:rPr>
        <w:t xml:space="preserve">，摄影机进入回放模式；在回放模式下， </w:t>
      </w:r>
      <w:r>
        <w:t>按</w:t>
      </w:r>
      <w:del w:id="629" w:author="玖龙 刘" w:date="2024-12-19T11:05:00Z">
        <w:r>
          <w:rPr>
            <w:rFonts w:hint="eastAsia"/>
          </w:rPr>
          <w:delText>【</w:delText>
        </w:r>
      </w:del>
      <w:ins w:id="630" w:author="玖龙 刘" w:date="2024-12-19T11:03:00Z">
        <w:r>
          <w:rPr>
            <w:rFonts w:hint="eastAsia"/>
          </w:rPr>
          <w:t>滚轮</w:t>
        </w:r>
      </w:ins>
      <w:ins w:id="631" w:author="玖龙 刘" w:date="2024-12-19T11:05:00Z">
        <w:r>
          <w:rPr>
            <w:rFonts w:hint="eastAsia"/>
          </w:rPr>
          <w:t>确认</w:t>
        </w:r>
      </w:ins>
      <w:del w:id="632" w:author="玖龙 刘" w:date="2024-12-19T11:03:00Z">
        <w:r>
          <w:rPr>
            <w:rFonts w:hint="eastAsia"/>
          </w:rPr>
          <w:delText>回放</w:delText>
        </w:r>
      </w:del>
      <w:del w:id="633" w:author="玖龙 刘" w:date="2024-12-19T11:05:00Z">
        <w:r>
          <w:rPr>
            <w:rFonts w:hint="eastAsia"/>
          </w:rPr>
          <w:delText>】</w:delText>
        </w:r>
      </w:del>
      <w:r>
        <w:t>键</w:t>
      </w:r>
      <w:r>
        <w:rPr>
          <w:rFonts w:hint="eastAsia"/>
        </w:rPr>
        <w:t>为素材播放和暂停。</w:t>
      </w:r>
    </w:p>
    <w:p w14:paraId="6D080898" w14:textId="77777777" w:rsidR="00C1414D" w:rsidRDefault="00000000">
      <w:r>
        <w:rPr>
          <w:rFonts w:hint="eastAsia"/>
          <w:b/>
        </w:rPr>
        <w:t>循环</w:t>
      </w:r>
      <w:r>
        <w:rPr>
          <w:b/>
        </w:rPr>
        <w:t>回看</w:t>
      </w:r>
    </w:p>
    <w:p w14:paraId="683EB3D7" w14:textId="77777777" w:rsidR="00C1414D" w:rsidRDefault="00000000">
      <w:r>
        <w:rPr>
          <w:rFonts w:hint="eastAsia"/>
        </w:rPr>
        <w:t>若</w:t>
      </w:r>
      <w:r>
        <w:t>需要循环回看素材，</w:t>
      </w:r>
      <w:r>
        <w:rPr>
          <w:rFonts w:hint="eastAsia"/>
        </w:rPr>
        <w:t>【</w:t>
      </w:r>
      <w:r>
        <w:t>MENU</w:t>
      </w:r>
      <w:r>
        <w:sym w:font="Wingdings" w:char="F0E0"/>
      </w:r>
      <w:r>
        <w:rPr>
          <w:rFonts w:hint="eastAsia"/>
        </w:rPr>
        <w:t>设置</w:t>
      </w:r>
      <w:r>
        <w:sym w:font="Wingdings" w:char="F0E0"/>
      </w:r>
      <w:r>
        <w:t>回放</w:t>
      </w:r>
      <w:r>
        <w:sym w:font="Wingdings" w:char="F0E0"/>
      </w:r>
      <w:r>
        <w:t>回放</w:t>
      </w:r>
      <w:r>
        <w:rPr>
          <w:rFonts w:hint="eastAsia"/>
        </w:rPr>
        <w:t>循环</w:t>
      </w:r>
      <w:r>
        <w:t>：</w:t>
      </w:r>
      <w:ins w:id="634" w:author="玖龙 刘" w:date="2024-12-19T11:03:00Z">
        <w:r>
          <w:rPr>
            <w:rFonts w:hint="eastAsia"/>
          </w:rPr>
          <w:t>开启</w:t>
        </w:r>
      </w:ins>
      <w:del w:id="635" w:author="玖龙 刘" w:date="2024-12-19T11:03:00Z">
        <w:r>
          <w:delText>循环</w:delText>
        </w:r>
      </w:del>
      <w:r>
        <w:rPr>
          <w:rFonts w:hint="eastAsia"/>
        </w:rPr>
        <w:t>】，按照</w:t>
      </w:r>
      <w:r>
        <w:t>项目帧率</w:t>
      </w:r>
      <w:r>
        <w:rPr>
          <w:rFonts w:hint="eastAsia"/>
        </w:rPr>
        <w:t>单</w:t>
      </w:r>
      <w:r>
        <w:t>条素材循环播放。</w:t>
      </w:r>
    </w:p>
    <w:p w14:paraId="48862C47" w14:textId="77777777" w:rsidR="00C1414D" w:rsidRDefault="00000000">
      <w:pPr>
        <w:rPr>
          <w:b/>
        </w:rPr>
      </w:pPr>
      <w:r>
        <w:rPr>
          <w:rFonts w:hint="eastAsia"/>
          <w:b/>
        </w:rPr>
        <w:t>切换素材</w:t>
      </w:r>
    </w:p>
    <w:p w14:paraId="5E5D6C38" w14:textId="77777777" w:rsidR="00C1414D" w:rsidRDefault="00000000">
      <w:bookmarkStart w:id="636" w:name="_Hlk185589784"/>
      <w:r>
        <w:rPr>
          <w:rFonts w:hint="eastAsia"/>
        </w:rPr>
        <w:t>回放状态下，按下按键【</w:t>
      </w:r>
      <w:r>
        <w:t>1】切</w:t>
      </w:r>
      <w:r>
        <w:rPr>
          <w:rFonts w:hint="eastAsia"/>
        </w:rPr>
        <w:t>换到</w:t>
      </w:r>
      <w:r>
        <w:t>前一条素材，按键</w:t>
      </w:r>
      <w:r>
        <w:rPr>
          <w:rFonts w:hint="eastAsia"/>
        </w:rPr>
        <w:t>【2】</w:t>
      </w:r>
      <w:r>
        <w:t>切换</w:t>
      </w:r>
      <w:r>
        <w:rPr>
          <w:rFonts w:hint="eastAsia"/>
        </w:rPr>
        <w:t>到后一条</w:t>
      </w:r>
      <w:r>
        <w:t>素材</w:t>
      </w:r>
      <w:del w:id="637" w:author="玖龙 刘" w:date="2024-12-19T17:16:00Z">
        <w:r>
          <w:delText>，</w:delText>
        </w:r>
        <w:r>
          <w:rPr>
            <w:rFonts w:hint="eastAsia"/>
          </w:rPr>
          <w:delText>旋转转轮实现</w:delText>
        </w:r>
      </w:del>
      <w:del w:id="638" w:author="玖龙 刘" w:date="2024-12-19T11:04:00Z">
        <w:r>
          <w:delText>5秒</w:delText>
        </w:r>
      </w:del>
      <w:del w:id="639" w:author="玖龙 刘" w:date="2024-12-19T11:07:00Z">
        <w:r>
          <w:rPr>
            <w:rFonts w:hint="eastAsia"/>
          </w:rPr>
          <w:delText>一格快进或</w:delText>
        </w:r>
        <w:r>
          <w:delText>快退</w:delText>
        </w:r>
      </w:del>
      <w:r>
        <w:rPr>
          <w:rFonts w:hint="eastAsia"/>
        </w:rPr>
        <w:t>。</w:t>
      </w:r>
      <w:ins w:id="640" w:author="玖龙 刘" w:date="2024-12-19T17:13:00Z">
        <w:r>
          <w:rPr>
            <w:rFonts w:hint="eastAsia"/>
          </w:rPr>
          <w:t>回放画面中的顶部</w:t>
        </w:r>
        <w:r>
          <w:t>参数可能是监看画面的参数，</w:t>
        </w:r>
        <w:r>
          <w:rPr>
            <w:rFonts w:hint="eastAsia"/>
          </w:rPr>
          <w:t>而</w:t>
        </w:r>
        <w:r>
          <w:t>非回放素材的参数</w:t>
        </w:r>
        <w:r>
          <w:rPr>
            <w:rFonts w:hint="eastAsia"/>
          </w:rPr>
          <w:t>。</w:t>
        </w:r>
      </w:ins>
      <w:del w:id="641" w:author="玖龙 刘" w:date="2024-12-19T11:05:00Z">
        <w:r>
          <w:rPr>
            <w:rFonts w:hint="eastAsia"/>
          </w:rPr>
          <w:delText>回放画面中的顶部</w:delText>
        </w:r>
        <w:r>
          <w:delText>参数可能是监看画面的参数，</w:delText>
        </w:r>
        <w:r>
          <w:rPr>
            <w:rFonts w:hint="eastAsia"/>
          </w:rPr>
          <w:delText>而</w:delText>
        </w:r>
        <w:r>
          <w:delText>非回放素材的参数</w:delText>
        </w:r>
        <w:r>
          <w:rPr>
            <w:rFonts w:hint="eastAsia"/>
          </w:rPr>
          <w:delText>。</w:delText>
        </w:r>
      </w:del>
    </w:p>
    <w:bookmarkEnd w:id="636"/>
    <w:p w14:paraId="410D84AC" w14:textId="77777777" w:rsidR="00C1414D" w:rsidRDefault="00000000">
      <w:pPr>
        <w:rPr>
          <w:b/>
        </w:rPr>
      </w:pPr>
      <w:r>
        <w:rPr>
          <w:rFonts w:hint="eastAsia"/>
          <w:b/>
        </w:rPr>
        <w:t>倍速回放</w:t>
      </w:r>
    </w:p>
    <w:p w14:paraId="3EA79CA4" w14:textId="77777777" w:rsidR="00C1414D" w:rsidRDefault="00000000">
      <w:pPr>
        <w:rPr>
          <w:szCs w:val="20"/>
        </w:rPr>
      </w:pPr>
      <w:r>
        <w:t>若要改变素材回放速度，</w:t>
      </w:r>
      <w:r>
        <w:rPr>
          <w:rFonts w:hint="eastAsia"/>
        </w:rPr>
        <w:t>【</w:t>
      </w:r>
      <w:r>
        <w:t>MENU</w:t>
      </w:r>
      <w:r>
        <w:sym w:font="Wingdings" w:char="F0E0"/>
      </w:r>
      <w:ins w:id="642" w:author="玖龙 刘" w:date="2024-12-19T11:05:00Z">
        <w:r>
          <w:rPr>
            <w:rFonts w:hint="eastAsia"/>
          </w:rPr>
          <w:t>回放设置</w:t>
        </w:r>
      </w:ins>
      <w:del w:id="643" w:author="玖龙 刘" w:date="2024-12-19T11:05:00Z">
        <w:r>
          <w:rPr>
            <w:rFonts w:hint="eastAsia"/>
          </w:rPr>
          <w:delText>设置</w:delText>
        </w:r>
        <w:r>
          <w:sym w:font="Wingdings" w:char="F0E0"/>
        </w:r>
        <w:r>
          <w:delText>回放</w:delText>
        </w:r>
      </w:del>
      <w:r>
        <w:sym w:font="Wingdings" w:char="F0E0"/>
      </w:r>
      <w:r>
        <w:t>回放</w:t>
      </w:r>
      <w:ins w:id="644" w:author="玖龙 刘" w:date="2024-12-19T11:05:00Z">
        <w:r>
          <w:rPr>
            <w:rFonts w:hint="eastAsia"/>
          </w:rPr>
          <w:t>速度</w:t>
        </w:r>
      </w:ins>
      <w:del w:id="645" w:author="玖龙 刘" w:date="2024-12-19T11:05:00Z">
        <w:r>
          <w:delText>倍速</w:delText>
        </w:r>
      </w:del>
      <w:r>
        <w:rPr>
          <w:rFonts w:hint="eastAsia"/>
        </w:rPr>
        <w:t>】，</w:t>
      </w:r>
      <w:bookmarkStart w:id="646" w:name="_Hlk185589795"/>
      <w:r>
        <w:rPr>
          <w:rFonts w:hint="eastAsia"/>
          <w:szCs w:val="20"/>
        </w:rPr>
        <w:t>选择</w:t>
      </w:r>
      <w:del w:id="647" w:author="玖龙 刘" w:date="2024-12-19T11:06:00Z">
        <w:r>
          <w:rPr>
            <w:rFonts w:hint="eastAsia"/>
            <w:color w:val="000000"/>
            <w:szCs w:val="20"/>
          </w:rPr>
          <w:delText>×</w:delText>
        </w:r>
      </w:del>
      <w:r>
        <w:rPr>
          <w:color w:val="000000"/>
          <w:szCs w:val="20"/>
        </w:rPr>
        <w:t>0.25</w:t>
      </w:r>
      <w:ins w:id="648" w:author="玖龙 刘" w:date="2024-12-19T11:06:00Z">
        <w:r>
          <w:rPr>
            <w:rFonts w:hint="eastAsia"/>
            <w:color w:val="000000"/>
            <w:szCs w:val="20"/>
          </w:rPr>
          <w:t>x</w:t>
        </w:r>
      </w:ins>
      <w:r>
        <w:rPr>
          <w:rFonts w:hint="eastAsia"/>
          <w:color w:val="000000"/>
          <w:szCs w:val="20"/>
        </w:rPr>
        <w:t>、</w:t>
      </w:r>
      <w:del w:id="649" w:author="玖龙 刘" w:date="2024-12-19T11:06:00Z">
        <w:r>
          <w:rPr>
            <w:rFonts w:hint="eastAsia"/>
            <w:color w:val="000000"/>
            <w:szCs w:val="20"/>
          </w:rPr>
          <w:delText>×</w:delText>
        </w:r>
      </w:del>
      <w:r>
        <w:rPr>
          <w:color w:val="000000"/>
          <w:szCs w:val="20"/>
        </w:rPr>
        <w:t>0.50</w:t>
      </w:r>
      <w:ins w:id="650" w:author="玖龙 刘" w:date="2024-12-19T11:06:00Z">
        <w:r>
          <w:rPr>
            <w:rFonts w:hint="eastAsia"/>
            <w:color w:val="000000"/>
            <w:szCs w:val="20"/>
          </w:rPr>
          <w:t>x</w:t>
        </w:r>
      </w:ins>
      <w:r>
        <w:rPr>
          <w:rFonts w:hint="eastAsia"/>
          <w:color w:val="000000"/>
          <w:szCs w:val="20"/>
        </w:rPr>
        <w:t>、</w:t>
      </w:r>
      <w:del w:id="651" w:author="玖龙 刘" w:date="2024-12-19T11:06:00Z">
        <w:r>
          <w:rPr>
            <w:rFonts w:hint="eastAsia"/>
            <w:color w:val="000000"/>
            <w:szCs w:val="20"/>
          </w:rPr>
          <w:delText>×</w:delText>
        </w:r>
      </w:del>
      <w:r>
        <w:rPr>
          <w:rFonts w:hint="eastAsia"/>
          <w:color w:val="000000"/>
          <w:szCs w:val="20"/>
        </w:rPr>
        <w:t>1</w:t>
      </w:r>
      <w:del w:id="652" w:author="玖龙 刘" w:date="2024-12-19T11:06:00Z">
        <w:r>
          <w:rPr>
            <w:color w:val="000000"/>
            <w:szCs w:val="20"/>
          </w:rPr>
          <w:delText>.00</w:delText>
        </w:r>
      </w:del>
      <w:ins w:id="653" w:author="玖龙 刘" w:date="2024-12-19T11:06:00Z">
        <w:r>
          <w:rPr>
            <w:rFonts w:hint="eastAsia"/>
            <w:color w:val="000000"/>
            <w:szCs w:val="20"/>
          </w:rPr>
          <w:t>x</w:t>
        </w:r>
      </w:ins>
      <w:r>
        <w:rPr>
          <w:rFonts w:hint="eastAsia"/>
          <w:color w:val="000000"/>
          <w:szCs w:val="20"/>
        </w:rPr>
        <w:t>、</w:t>
      </w:r>
      <w:del w:id="654" w:author="玖龙 刘" w:date="2024-12-19T11:06:00Z">
        <w:r>
          <w:rPr>
            <w:rFonts w:hint="eastAsia"/>
            <w:color w:val="000000"/>
            <w:szCs w:val="20"/>
          </w:rPr>
          <w:delText>×</w:delText>
        </w:r>
      </w:del>
      <w:r>
        <w:rPr>
          <w:color w:val="000000"/>
          <w:szCs w:val="20"/>
        </w:rPr>
        <w:t>2</w:t>
      </w:r>
      <w:ins w:id="655" w:author="玖龙 刘" w:date="2024-12-19T11:06:00Z">
        <w:r>
          <w:rPr>
            <w:rFonts w:hint="eastAsia"/>
            <w:color w:val="000000"/>
            <w:szCs w:val="20"/>
          </w:rPr>
          <w:t>x</w:t>
        </w:r>
      </w:ins>
      <w:del w:id="656" w:author="玖龙 刘" w:date="2024-12-19T11:06:00Z">
        <w:r>
          <w:rPr>
            <w:color w:val="000000"/>
            <w:szCs w:val="20"/>
          </w:rPr>
          <w:delText>.00</w:delText>
        </w:r>
      </w:del>
      <w:r>
        <w:rPr>
          <w:rFonts w:hint="eastAsia"/>
          <w:color w:val="000000"/>
          <w:szCs w:val="20"/>
        </w:rPr>
        <w:t>、</w:t>
      </w:r>
      <w:del w:id="657" w:author="玖龙 刘" w:date="2024-12-19T11:06:00Z">
        <w:r>
          <w:rPr>
            <w:rFonts w:hint="eastAsia"/>
            <w:color w:val="000000"/>
            <w:szCs w:val="20"/>
          </w:rPr>
          <w:delText>×</w:delText>
        </w:r>
      </w:del>
      <w:r>
        <w:rPr>
          <w:rFonts w:hint="eastAsia"/>
          <w:color w:val="000000"/>
          <w:szCs w:val="20"/>
        </w:rPr>
        <w:t>4</w:t>
      </w:r>
      <w:ins w:id="658" w:author="玖龙 刘" w:date="2024-12-19T11:06:00Z">
        <w:r>
          <w:rPr>
            <w:rFonts w:hint="eastAsia"/>
            <w:color w:val="000000"/>
            <w:szCs w:val="20"/>
          </w:rPr>
          <w:t>x</w:t>
        </w:r>
      </w:ins>
      <w:del w:id="659" w:author="玖龙 刘" w:date="2024-12-19T11:06:00Z">
        <w:r>
          <w:rPr>
            <w:color w:val="000000"/>
            <w:szCs w:val="20"/>
          </w:rPr>
          <w:delText>.00</w:delText>
        </w:r>
      </w:del>
      <w:r>
        <w:rPr>
          <w:rFonts w:hint="eastAsia"/>
          <w:color w:val="000000"/>
          <w:szCs w:val="20"/>
        </w:rPr>
        <w:t>、</w:t>
      </w:r>
      <w:del w:id="660" w:author="玖龙 刘" w:date="2024-12-19T11:06:00Z">
        <w:r>
          <w:rPr>
            <w:rFonts w:hint="eastAsia"/>
            <w:color w:val="000000"/>
            <w:szCs w:val="20"/>
          </w:rPr>
          <w:delText>×</w:delText>
        </w:r>
      </w:del>
      <w:r>
        <w:rPr>
          <w:rFonts w:hint="eastAsia"/>
          <w:color w:val="000000"/>
          <w:szCs w:val="20"/>
        </w:rPr>
        <w:t>8</w:t>
      </w:r>
      <w:ins w:id="661" w:author="玖龙 刘" w:date="2024-12-19T11:06:00Z">
        <w:r>
          <w:rPr>
            <w:rFonts w:hint="eastAsia"/>
            <w:color w:val="000000"/>
            <w:szCs w:val="20"/>
          </w:rPr>
          <w:t>x</w:t>
        </w:r>
      </w:ins>
      <w:del w:id="662" w:author="玖龙 刘" w:date="2024-12-19T11:06:00Z">
        <w:r>
          <w:rPr>
            <w:color w:val="000000"/>
            <w:szCs w:val="20"/>
          </w:rPr>
          <w:delText>.00</w:delText>
        </w:r>
      </w:del>
      <w:r>
        <w:rPr>
          <w:rFonts w:hint="eastAsia"/>
          <w:color w:val="000000"/>
          <w:szCs w:val="20"/>
        </w:rPr>
        <w:t>、</w:t>
      </w:r>
      <w:del w:id="663" w:author="玖龙 刘" w:date="2024-12-19T11:06:00Z">
        <w:r>
          <w:rPr>
            <w:rFonts w:hint="eastAsia"/>
            <w:color w:val="000000"/>
            <w:szCs w:val="20"/>
          </w:rPr>
          <w:delText>×</w:delText>
        </w:r>
      </w:del>
      <w:r>
        <w:rPr>
          <w:rFonts w:hint="eastAsia"/>
          <w:color w:val="000000"/>
          <w:szCs w:val="20"/>
        </w:rPr>
        <w:t>1</w:t>
      </w:r>
      <w:r>
        <w:rPr>
          <w:color w:val="000000"/>
          <w:szCs w:val="20"/>
        </w:rPr>
        <w:t>6</w:t>
      </w:r>
      <w:ins w:id="664" w:author="玖龙 刘" w:date="2024-12-19T11:06:00Z">
        <w:r>
          <w:rPr>
            <w:rFonts w:hint="eastAsia"/>
            <w:color w:val="000000"/>
            <w:szCs w:val="20"/>
          </w:rPr>
          <w:t>x</w:t>
        </w:r>
      </w:ins>
      <w:del w:id="665" w:author="玖龙 刘" w:date="2024-12-19T11:06:00Z">
        <w:r>
          <w:rPr>
            <w:color w:val="000000"/>
            <w:szCs w:val="20"/>
          </w:rPr>
          <w:delText>.00</w:delText>
        </w:r>
      </w:del>
      <w:r>
        <w:rPr>
          <w:color w:val="000000"/>
          <w:szCs w:val="20"/>
        </w:rPr>
        <w:t>七种回</w:t>
      </w:r>
      <w:r>
        <w:rPr>
          <w:rFonts w:hint="eastAsia"/>
          <w:color w:val="000000"/>
          <w:szCs w:val="20"/>
        </w:rPr>
        <w:t>放倍速</w:t>
      </w:r>
      <w:ins w:id="666" w:author="玖龙 刘" w:date="2024-12-19T17:15:00Z">
        <w:r>
          <w:rPr>
            <w:rFonts w:hint="eastAsia"/>
            <w:color w:val="000000"/>
            <w:szCs w:val="20"/>
          </w:rPr>
          <w:t>；或通过</w:t>
        </w:r>
        <w:r>
          <w:rPr>
            <w:rFonts w:hint="eastAsia"/>
          </w:rPr>
          <w:t>旋转转轮实现1x、2x、4x、8x、16x倍速播放</w:t>
        </w:r>
      </w:ins>
      <w:r>
        <w:rPr>
          <w:rFonts w:hint="eastAsia"/>
          <w:color w:val="000000"/>
          <w:szCs w:val="20"/>
        </w:rPr>
        <w:t>。</w:t>
      </w:r>
    </w:p>
    <w:bookmarkEnd w:id="646"/>
    <w:p w14:paraId="3F311778" w14:textId="77777777" w:rsidR="00C1414D" w:rsidRDefault="00000000">
      <w:pPr>
        <w:rPr>
          <w:b/>
        </w:rPr>
      </w:pPr>
      <w:r>
        <w:rPr>
          <w:rFonts w:hint="eastAsia"/>
          <w:b/>
        </w:rPr>
        <w:t>切回取景模式</w:t>
      </w:r>
    </w:p>
    <w:p w14:paraId="595E32E7" w14:textId="77777777" w:rsidR="00C1414D" w:rsidRDefault="00000000">
      <w:r>
        <w:rPr>
          <w:rFonts w:hint="eastAsia"/>
        </w:rPr>
        <w:t>按 红色【录制】按键</w:t>
      </w:r>
      <w:r>
        <w:t xml:space="preserve"> </w:t>
      </w:r>
      <w:r>
        <w:rPr>
          <w:rFonts w:hint="eastAsia"/>
        </w:rPr>
        <w:t>或者长按【回放】按键，切回取景模式。</w:t>
      </w:r>
    </w:p>
    <w:p w14:paraId="0DD3BFBB" w14:textId="77777777" w:rsidR="00C1414D" w:rsidRDefault="00C1414D"/>
    <w:p w14:paraId="0F6F2D6C" w14:textId="77777777" w:rsidR="00C1414D" w:rsidRDefault="00C1414D"/>
    <w:p w14:paraId="372E3C76" w14:textId="77777777" w:rsidR="00C1414D" w:rsidRDefault="00C1414D"/>
    <w:p w14:paraId="03D24580" w14:textId="77777777" w:rsidR="00C1414D" w:rsidRDefault="00C1414D"/>
    <w:p w14:paraId="34C0EFAE" w14:textId="77777777" w:rsidR="00C1414D" w:rsidRDefault="00C1414D"/>
    <w:p w14:paraId="68B7B82E" w14:textId="77777777" w:rsidR="00C1414D" w:rsidRDefault="00C1414D"/>
    <w:p w14:paraId="6B21B1F9" w14:textId="77777777" w:rsidR="00C1414D" w:rsidRDefault="00C1414D"/>
    <w:p w14:paraId="06B58191" w14:textId="77777777" w:rsidR="00C1414D" w:rsidRDefault="00C1414D">
      <w:pPr>
        <w:sectPr w:rsidR="00C1414D">
          <w:pgSz w:w="11900" w:h="16840"/>
          <w:pgMar w:top="1985" w:right="720" w:bottom="907" w:left="720" w:header="720" w:footer="907" w:gutter="0"/>
          <w:cols w:space="720"/>
          <w:docGrid w:linePitch="360"/>
        </w:sectPr>
      </w:pPr>
    </w:p>
    <w:p w14:paraId="7C383E8F" w14:textId="77777777" w:rsidR="00C1414D" w:rsidRDefault="00000000">
      <w:pPr>
        <w:pStyle w:val="Heading2"/>
      </w:pPr>
      <w:bookmarkStart w:id="667" w:name="_2.9_编码格式_1"/>
      <w:bookmarkStart w:id="668" w:name="_Toc1551388840"/>
      <w:bookmarkStart w:id="669" w:name="_Toc150181724"/>
      <w:bookmarkStart w:id="670" w:name="_Toc136968712"/>
      <w:bookmarkStart w:id="671" w:name="_Toc185523832"/>
      <w:bookmarkEnd w:id="667"/>
      <w:r>
        <w:rPr>
          <w:rFonts w:hint="eastAsia"/>
        </w:rPr>
        <w:lastRenderedPageBreak/>
        <w:t>2</w:t>
      </w:r>
      <w:r>
        <w:t>.</w:t>
      </w:r>
      <w:r>
        <w:rPr>
          <w:rFonts w:hint="eastAsia"/>
        </w:rPr>
        <w:t xml:space="preserve">10 </w:t>
      </w:r>
      <w:commentRangeStart w:id="672"/>
      <w:commentRangeStart w:id="673"/>
      <w:r>
        <w:rPr>
          <w:rFonts w:hint="eastAsia"/>
        </w:rPr>
        <w:t>编码</w:t>
      </w:r>
      <w:r>
        <w:t>格式</w:t>
      </w:r>
      <w:bookmarkEnd w:id="668"/>
      <w:bookmarkEnd w:id="669"/>
      <w:bookmarkEnd w:id="670"/>
      <w:commentRangeEnd w:id="672"/>
      <w:r>
        <w:rPr>
          <w:rStyle w:val="CommentReference"/>
          <w:b w:val="0"/>
          <w:bCs w:val="0"/>
          <w:color w:val="000000" w:themeColor="text1"/>
        </w:rPr>
        <w:commentReference w:id="672"/>
      </w:r>
      <w:commentRangeEnd w:id="673"/>
      <w:r>
        <w:rPr>
          <w:rStyle w:val="CommentReference"/>
          <w:b w:val="0"/>
          <w:bCs w:val="0"/>
          <w:color w:val="000000" w:themeColor="text1"/>
        </w:rPr>
        <w:commentReference w:id="673"/>
      </w:r>
      <w:bookmarkEnd w:id="671"/>
    </w:p>
    <w:p w14:paraId="590D894C" w14:textId="77777777" w:rsidR="00C1414D" w:rsidRDefault="00000000">
      <w:r>
        <w:rPr>
          <w:rFonts w:hint="eastAsia"/>
        </w:rPr>
        <w:t>摄影机目前提供ProRes</w:t>
      </w:r>
      <w:ins w:id="674" w:author="玖龙 刘" w:date="2024-12-19T11:11:00Z">
        <w:r>
          <w:rPr>
            <w:rFonts w:hint="eastAsia"/>
          </w:rPr>
          <w:t>、RAW</w:t>
        </w:r>
      </w:ins>
      <w:r>
        <w:rPr>
          <w:rFonts w:hint="eastAsia"/>
        </w:rPr>
        <w:t>编码格式</w:t>
      </w:r>
      <w:r>
        <w:t>，</w:t>
      </w:r>
      <w:r>
        <w:rPr>
          <w:rFonts w:hint="eastAsia"/>
        </w:rPr>
        <w:t>设置编码格式：</w:t>
      </w:r>
    </w:p>
    <w:p w14:paraId="7759048B" w14:textId="77777777" w:rsidR="00C1414D" w:rsidRDefault="00000000">
      <w:pPr>
        <w:pStyle w:val="ListParagraph"/>
        <w:spacing w:after="0"/>
        <w:ind w:firstLineChars="0" w:firstLine="400"/>
        <w:jc w:val="center"/>
      </w:pPr>
      <w:r>
        <w:rPr>
          <w:rFonts w:hint="eastAsia"/>
        </w:rPr>
        <w:t>【</w:t>
      </w:r>
      <w:r>
        <w:t>MENU</w:t>
      </w:r>
      <w:r>
        <w:sym w:font="Wingdings" w:char="F0E0"/>
      </w:r>
      <w:r>
        <w:rPr>
          <w:rFonts w:hint="eastAsia"/>
        </w:rPr>
        <w:t>录制</w:t>
      </w:r>
      <w:r>
        <w:sym w:font="Wingdings" w:char="F0E0"/>
      </w:r>
      <w:r>
        <w:rPr>
          <w:rFonts w:hint="eastAsia"/>
        </w:rPr>
        <w:t>录制编码</w:t>
      </w:r>
      <w:r>
        <w:sym w:font="Wingdings" w:char="F0E0"/>
      </w:r>
      <w:r>
        <w:t>ProRes</w:t>
      </w:r>
      <w:del w:id="675" w:author="玖龙 刘" w:date="2024-12-19T11:13:00Z">
        <w:r>
          <w:delText>(.mov）</w:delText>
        </w:r>
      </w:del>
      <w:ins w:id="676" w:author="玖龙 刘" w:date="2024-12-19T11:13:00Z">
        <w:r>
          <w:rPr>
            <w:rFonts w:hint="eastAsia"/>
          </w:rPr>
          <w:t>/Uncompressed RAW</w:t>
        </w:r>
      </w:ins>
      <w:r>
        <w:rPr>
          <w:rFonts w:hint="eastAsia"/>
        </w:rPr>
        <w:t>】</w:t>
      </w:r>
    </w:p>
    <w:p w14:paraId="2D1043D4" w14:textId="77777777" w:rsidR="00C1414D" w:rsidRDefault="00000000">
      <w:pPr>
        <w:pStyle w:val="ListParagraph"/>
        <w:spacing w:after="0"/>
        <w:ind w:firstLineChars="0" w:firstLine="0"/>
        <w:rPr>
          <w:del w:id="677" w:author="玖龙 刘" w:date="2024-12-19T11:13:00Z"/>
          <w:b/>
        </w:rPr>
      </w:pPr>
      <w:r>
        <w:rPr>
          <w:rFonts w:hint="eastAsia"/>
        </w:rPr>
        <w:t>使用</w:t>
      </w:r>
      <w:hyperlink r:id="rId65" w:history="1">
        <w:r w:rsidR="00C1414D">
          <w:rPr>
            <w:rStyle w:val="Hyperlink"/>
            <w:rFonts w:hint="eastAsia"/>
          </w:rPr>
          <w:t>ProRes</w:t>
        </w:r>
        <w:r w:rsidR="00C1414D">
          <w:rPr>
            <w:rStyle w:val="Hyperlink"/>
          </w:rPr>
          <w:t>格式</w:t>
        </w:r>
      </w:hyperlink>
      <w:r>
        <w:rPr>
          <w:rFonts w:hint="eastAsia"/>
        </w:rPr>
        <w:t>（俗称苹果码、水果码）</w:t>
      </w:r>
      <w:r>
        <w:t>，机内</w:t>
      </w:r>
      <w:r>
        <w:rPr>
          <w:rFonts w:hint="eastAsia"/>
        </w:rPr>
        <w:t>可以直接</w:t>
      </w:r>
      <w:r>
        <w:t>录制全分辨率和全帧率的ProRes，</w:t>
      </w:r>
      <w:r>
        <w:rPr>
          <w:rFonts w:hint="eastAsia"/>
        </w:rPr>
        <w:t>6</w:t>
      </w:r>
      <w:r>
        <w:t>K/5K</w:t>
      </w:r>
      <w:r>
        <w:rPr>
          <w:rFonts w:hint="eastAsia"/>
        </w:rPr>
        <w:t>/</w:t>
      </w:r>
      <w:r>
        <w:t>4K</w:t>
      </w:r>
      <w:r>
        <w:rPr>
          <w:rFonts w:hint="eastAsia"/>
        </w:rPr>
        <w:t>/2K。MAVO Edge 6K不仅支持P</w:t>
      </w:r>
      <w:r>
        <w:t>roRes422HQ</w:t>
      </w:r>
      <w:r>
        <w:rPr>
          <w:rFonts w:hint="eastAsia"/>
        </w:rPr>
        <w:t>，还支持高达P</w:t>
      </w:r>
      <w:r>
        <w:t>roRes4444XQ</w:t>
      </w:r>
      <w:r>
        <w:rPr>
          <w:rFonts w:hint="eastAsia"/>
        </w:rPr>
        <w:t>、4</w:t>
      </w:r>
      <w:r>
        <w:t>444</w:t>
      </w:r>
      <w:r>
        <w:rPr>
          <w:rFonts w:hint="eastAsia"/>
        </w:rPr>
        <w:t>的编码格式，同时ProRes素材具有KineLOG3，保留全部宽容度，监看时LUT不会“烧入”素材。</w:t>
      </w:r>
    </w:p>
    <w:p w14:paraId="6406F51A" w14:textId="77777777" w:rsidR="00C1414D" w:rsidRDefault="00C1414D">
      <w:pPr>
        <w:pStyle w:val="ListParagraph"/>
        <w:spacing w:after="0"/>
        <w:ind w:firstLineChars="0" w:firstLine="0"/>
        <w:rPr>
          <w:ins w:id="678" w:author="玖龙 刘" w:date="2024-12-19T11:13:00Z"/>
          <w:b/>
        </w:rPr>
      </w:pPr>
    </w:p>
    <w:p w14:paraId="79F5E585" w14:textId="77777777" w:rsidR="00C1414D" w:rsidRDefault="00000000">
      <w:pPr>
        <w:pStyle w:val="ListParagraph"/>
        <w:spacing w:after="0"/>
        <w:ind w:firstLineChars="0" w:firstLine="0"/>
        <w:rPr>
          <w:ins w:id="679" w:author="玖龙 刘" w:date="2024-12-19T11:13:00Z"/>
          <w:bCs/>
        </w:rPr>
      </w:pPr>
      <w:bookmarkStart w:id="680" w:name="_Hlk185521004"/>
      <w:ins w:id="681" w:author="玖龙 刘" w:date="2024-12-19T11:13:00Z">
        <w:r>
          <w:rPr>
            <w:rFonts w:hint="eastAsia"/>
            <w:bCs/>
            <w:rPrChange w:id="682" w:author="玖龙 刘" w:date="2024-12-19T11:14:00Z">
              <w:rPr>
                <w:rFonts w:hint="eastAsia"/>
                <w:b/>
              </w:rPr>
            </w:rPrChange>
          </w:rPr>
          <w:t>使用</w:t>
        </w:r>
      </w:ins>
      <w:ins w:id="683" w:author="玖龙 刘" w:date="2024-12-19T11:14:00Z">
        <w:r>
          <w:rPr>
            <w:rFonts w:hint="eastAsia"/>
            <w:bCs/>
          </w:rPr>
          <w:t>RAW格式（无损、无压缩），</w:t>
        </w:r>
      </w:ins>
      <w:ins w:id="684" w:author="玖龙 刘" w:date="2024-12-19T11:16:00Z">
        <w:r>
          <w:rPr>
            <w:rFonts w:hint="eastAsia"/>
            <w:bCs/>
          </w:rPr>
          <w:t>支持4K及以下分辨率，全帧率、无损无压缩的RAW录制（DNG），能够保留所有的图像细节和色彩信息，并且保留了拍摄时的所有元数据，获得更大的后期调整空间。</w:t>
        </w:r>
      </w:ins>
    </w:p>
    <w:bookmarkEnd w:id="680"/>
    <w:p w14:paraId="697321EA" w14:textId="77777777" w:rsidR="00C1414D" w:rsidRDefault="00C1414D">
      <w:pPr>
        <w:pStyle w:val="ListParagraph"/>
        <w:spacing w:after="0"/>
        <w:ind w:firstLineChars="0" w:firstLine="0"/>
        <w:rPr>
          <w:b/>
        </w:rPr>
        <w:pPrChange w:id="685" w:author="玖龙 刘" w:date="2024-12-19T11:13:00Z">
          <w:pPr>
            <w:pStyle w:val="ListParagraph"/>
            <w:ind w:firstLineChars="0" w:firstLine="0"/>
          </w:pPr>
        </w:pPrChange>
      </w:pPr>
    </w:p>
    <w:tbl>
      <w:tblPr>
        <w:tblpPr w:leftFromText="180" w:rightFromText="180" w:vertAnchor="text" w:horzAnchor="margin" w:tblpXSpec="center" w:tblpY="683"/>
        <w:tblW w:w="7260" w:type="dxa"/>
        <w:tblLook w:val="04A0" w:firstRow="1" w:lastRow="0" w:firstColumn="1" w:lastColumn="0" w:noHBand="0" w:noVBand="1"/>
      </w:tblPr>
      <w:tblGrid>
        <w:gridCol w:w="3160"/>
        <w:gridCol w:w="4100"/>
      </w:tblGrid>
      <w:tr w:rsidR="00C1414D" w14:paraId="647C3194" w14:textId="77777777">
        <w:trPr>
          <w:trHeight w:val="315"/>
        </w:trPr>
        <w:tc>
          <w:tcPr>
            <w:tcW w:w="3160" w:type="dxa"/>
            <w:tcBorders>
              <w:top w:val="nil"/>
              <w:left w:val="nil"/>
              <w:bottom w:val="nil"/>
              <w:right w:val="nil"/>
            </w:tcBorders>
            <w:shd w:val="clear" w:color="000000" w:fill="BFBFBF"/>
            <w:vAlign w:val="center"/>
          </w:tcPr>
          <w:p w14:paraId="00E8FEEE" w14:textId="77777777" w:rsidR="00C1414D" w:rsidRDefault="00000000">
            <w:pPr>
              <w:spacing w:before="0"/>
              <w:jc w:val="center"/>
              <w:rPr>
                <w:rFonts w:cs="SimSun"/>
                <w:b/>
                <w:bCs/>
                <w:color w:val="000000"/>
                <w:sz w:val="18"/>
                <w:szCs w:val="18"/>
              </w:rPr>
            </w:pPr>
            <w:r>
              <w:rPr>
                <w:rFonts w:cs="SimSun" w:hint="eastAsia"/>
                <w:b/>
                <w:bCs/>
                <w:color w:val="000000"/>
                <w:sz w:val="18"/>
                <w:szCs w:val="18"/>
              </w:rPr>
              <w:t>记录格式</w:t>
            </w:r>
          </w:p>
        </w:tc>
        <w:tc>
          <w:tcPr>
            <w:tcW w:w="4100" w:type="dxa"/>
            <w:tcBorders>
              <w:top w:val="nil"/>
              <w:left w:val="nil"/>
              <w:bottom w:val="nil"/>
              <w:right w:val="nil"/>
            </w:tcBorders>
            <w:shd w:val="clear" w:color="000000" w:fill="BFBFBF"/>
            <w:vAlign w:val="center"/>
          </w:tcPr>
          <w:p w14:paraId="058899AD" w14:textId="77777777" w:rsidR="00C1414D" w:rsidRDefault="00000000">
            <w:pPr>
              <w:spacing w:before="0"/>
              <w:jc w:val="center"/>
              <w:rPr>
                <w:rFonts w:cs="SimSun"/>
                <w:b/>
                <w:bCs/>
                <w:color w:val="000000"/>
                <w:sz w:val="18"/>
                <w:szCs w:val="18"/>
              </w:rPr>
            </w:pPr>
            <w:r>
              <w:rPr>
                <w:rFonts w:cs="SimSun" w:hint="eastAsia"/>
                <w:b/>
                <w:bCs/>
                <w:color w:val="000000"/>
                <w:sz w:val="18"/>
                <w:szCs w:val="18"/>
              </w:rPr>
              <w:t>录制时长  @KineMAG Nano 1TB</w:t>
            </w:r>
          </w:p>
        </w:tc>
      </w:tr>
      <w:tr w:rsidR="00C1414D" w14:paraId="27FE623D" w14:textId="77777777">
        <w:trPr>
          <w:trHeight w:val="315"/>
        </w:trPr>
        <w:tc>
          <w:tcPr>
            <w:tcW w:w="3160" w:type="dxa"/>
            <w:tcBorders>
              <w:top w:val="nil"/>
              <w:left w:val="nil"/>
              <w:bottom w:val="nil"/>
              <w:right w:val="nil"/>
            </w:tcBorders>
            <w:vAlign w:val="center"/>
          </w:tcPr>
          <w:p w14:paraId="0B86D4CC" w14:textId="77777777" w:rsidR="00C1414D" w:rsidRDefault="00000000">
            <w:pPr>
              <w:spacing w:before="0"/>
              <w:rPr>
                <w:rFonts w:cs="SimSun"/>
                <w:color w:val="000000"/>
                <w:sz w:val="18"/>
                <w:szCs w:val="18"/>
              </w:rPr>
            </w:pPr>
            <w:r>
              <w:rPr>
                <w:rFonts w:cs="SimSun" w:hint="eastAsia"/>
                <w:color w:val="000000"/>
                <w:sz w:val="18"/>
                <w:szCs w:val="18"/>
              </w:rPr>
              <w:t>3K@25fps   ProRes422LT(.mov)</w:t>
            </w:r>
          </w:p>
        </w:tc>
        <w:tc>
          <w:tcPr>
            <w:tcW w:w="4100" w:type="dxa"/>
            <w:tcBorders>
              <w:top w:val="nil"/>
              <w:left w:val="nil"/>
              <w:bottom w:val="nil"/>
              <w:right w:val="nil"/>
            </w:tcBorders>
            <w:vAlign w:val="center"/>
          </w:tcPr>
          <w:p w14:paraId="4E9E3FB2" w14:textId="77777777" w:rsidR="00C1414D" w:rsidRDefault="00000000">
            <w:pPr>
              <w:spacing w:before="0"/>
              <w:jc w:val="center"/>
              <w:rPr>
                <w:rFonts w:cs="SimSun"/>
                <w:color w:val="000000"/>
                <w:sz w:val="18"/>
                <w:szCs w:val="18"/>
              </w:rPr>
            </w:pPr>
            <w:r>
              <w:rPr>
                <w:rFonts w:cs="SimSun" w:hint="eastAsia"/>
                <w:color w:val="000000"/>
                <w:sz w:val="18"/>
                <w:szCs w:val="18"/>
              </w:rPr>
              <w:t>1</w:t>
            </w:r>
            <w:r>
              <w:rPr>
                <w:rFonts w:cs="SimSun"/>
                <w:color w:val="000000"/>
                <w:sz w:val="18"/>
                <w:szCs w:val="18"/>
              </w:rPr>
              <w:t>0</w:t>
            </w:r>
            <w:r>
              <w:rPr>
                <w:rFonts w:cs="SimSun" w:hint="eastAsia"/>
                <w:color w:val="000000"/>
                <w:sz w:val="18"/>
                <w:szCs w:val="18"/>
              </w:rPr>
              <w:t>小时47分钟</w:t>
            </w:r>
          </w:p>
        </w:tc>
      </w:tr>
      <w:tr w:rsidR="00C1414D" w14:paraId="21FAAF74" w14:textId="77777777">
        <w:trPr>
          <w:trHeight w:val="315"/>
        </w:trPr>
        <w:tc>
          <w:tcPr>
            <w:tcW w:w="3160" w:type="dxa"/>
            <w:tcBorders>
              <w:top w:val="nil"/>
              <w:left w:val="nil"/>
              <w:bottom w:val="nil"/>
              <w:right w:val="nil"/>
            </w:tcBorders>
            <w:shd w:val="clear" w:color="000000" w:fill="F2F2F2"/>
            <w:vAlign w:val="center"/>
          </w:tcPr>
          <w:p w14:paraId="650B7814" w14:textId="77777777" w:rsidR="00C1414D" w:rsidRDefault="00C1414D">
            <w:pPr>
              <w:spacing w:before="0"/>
              <w:rPr>
                <w:rFonts w:cs="SimSun"/>
                <w:color w:val="000000"/>
                <w:sz w:val="18"/>
                <w:szCs w:val="18"/>
              </w:rPr>
            </w:pPr>
            <w:hyperlink r:id="rId66" w:history="1">
              <w:r>
                <w:rPr>
                  <w:rFonts w:cs="SimSun" w:hint="eastAsia"/>
                  <w:color w:val="000000"/>
                  <w:sz w:val="18"/>
                  <w:szCs w:val="18"/>
                </w:rPr>
                <w:t>3K@25fps   ProRes422HQ(.mov)</w:t>
              </w:r>
            </w:hyperlink>
          </w:p>
        </w:tc>
        <w:tc>
          <w:tcPr>
            <w:tcW w:w="4100" w:type="dxa"/>
            <w:tcBorders>
              <w:top w:val="nil"/>
              <w:left w:val="nil"/>
              <w:bottom w:val="nil"/>
              <w:right w:val="nil"/>
            </w:tcBorders>
            <w:shd w:val="clear" w:color="000000" w:fill="F2F2F2"/>
            <w:vAlign w:val="center"/>
          </w:tcPr>
          <w:p w14:paraId="040A80C5" w14:textId="77777777" w:rsidR="00C1414D" w:rsidRDefault="00000000">
            <w:pPr>
              <w:spacing w:before="0"/>
              <w:jc w:val="center"/>
              <w:rPr>
                <w:rFonts w:cs="SimSun"/>
                <w:color w:val="000000"/>
                <w:sz w:val="18"/>
                <w:szCs w:val="18"/>
              </w:rPr>
            </w:pPr>
            <w:r>
              <w:rPr>
                <w:rFonts w:cs="SimSun" w:hint="eastAsia"/>
                <w:color w:val="000000"/>
                <w:sz w:val="18"/>
                <w:szCs w:val="18"/>
              </w:rPr>
              <w:t>5小时</w:t>
            </w:r>
          </w:p>
        </w:tc>
      </w:tr>
      <w:tr w:rsidR="00C1414D" w14:paraId="428C56DC" w14:textId="77777777">
        <w:trPr>
          <w:trHeight w:val="330"/>
        </w:trPr>
        <w:tc>
          <w:tcPr>
            <w:tcW w:w="3160" w:type="dxa"/>
            <w:tcBorders>
              <w:top w:val="nil"/>
              <w:left w:val="nil"/>
              <w:bottom w:val="single" w:sz="8" w:space="0" w:color="auto"/>
              <w:right w:val="nil"/>
            </w:tcBorders>
            <w:vAlign w:val="center"/>
          </w:tcPr>
          <w:p w14:paraId="2929BD39" w14:textId="77777777" w:rsidR="00C1414D" w:rsidRDefault="00C1414D">
            <w:pPr>
              <w:spacing w:before="0"/>
              <w:rPr>
                <w:rFonts w:cs="SimSun"/>
                <w:color w:val="000000"/>
                <w:sz w:val="18"/>
                <w:szCs w:val="18"/>
              </w:rPr>
            </w:pPr>
            <w:hyperlink r:id="rId67" w:history="1">
              <w:r>
                <w:rPr>
                  <w:rFonts w:cs="SimSun" w:hint="eastAsia"/>
                  <w:color w:val="000000"/>
                  <w:sz w:val="18"/>
                  <w:szCs w:val="18"/>
                </w:rPr>
                <w:t>3K@25fps   ProRes4444(.mov)</w:t>
              </w:r>
            </w:hyperlink>
          </w:p>
        </w:tc>
        <w:tc>
          <w:tcPr>
            <w:tcW w:w="4100" w:type="dxa"/>
            <w:tcBorders>
              <w:top w:val="nil"/>
              <w:left w:val="nil"/>
              <w:bottom w:val="single" w:sz="8" w:space="0" w:color="auto"/>
              <w:right w:val="nil"/>
            </w:tcBorders>
            <w:vAlign w:val="center"/>
          </w:tcPr>
          <w:p w14:paraId="414D0382" w14:textId="77777777" w:rsidR="00C1414D" w:rsidRDefault="00000000">
            <w:pPr>
              <w:spacing w:before="0"/>
              <w:jc w:val="center"/>
              <w:rPr>
                <w:rFonts w:cs="SimSun"/>
                <w:color w:val="000000"/>
                <w:sz w:val="18"/>
                <w:szCs w:val="18"/>
              </w:rPr>
            </w:pPr>
            <w:r>
              <w:rPr>
                <w:rFonts w:cs="SimSun" w:hint="eastAsia"/>
                <w:color w:val="000000"/>
                <w:sz w:val="18"/>
                <w:szCs w:val="18"/>
              </w:rPr>
              <w:t>3小时20分钟</w:t>
            </w:r>
          </w:p>
        </w:tc>
      </w:tr>
      <w:tr w:rsidR="00C1414D" w14:paraId="0FFEF68D" w14:textId="77777777">
        <w:trPr>
          <w:trHeight w:val="315"/>
        </w:trPr>
        <w:tc>
          <w:tcPr>
            <w:tcW w:w="3160" w:type="dxa"/>
            <w:tcBorders>
              <w:top w:val="nil"/>
              <w:left w:val="nil"/>
              <w:bottom w:val="nil"/>
              <w:right w:val="nil"/>
            </w:tcBorders>
            <w:vAlign w:val="center"/>
          </w:tcPr>
          <w:p w14:paraId="1CED1E73" w14:textId="77777777" w:rsidR="00C1414D" w:rsidRDefault="00000000">
            <w:pPr>
              <w:spacing w:before="0"/>
              <w:rPr>
                <w:rFonts w:cs="SimSun"/>
                <w:color w:val="000000"/>
                <w:sz w:val="18"/>
                <w:szCs w:val="18"/>
              </w:rPr>
            </w:pPr>
            <w:r>
              <w:rPr>
                <w:rFonts w:cs="SimSun" w:hint="eastAsia"/>
                <w:color w:val="000000"/>
                <w:sz w:val="18"/>
                <w:szCs w:val="18"/>
              </w:rPr>
              <w:t>4K@25fps   ProRes422LT(.mov)</w:t>
            </w:r>
          </w:p>
        </w:tc>
        <w:tc>
          <w:tcPr>
            <w:tcW w:w="4100" w:type="dxa"/>
            <w:tcBorders>
              <w:top w:val="nil"/>
              <w:left w:val="nil"/>
              <w:bottom w:val="nil"/>
              <w:right w:val="nil"/>
            </w:tcBorders>
            <w:vAlign w:val="center"/>
          </w:tcPr>
          <w:p w14:paraId="4FB5E42A" w14:textId="77777777" w:rsidR="00C1414D" w:rsidRDefault="00000000">
            <w:pPr>
              <w:spacing w:before="0"/>
              <w:jc w:val="center"/>
              <w:rPr>
                <w:rFonts w:cs="SimSun"/>
                <w:color w:val="000000"/>
                <w:sz w:val="18"/>
                <w:szCs w:val="18"/>
              </w:rPr>
            </w:pPr>
            <w:r>
              <w:rPr>
                <w:rFonts w:cs="SimSun" w:hint="eastAsia"/>
                <w:color w:val="000000"/>
                <w:sz w:val="18"/>
                <w:szCs w:val="18"/>
              </w:rPr>
              <w:t>6小时12分钟</w:t>
            </w:r>
          </w:p>
        </w:tc>
      </w:tr>
      <w:tr w:rsidR="00C1414D" w14:paraId="643BFA31" w14:textId="77777777">
        <w:trPr>
          <w:trHeight w:val="315"/>
        </w:trPr>
        <w:tc>
          <w:tcPr>
            <w:tcW w:w="3160" w:type="dxa"/>
            <w:tcBorders>
              <w:top w:val="nil"/>
              <w:left w:val="nil"/>
              <w:bottom w:val="nil"/>
              <w:right w:val="nil"/>
            </w:tcBorders>
            <w:shd w:val="clear" w:color="000000" w:fill="F2F2F2"/>
            <w:vAlign w:val="center"/>
          </w:tcPr>
          <w:p w14:paraId="43454A27" w14:textId="77777777" w:rsidR="00C1414D" w:rsidRDefault="00000000">
            <w:pPr>
              <w:spacing w:before="0"/>
              <w:rPr>
                <w:rFonts w:cs="SimSun"/>
                <w:color w:val="000000"/>
                <w:sz w:val="18"/>
                <w:szCs w:val="18"/>
              </w:rPr>
            </w:pPr>
            <w:r>
              <w:rPr>
                <w:rFonts w:cs="SimSun" w:hint="eastAsia"/>
                <w:color w:val="000000"/>
                <w:sz w:val="18"/>
                <w:szCs w:val="18"/>
              </w:rPr>
              <w:t>4K@25fps   ProRes422HQ(.mov)</w:t>
            </w:r>
          </w:p>
        </w:tc>
        <w:tc>
          <w:tcPr>
            <w:tcW w:w="4100" w:type="dxa"/>
            <w:tcBorders>
              <w:top w:val="nil"/>
              <w:left w:val="nil"/>
              <w:bottom w:val="nil"/>
              <w:right w:val="nil"/>
            </w:tcBorders>
            <w:shd w:val="clear" w:color="000000" w:fill="F2F2F2"/>
            <w:vAlign w:val="center"/>
          </w:tcPr>
          <w:p w14:paraId="543A8638" w14:textId="77777777" w:rsidR="00C1414D" w:rsidRDefault="00000000">
            <w:pPr>
              <w:spacing w:before="0"/>
              <w:jc w:val="center"/>
              <w:rPr>
                <w:rFonts w:cs="SimSun"/>
                <w:color w:val="000000"/>
                <w:sz w:val="18"/>
                <w:szCs w:val="18"/>
              </w:rPr>
            </w:pPr>
            <w:r>
              <w:rPr>
                <w:rFonts w:cs="SimSun" w:hint="eastAsia"/>
                <w:color w:val="000000"/>
                <w:sz w:val="18"/>
                <w:szCs w:val="18"/>
              </w:rPr>
              <w:t>2小时52分钟</w:t>
            </w:r>
          </w:p>
        </w:tc>
      </w:tr>
      <w:tr w:rsidR="00C1414D" w14:paraId="6359266F" w14:textId="77777777">
        <w:trPr>
          <w:trHeight w:val="330"/>
        </w:trPr>
        <w:tc>
          <w:tcPr>
            <w:tcW w:w="3160" w:type="dxa"/>
            <w:tcBorders>
              <w:top w:val="nil"/>
              <w:left w:val="nil"/>
              <w:bottom w:val="single" w:sz="8" w:space="0" w:color="auto"/>
              <w:right w:val="nil"/>
            </w:tcBorders>
            <w:vAlign w:val="center"/>
          </w:tcPr>
          <w:p w14:paraId="6BFA208F" w14:textId="77777777" w:rsidR="00C1414D" w:rsidRDefault="00000000">
            <w:pPr>
              <w:spacing w:before="0"/>
              <w:rPr>
                <w:rFonts w:cs="SimSun"/>
                <w:color w:val="000000"/>
                <w:sz w:val="18"/>
                <w:szCs w:val="18"/>
              </w:rPr>
            </w:pPr>
            <w:r>
              <w:rPr>
                <w:rFonts w:cs="SimSun" w:hint="eastAsia"/>
                <w:color w:val="000000"/>
                <w:sz w:val="18"/>
                <w:szCs w:val="18"/>
              </w:rPr>
              <w:t>4K@25fps   ProRes4444(.mov)</w:t>
            </w:r>
          </w:p>
        </w:tc>
        <w:tc>
          <w:tcPr>
            <w:tcW w:w="4100" w:type="dxa"/>
            <w:tcBorders>
              <w:top w:val="nil"/>
              <w:left w:val="nil"/>
              <w:bottom w:val="single" w:sz="8" w:space="0" w:color="auto"/>
              <w:right w:val="nil"/>
            </w:tcBorders>
            <w:vAlign w:val="center"/>
          </w:tcPr>
          <w:p w14:paraId="75C00A54" w14:textId="77777777" w:rsidR="00C1414D" w:rsidRDefault="00000000">
            <w:pPr>
              <w:spacing w:before="0"/>
              <w:jc w:val="center"/>
              <w:rPr>
                <w:rFonts w:cs="SimSun"/>
                <w:color w:val="000000"/>
                <w:sz w:val="18"/>
                <w:szCs w:val="18"/>
              </w:rPr>
            </w:pPr>
            <w:r>
              <w:rPr>
                <w:rFonts w:cs="SimSun" w:hint="eastAsia"/>
                <w:color w:val="000000"/>
                <w:sz w:val="18"/>
                <w:szCs w:val="18"/>
              </w:rPr>
              <w:t>1小时55分钟</w:t>
            </w:r>
          </w:p>
        </w:tc>
      </w:tr>
      <w:tr w:rsidR="00C1414D" w14:paraId="246D0F9D" w14:textId="77777777">
        <w:trPr>
          <w:trHeight w:val="315"/>
        </w:trPr>
        <w:tc>
          <w:tcPr>
            <w:tcW w:w="3160" w:type="dxa"/>
            <w:tcBorders>
              <w:top w:val="nil"/>
              <w:left w:val="nil"/>
              <w:bottom w:val="nil"/>
              <w:right w:val="nil"/>
            </w:tcBorders>
            <w:shd w:val="clear" w:color="000000" w:fill="F2F2F2"/>
            <w:noWrap/>
            <w:vAlign w:val="center"/>
          </w:tcPr>
          <w:p w14:paraId="6E245C25" w14:textId="77777777" w:rsidR="00C1414D" w:rsidRDefault="00000000">
            <w:pPr>
              <w:spacing w:before="0"/>
              <w:rPr>
                <w:rFonts w:cs="SimSun"/>
                <w:color w:val="000000"/>
                <w:sz w:val="18"/>
                <w:szCs w:val="18"/>
              </w:rPr>
            </w:pPr>
            <w:r>
              <w:rPr>
                <w:rFonts w:cs="SimSun" w:hint="eastAsia"/>
                <w:color w:val="000000"/>
                <w:sz w:val="18"/>
                <w:szCs w:val="18"/>
              </w:rPr>
              <w:t>5K@25fps   ProRes422LT(.mov)</w:t>
            </w:r>
          </w:p>
        </w:tc>
        <w:tc>
          <w:tcPr>
            <w:tcW w:w="4100" w:type="dxa"/>
            <w:tcBorders>
              <w:top w:val="nil"/>
              <w:left w:val="nil"/>
              <w:bottom w:val="nil"/>
              <w:right w:val="nil"/>
            </w:tcBorders>
            <w:shd w:val="clear" w:color="000000" w:fill="F2F2F2"/>
            <w:vAlign w:val="center"/>
          </w:tcPr>
          <w:p w14:paraId="03EFDFE5" w14:textId="77777777" w:rsidR="00C1414D" w:rsidRDefault="00000000">
            <w:pPr>
              <w:spacing w:before="0"/>
              <w:jc w:val="center"/>
              <w:rPr>
                <w:rFonts w:cs="SimSun"/>
                <w:color w:val="000000"/>
                <w:sz w:val="18"/>
                <w:szCs w:val="18"/>
              </w:rPr>
            </w:pPr>
            <w:r>
              <w:rPr>
                <w:rFonts w:cs="SimSun" w:hint="eastAsia"/>
                <w:color w:val="000000"/>
                <w:sz w:val="18"/>
                <w:szCs w:val="18"/>
              </w:rPr>
              <w:t>3小时43分钟</w:t>
            </w:r>
          </w:p>
        </w:tc>
      </w:tr>
      <w:tr w:rsidR="00C1414D" w14:paraId="6DD62F6E" w14:textId="77777777">
        <w:trPr>
          <w:trHeight w:val="315"/>
        </w:trPr>
        <w:tc>
          <w:tcPr>
            <w:tcW w:w="3160" w:type="dxa"/>
            <w:tcBorders>
              <w:top w:val="nil"/>
              <w:left w:val="nil"/>
              <w:bottom w:val="nil"/>
              <w:right w:val="nil"/>
            </w:tcBorders>
            <w:vAlign w:val="center"/>
          </w:tcPr>
          <w:p w14:paraId="06FCAF17" w14:textId="77777777" w:rsidR="00C1414D" w:rsidRDefault="00000000">
            <w:pPr>
              <w:spacing w:before="0"/>
              <w:rPr>
                <w:rFonts w:cs="SimSun"/>
                <w:color w:val="000000"/>
                <w:sz w:val="18"/>
                <w:szCs w:val="18"/>
              </w:rPr>
            </w:pPr>
            <w:r>
              <w:rPr>
                <w:rFonts w:cs="SimSun" w:hint="eastAsia"/>
                <w:color w:val="000000"/>
                <w:sz w:val="18"/>
                <w:szCs w:val="18"/>
              </w:rPr>
              <w:t>5K@25fps   ProRes422HQ(.mov)</w:t>
            </w:r>
          </w:p>
        </w:tc>
        <w:tc>
          <w:tcPr>
            <w:tcW w:w="4100" w:type="dxa"/>
            <w:tcBorders>
              <w:top w:val="nil"/>
              <w:left w:val="nil"/>
              <w:bottom w:val="nil"/>
              <w:right w:val="nil"/>
            </w:tcBorders>
            <w:vAlign w:val="center"/>
          </w:tcPr>
          <w:p w14:paraId="26D5A98C" w14:textId="77777777" w:rsidR="00C1414D" w:rsidRDefault="00000000">
            <w:pPr>
              <w:spacing w:before="0"/>
              <w:jc w:val="center"/>
              <w:rPr>
                <w:rFonts w:cs="SimSun"/>
                <w:color w:val="000000"/>
                <w:sz w:val="18"/>
                <w:szCs w:val="18"/>
              </w:rPr>
            </w:pPr>
            <w:r>
              <w:rPr>
                <w:rFonts w:cs="SimSun" w:hint="eastAsia"/>
                <w:color w:val="000000"/>
                <w:sz w:val="18"/>
                <w:szCs w:val="18"/>
              </w:rPr>
              <w:t>1小时43分钟</w:t>
            </w:r>
          </w:p>
        </w:tc>
      </w:tr>
      <w:tr w:rsidR="00C1414D" w14:paraId="07252831" w14:textId="77777777">
        <w:trPr>
          <w:trHeight w:val="330"/>
        </w:trPr>
        <w:tc>
          <w:tcPr>
            <w:tcW w:w="3160" w:type="dxa"/>
            <w:tcBorders>
              <w:top w:val="nil"/>
              <w:left w:val="nil"/>
              <w:bottom w:val="single" w:sz="8" w:space="0" w:color="auto"/>
              <w:right w:val="nil"/>
            </w:tcBorders>
            <w:shd w:val="clear" w:color="000000" w:fill="F2F2F2"/>
            <w:vAlign w:val="center"/>
          </w:tcPr>
          <w:p w14:paraId="4CE68B6B" w14:textId="77777777" w:rsidR="00C1414D" w:rsidRDefault="00000000">
            <w:pPr>
              <w:spacing w:before="0"/>
              <w:rPr>
                <w:rFonts w:cs="SimSun"/>
                <w:color w:val="000000"/>
                <w:sz w:val="18"/>
                <w:szCs w:val="18"/>
              </w:rPr>
            </w:pPr>
            <w:r>
              <w:rPr>
                <w:rFonts w:cs="SimSun" w:hint="eastAsia"/>
                <w:color w:val="000000"/>
                <w:sz w:val="18"/>
                <w:szCs w:val="18"/>
              </w:rPr>
              <w:t>5K@25fps   ProRes4444(.mov)</w:t>
            </w:r>
          </w:p>
        </w:tc>
        <w:tc>
          <w:tcPr>
            <w:tcW w:w="4100" w:type="dxa"/>
            <w:tcBorders>
              <w:top w:val="nil"/>
              <w:left w:val="nil"/>
              <w:bottom w:val="single" w:sz="8" w:space="0" w:color="auto"/>
              <w:right w:val="nil"/>
            </w:tcBorders>
            <w:shd w:val="clear" w:color="000000" w:fill="F2F2F2"/>
            <w:vAlign w:val="center"/>
          </w:tcPr>
          <w:p w14:paraId="437F5679" w14:textId="77777777" w:rsidR="00C1414D" w:rsidRDefault="00000000">
            <w:pPr>
              <w:spacing w:before="0"/>
              <w:jc w:val="center"/>
              <w:rPr>
                <w:rFonts w:cs="SimSun"/>
                <w:color w:val="000000"/>
                <w:sz w:val="18"/>
                <w:szCs w:val="18"/>
              </w:rPr>
            </w:pPr>
            <w:r>
              <w:rPr>
                <w:rFonts w:cs="SimSun" w:hint="eastAsia"/>
                <w:color w:val="000000"/>
                <w:sz w:val="18"/>
                <w:szCs w:val="18"/>
              </w:rPr>
              <w:t>1小时09分钟</w:t>
            </w:r>
          </w:p>
        </w:tc>
      </w:tr>
      <w:tr w:rsidR="00C1414D" w14:paraId="3B251CEF" w14:textId="77777777">
        <w:trPr>
          <w:trHeight w:val="315"/>
        </w:trPr>
        <w:tc>
          <w:tcPr>
            <w:tcW w:w="3160" w:type="dxa"/>
            <w:tcBorders>
              <w:top w:val="nil"/>
              <w:left w:val="nil"/>
              <w:bottom w:val="nil"/>
              <w:right w:val="nil"/>
            </w:tcBorders>
            <w:vAlign w:val="center"/>
          </w:tcPr>
          <w:p w14:paraId="3783972C" w14:textId="77777777" w:rsidR="00C1414D" w:rsidRDefault="00000000">
            <w:pPr>
              <w:spacing w:before="0"/>
              <w:rPr>
                <w:rFonts w:cs="SimSun"/>
                <w:color w:val="000000"/>
                <w:sz w:val="18"/>
                <w:szCs w:val="18"/>
              </w:rPr>
            </w:pPr>
            <w:r>
              <w:rPr>
                <w:rFonts w:cs="SimSun" w:hint="eastAsia"/>
                <w:color w:val="000000"/>
                <w:sz w:val="18"/>
                <w:szCs w:val="18"/>
              </w:rPr>
              <w:t>6K@25fps   ProRes422LT(.mov)</w:t>
            </w:r>
          </w:p>
        </w:tc>
        <w:tc>
          <w:tcPr>
            <w:tcW w:w="4100" w:type="dxa"/>
            <w:tcBorders>
              <w:top w:val="nil"/>
              <w:left w:val="nil"/>
              <w:bottom w:val="nil"/>
              <w:right w:val="nil"/>
            </w:tcBorders>
            <w:vAlign w:val="center"/>
          </w:tcPr>
          <w:p w14:paraId="4E4B55BD" w14:textId="77777777" w:rsidR="00C1414D" w:rsidRDefault="00000000">
            <w:pPr>
              <w:spacing w:before="0"/>
              <w:jc w:val="center"/>
              <w:rPr>
                <w:rFonts w:cs="SimSun"/>
                <w:color w:val="000000"/>
                <w:sz w:val="18"/>
                <w:szCs w:val="18"/>
              </w:rPr>
            </w:pPr>
            <w:r>
              <w:rPr>
                <w:rFonts w:cs="SimSun" w:hint="eastAsia"/>
                <w:color w:val="000000"/>
                <w:sz w:val="18"/>
                <w:szCs w:val="18"/>
              </w:rPr>
              <w:t>2小时45分钟</w:t>
            </w:r>
          </w:p>
        </w:tc>
      </w:tr>
      <w:tr w:rsidR="00C1414D" w14:paraId="385B08DF" w14:textId="77777777">
        <w:trPr>
          <w:trHeight w:val="315"/>
        </w:trPr>
        <w:tc>
          <w:tcPr>
            <w:tcW w:w="3160" w:type="dxa"/>
            <w:tcBorders>
              <w:top w:val="nil"/>
              <w:left w:val="nil"/>
              <w:bottom w:val="nil"/>
              <w:right w:val="nil"/>
            </w:tcBorders>
            <w:shd w:val="clear" w:color="000000" w:fill="F2F2F2"/>
            <w:vAlign w:val="center"/>
          </w:tcPr>
          <w:p w14:paraId="19D3DE89" w14:textId="77777777" w:rsidR="00C1414D" w:rsidRDefault="00000000">
            <w:pPr>
              <w:spacing w:before="0"/>
              <w:rPr>
                <w:rFonts w:cs="SimSun"/>
                <w:color w:val="000000"/>
                <w:sz w:val="18"/>
                <w:szCs w:val="18"/>
              </w:rPr>
            </w:pPr>
            <w:r>
              <w:rPr>
                <w:rFonts w:cs="SimSun" w:hint="eastAsia"/>
                <w:color w:val="000000"/>
                <w:sz w:val="18"/>
                <w:szCs w:val="18"/>
              </w:rPr>
              <w:t>6K@25fps   ProRes422HQ(.mov)</w:t>
            </w:r>
          </w:p>
        </w:tc>
        <w:tc>
          <w:tcPr>
            <w:tcW w:w="4100" w:type="dxa"/>
            <w:tcBorders>
              <w:top w:val="nil"/>
              <w:left w:val="nil"/>
              <w:bottom w:val="nil"/>
              <w:right w:val="nil"/>
            </w:tcBorders>
            <w:shd w:val="clear" w:color="000000" w:fill="F2F2F2"/>
            <w:vAlign w:val="center"/>
          </w:tcPr>
          <w:p w14:paraId="700CDBD9" w14:textId="77777777" w:rsidR="00C1414D" w:rsidRDefault="00000000">
            <w:pPr>
              <w:spacing w:before="0"/>
              <w:jc w:val="center"/>
              <w:rPr>
                <w:rFonts w:cs="SimSun"/>
                <w:color w:val="000000"/>
                <w:sz w:val="18"/>
                <w:szCs w:val="18"/>
              </w:rPr>
            </w:pPr>
            <w:r>
              <w:rPr>
                <w:rFonts w:cs="SimSun" w:hint="eastAsia"/>
                <w:color w:val="000000"/>
                <w:sz w:val="18"/>
                <w:szCs w:val="18"/>
              </w:rPr>
              <w:t>1小时16分钟</w:t>
            </w:r>
          </w:p>
        </w:tc>
      </w:tr>
      <w:tr w:rsidR="00C1414D" w14:paraId="1B9BF991" w14:textId="77777777">
        <w:trPr>
          <w:trHeight w:val="330"/>
        </w:trPr>
        <w:tc>
          <w:tcPr>
            <w:tcW w:w="3160" w:type="dxa"/>
            <w:tcBorders>
              <w:top w:val="nil"/>
              <w:left w:val="nil"/>
              <w:bottom w:val="single" w:sz="8" w:space="0" w:color="auto"/>
              <w:right w:val="nil"/>
            </w:tcBorders>
            <w:vAlign w:val="center"/>
          </w:tcPr>
          <w:p w14:paraId="17702237" w14:textId="77777777" w:rsidR="00C1414D" w:rsidRDefault="00000000">
            <w:pPr>
              <w:spacing w:before="0"/>
              <w:rPr>
                <w:rFonts w:cs="SimSun"/>
                <w:color w:val="000000"/>
                <w:sz w:val="18"/>
                <w:szCs w:val="18"/>
              </w:rPr>
            </w:pPr>
            <w:r>
              <w:rPr>
                <w:rFonts w:cs="SimSun" w:hint="eastAsia"/>
                <w:color w:val="000000"/>
                <w:sz w:val="18"/>
                <w:szCs w:val="18"/>
              </w:rPr>
              <w:t>6K@25fps   ProRes4444(.mov)</w:t>
            </w:r>
          </w:p>
        </w:tc>
        <w:tc>
          <w:tcPr>
            <w:tcW w:w="4100" w:type="dxa"/>
            <w:tcBorders>
              <w:top w:val="nil"/>
              <w:left w:val="nil"/>
              <w:bottom w:val="single" w:sz="8" w:space="0" w:color="auto"/>
              <w:right w:val="nil"/>
            </w:tcBorders>
            <w:vAlign w:val="center"/>
          </w:tcPr>
          <w:p w14:paraId="43DD4B3B" w14:textId="77777777" w:rsidR="00C1414D" w:rsidRDefault="00000000">
            <w:pPr>
              <w:spacing w:before="0"/>
              <w:jc w:val="center"/>
              <w:rPr>
                <w:rFonts w:cs="SimSun"/>
                <w:color w:val="000000"/>
                <w:sz w:val="18"/>
                <w:szCs w:val="18"/>
              </w:rPr>
            </w:pPr>
            <w:r>
              <w:rPr>
                <w:rFonts w:cs="SimSun" w:hint="eastAsia"/>
                <w:color w:val="000000"/>
                <w:sz w:val="18"/>
                <w:szCs w:val="18"/>
              </w:rPr>
              <w:t>51分钟</w:t>
            </w:r>
          </w:p>
        </w:tc>
      </w:tr>
    </w:tbl>
    <w:p w14:paraId="49C1EF11" w14:textId="77777777" w:rsidR="00C1414D" w:rsidRDefault="00000000">
      <w:pPr>
        <w:pStyle w:val="ListParagraph"/>
        <w:ind w:firstLineChars="0" w:firstLine="0"/>
        <w:rPr>
          <w:b/>
        </w:rPr>
      </w:pPr>
      <w:r>
        <w:rPr>
          <w:rFonts w:hint="eastAsia"/>
          <w:b/>
        </w:rPr>
        <w:t>典型录制时长</w:t>
      </w:r>
    </w:p>
    <w:p w14:paraId="2FFD2C47" w14:textId="77777777" w:rsidR="00C1414D" w:rsidRDefault="00C1414D">
      <w:pPr>
        <w:spacing w:before="0" w:after="200" w:line="276" w:lineRule="auto"/>
        <w:rPr>
          <w:rFonts w:cstheme="minorBidi"/>
          <w:b/>
          <w:color w:val="000000" w:themeColor="text1"/>
        </w:rPr>
        <w:sectPr w:rsidR="00C1414D">
          <w:pgSz w:w="11900" w:h="16840"/>
          <w:pgMar w:top="1985" w:right="720" w:bottom="907" w:left="720" w:header="720" w:footer="907" w:gutter="0"/>
          <w:cols w:space="720"/>
          <w:docGrid w:linePitch="360"/>
        </w:sectPr>
      </w:pPr>
    </w:p>
    <w:p w14:paraId="1E98761D" w14:textId="77777777" w:rsidR="00C1414D" w:rsidRDefault="00000000">
      <w:pPr>
        <w:pStyle w:val="Heading2"/>
      </w:pPr>
      <w:bookmarkStart w:id="686" w:name="_Toc1593275653"/>
      <w:bookmarkStart w:id="687" w:name="_Toc185523833"/>
      <w:bookmarkStart w:id="688" w:name="_Toc2078156647"/>
      <w:bookmarkStart w:id="689" w:name="_Toc150181725"/>
      <w:r>
        <w:rPr>
          <w:rFonts w:hint="eastAsia"/>
        </w:rPr>
        <w:lastRenderedPageBreak/>
        <w:t>2</w:t>
      </w:r>
      <w:r>
        <w:t>.</w:t>
      </w:r>
      <w:r>
        <w:rPr>
          <w:rFonts w:hint="eastAsia"/>
        </w:rPr>
        <w:t>1</w:t>
      </w:r>
      <w:r>
        <w:t xml:space="preserve">1 </w:t>
      </w:r>
      <w:r>
        <w:rPr>
          <w:rFonts w:hint="eastAsia"/>
        </w:rPr>
        <w:t>超采样和剪裁模式</w:t>
      </w:r>
      <w:bookmarkEnd w:id="686"/>
      <w:bookmarkEnd w:id="687"/>
      <w:bookmarkEnd w:id="688"/>
      <w:bookmarkEnd w:id="689"/>
    </w:p>
    <w:p w14:paraId="59F7F39A" w14:textId="77777777" w:rsidR="00C1414D" w:rsidRDefault="00000000">
      <w:pPr>
        <w:rPr>
          <w:b/>
        </w:rPr>
      </w:pPr>
      <w:r>
        <w:rPr>
          <w:b/>
        </w:rPr>
        <w:t>超采样</w:t>
      </w:r>
      <w:r>
        <w:rPr>
          <w:rFonts w:hint="eastAsia"/>
          <w:b/>
        </w:rPr>
        <w:t>/下变换</w:t>
      </w:r>
      <w:r>
        <w:rPr>
          <w:b/>
        </w:rPr>
        <w:t xml:space="preserve"> </w:t>
      </w:r>
    </w:p>
    <w:p w14:paraId="18493636" w14:textId="77777777" w:rsidR="00C1414D" w:rsidRDefault="00000000">
      <w:r>
        <w:t>超采样（Oversampling）/下变换（Downscale）：表示CMOS影像传感器采样的分辨率大于（超过）录制输出的分辨率，同时采样的幅面和录制输出的幅面一样大。</w:t>
      </w:r>
      <w:r>
        <w:rPr>
          <w:rFonts w:hint="eastAsia"/>
        </w:rPr>
        <w:t>录制的画面仍然利用了传感器采样的全部分辨率，所以超采样/下变换带来的好处：更高的清晰度和更低的噪点。</w:t>
      </w:r>
      <w:r>
        <w:t>支持</w:t>
      </w:r>
      <w:r>
        <w:rPr>
          <w:rFonts w:hint="eastAsia"/>
        </w:rPr>
        <w:t>全</w:t>
      </w:r>
      <w:r>
        <w:t>幅</w:t>
      </w:r>
      <w:r>
        <w:rPr>
          <w:rFonts w:hint="eastAsia"/>
        </w:rPr>
        <w:t>幅面</w:t>
      </w:r>
      <w:r>
        <w:t>下的超采样</w:t>
      </w:r>
      <w:r>
        <w:rPr>
          <w:rFonts w:hint="eastAsia"/>
        </w:rPr>
        <w:t>为4K。</w:t>
      </w:r>
    </w:p>
    <w:p w14:paraId="4BB1723C" w14:textId="77777777" w:rsidR="00C1414D" w:rsidRDefault="00000000">
      <w:pPr>
        <w:rPr>
          <w:b/>
        </w:rPr>
      </w:pPr>
      <w:r>
        <w:rPr>
          <w:rFonts w:hint="eastAsia"/>
        </w:rPr>
        <w:t>对于常规帧率，推荐使用进行了下变换的全幅幅面4K ProRes。</w:t>
      </w:r>
    </w:p>
    <w:p w14:paraId="71783F9C" w14:textId="77777777" w:rsidR="00C1414D" w:rsidRDefault="00000000">
      <w:pPr>
        <w:rPr>
          <w:b/>
        </w:rPr>
      </w:pPr>
      <w:r>
        <w:rPr>
          <w:rFonts w:hint="eastAsia"/>
          <w:b/>
        </w:rPr>
        <w:t>剪裁模式</w:t>
      </w:r>
    </w:p>
    <w:p w14:paraId="2D2D3F61" w14:textId="77777777" w:rsidR="00C1414D" w:rsidRDefault="00000000">
      <w:pPr>
        <w:spacing w:after="120"/>
      </w:pPr>
      <w:r>
        <w:t>剪裁是指截取CMOS影像传感器中间部分区域作为有效的采样区域。</w:t>
      </w:r>
    </w:p>
    <w:p w14:paraId="3BE541E2" w14:textId="77777777" w:rsidR="00C1414D" w:rsidRDefault="00000000">
      <w:pPr>
        <w:spacing w:after="120"/>
      </w:pPr>
      <w:r>
        <w:rPr>
          <w:rFonts w:hint="eastAsia"/>
        </w:rPr>
        <w:t>利用长按【1】调出预设列表或者通过【</w:t>
      </w:r>
      <w:r>
        <w:t>MENU</w:t>
      </w:r>
      <w:r>
        <w:sym w:font="Wingdings" w:char="F0E0"/>
      </w:r>
      <w:r>
        <w:rPr>
          <w:rFonts w:hint="eastAsia"/>
        </w:rPr>
        <w:t>录制</w:t>
      </w:r>
      <w:r>
        <w:sym w:font="Wingdings" w:char="F0E0"/>
      </w:r>
      <w:r>
        <w:rPr>
          <w:rFonts w:hint="eastAsia"/>
        </w:rPr>
        <w:t>幅面大小】去选择剪裁模式。</w:t>
      </w:r>
    </w:p>
    <w:p w14:paraId="651D462E" w14:textId="77777777" w:rsidR="00C1414D" w:rsidRDefault="00000000">
      <w:pPr>
        <w:spacing w:after="120"/>
      </w:pPr>
      <w:r>
        <w:rPr>
          <w:rFonts w:hint="eastAsia"/>
        </w:rPr>
        <w:t>摄影机同时支持：</w:t>
      </w:r>
      <w:r>
        <w:t>机内超采样</w:t>
      </w:r>
      <w:r>
        <w:rPr>
          <w:rFonts w:hint="eastAsia"/>
        </w:rPr>
        <w:t xml:space="preserve"> </w:t>
      </w:r>
      <w:r>
        <w:t>+ 剪裁，</w:t>
      </w:r>
      <w:r>
        <w:rPr>
          <w:rFonts w:hint="eastAsia"/>
        </w:rPr>
        <w:t>从而实现众多</w:t>
      </w:r>
      <w:r>
        <w:t>分辨率</w:t>
      </w:r>
      <w:r>
        <w:rPr>
          <w:rFonts w:hint="eastAsia"/>
        </w:rPr>
        <w:t>的</w:t>
      </w:r>
      <w:r>
        <w:t>可能。</w:t>
      </w:r>
    </w:p>
    <w:p w14:paraId="2F1A2CB4" w14:textId="77777777" w:rsidR="00C1414D" w:rsidRDefault="00000000">
      <w:pPr>
        <w:spacing w:after="120"/>
        <w:rPr>
          <w:b/>
        </w:rPr>
      </w:pPr>
      <w:r>
        <w:rPr>
          <w:b/>
        </w:rPr>
        <w:t>在剪裁模式下，最高帧率可以高于全分辨率采样时候的最高帧率</w:t>
      </w:r>
      <w:r>
        <w:rPr>
          <w:rFonts w:hint="eastAsia"/>
          <w:b/>
        </w:rPr>
        <w:t>：</w:t>
      </w:r>
    </w:p>
    <w:p w14:paraId="1A31AEA3" w14:textId="77777777" w:rsidR="00C1414D" w:rsidRDefault="00000000">
      <w:pPr>
        <w:pStyle w:val="ListParagraph"/>
        <w:numPr>
          <w:ilvl w:val="0"/>
          <w:numId w:val="28"/>
        </w:numPr>
        <w:spacing w:before="60" w:after="0" w:line="240" w:lineRule="auto"/>
        <w:ind w:left="714" w:firstLineChars="0" w:hanging="357"/>
      </w:pPr>
      <w:r>
        <w:t xml:space="preserve">6K </w:t>
      </w:r>
      <w:r>
        <w:rPr>
          <w:rFonts w:hint="eastAsia"/>
        </w:rPr>
        <w:t>2.4:1</w:t>
      </w:r>
      <w:r>
        <w:t>全分辨率采样并输出的时候，最高帧率为75fps；</w:t>
      </w:r>
    </w:p>
    <w:p w14:paraId="7F05745C" w14:textId="77777777" w:rsidR="00C1414D" w:rsidRDefault="00000000">
      <w:pPr>
        <w:pStyle w:val="ListParagraph"/>
        <w:numPr>
          <w:ilvl w:val="0"/>
          <w:numId w:val="28"/>
        </w:numPr>
        <w:spacing w:before="60" w:after="0" w:line="240" w:lineRule="auto"/>
        <w:ind w:left="714" w:firstLineChars="0" w:hanging="357"/>
      </w:pPr>
      <w:r>
        <w:rPr>
          <w:rFonts w:hint="eastAsia"/>
        </w:rPr>
        <w:t>剪裁模式下，</w:t>
      </w:r>
      <w:r>
        <w:t>3</w:t>
      </w:r>
      <w:r>
        <w:rPr>
          <w:rFonts w:hint="eastAsia"/>
        </w:rPr>
        <w:t>K 2.4:1输出时（M4/3幅面），最高可以输出</w:t>
      </w:r>
      <w:r>
        <w:t>195</w:t>
      </w:r>
      <w:r>
        <w:rPr>
          <w:rFonts w:hint="eastAsia"/>
        </w:rPr>
        <w:t>fps；</w:t>
      </w:r>
    </w:p>
    <w:p w14:paraId="0F4DE2C3" w14:textId="77777777" w:rsidR="00C1414D" w:rsidRDefault="00000000">
      <w:pPr>
        <w:pStyle w:val="ListParagraph"/>
        <w:numPr>
          <w:ilvl w:val="0"/>
          <w:numId w:val="28"/>
        </w:numPr>
        <w:spacing w:before="60" w:after="0" w:line="240" w:lineRule="auto"/>
        <w:ind w:left="714" w:firstLineChars="0" w:hanging="357"/>
      </w:pPr>
      <w:r>
        <w:rPr>
          <w:rFonts w:hint="eastAsia"/>
        </w:rPr>
        <w:t>剪裁模式下，</w:t>
      </w:r>
      <w:r>
        <w:t>2K</w:t>
      </w:r>
      <w:r>
        <w:rPr>
          <w:rFonts w:hint="eastAsia"/>
        </w:rPr>
        <w:t xml:space="preserve"> </w:t>
      </w:r>
      <w:r>
        <w:t xml:space="preserve">HD </w:t>
      </w:r>
      <w:r>
        <w:rPr>
          <w:rFonts w:hint="eastAsia"/>
        </w:rPr>
        <w:t>2.4:1</w:t>
      </w:r>
      <w:r>
        <w:t>输出时（S16</w:t>
      </w:r>
      <w:r>
        <w:rPr>
          <w:rFonts w:hint="eastAsia"/>
        </w:rPr>
        <w:t>幅面</w:t>
      </w:r>
      <w:r>
        <w:t>），其最高帧率能够达到</w:t>
      </w:r>
      <w:r>
        <w:rPr>
          <w:rFonts w:hint="eastAsia"/>
        </w:rPr>
        <w:t>270</w:t>
      </w:r>
      <w:r>
        <w:t>fps</w:t>
      </w:r>
      <w:r>
        <w:rPr>
          <w:rFonts w:hint="eastAsia"/>
        </w:rPr>
        <w:t>。</w:t>
      </w:r>
    </w:p>
    <w:p w14:paraId="3A01178D" w14:textId="77777777" w:rsidR="00C1414D" w:rsidRDefault="00C1414D"/>
    <w:p w14:paraId="56F1455A" w14:textId="77777777" w:rsidR="00C1414D" w:rsidRDefault="00000000">
      <w:r>
        <w:br w:type="page"/>
      </w:r>
    </w:p>
    <w:p w14:paraId="00FE7254" w14:textId="77777777" w:rsidR="00C1414D" w:rsidRDefault="00000000">
      <w:pPr>
        <w:pStyle w:val="Heading2"/>
      </w:pPr>
      <w:bookmarkStart w:id="690" w:name="_Toc1210305528"/>
      <w:bookmarkStart w:id="691" w:name="_Toc904731321"/>
      <w:bookmarkStart w:id="692" w:name="_Toc150181726"/>
      <w:bookmarkStart w:id="693" w:name="_Toc185523834"/>
      <w:r>
        <w:rPr>
          <w:rFonts w:hint="eastAsia"/>
        </w:rPr>
        <w:lastRenderedPageBreak/>
        <w:t>2</w:t>
      </w:r>
      <w:r>
        <w:t>.12</w:t>
      </w:r>
      <w:commentRangeStart w:id="694"/>
      <w:commentRangeStart w:id="695"/>
      <w:r>
        <w:rPr>
          <w:rFonts w:hint="eastAsia"/>
        </w:rPr>
        <w:t xml:space="preserve"> 电脑端查看素材</w:t>
      </w:r>
      <w:bookmarkEnd w:id="690"/>
      <w:bookmarkEnd w:id="691"/>
      <w:bookmarkEnd w:id="692"/>
      <w:commentRangeEnd w:id="694"/>
      <w:r>
        <w:rPr>
          <w:rStyle w:val="CommentReference"/>
          <w:b w:val="0"/>
          <w:bCs w:val="0"/>
          <w:color w:val="000000" w:themeColor="text1"/>
        </w:rPr>
        <w:commentReference w:id="694"/>
      </w:r>
      <w:commentRangeEnd w:id="695"/>
      <w:r>
        <w:rPr>
          <w:rStyle w:val="CommentReference"/>
          <w:b w:val="0"/>
          <w:bCs w:val="0"/>
          <w:color w:val="000000" w:themeColor="text1"/>
        </w:rPr>
        <w:commentReference w:id="695"/>
      </w:r>
      <w:bookmarkEnd w:id="693"/>
    </w:p>
    <w:p w14:paraId="38E071F0" w14:textId="77777777" w:rsidR="00C1414D" w:rsidRDefault="00000000">
      <w:pPr>
        <w:rPr>
          <w:b/>
        </w:rPr>
      </w:pPr>
      <w:r>
        <w:rPr>
          <w:rFonts w:hint="eastAsia"/>
          <w:b/>
        </w:rPr>
        <w:t>在电脑上读取KineMAG Nano</w:t>
      </w:r>
    </w:p>
    <w:p w14:paraId="157FE5E6" w14:textId="77777777" w:rsidR="00C1414D" w:rsidRDefault="00000000">
      <w:r>
        <w:rPr>
          <w:rFonts w:hint="eastAsia"/>
        </w:rPr>
        <w:t>在工作站</w:t>
      </w:r>
      <w:r>
        <w:t>/笔记本上</w:t>
      </w:r>
      <w:r>
        <w:rPr>
          <w:rFonts w:hint="eastAsia"/>
        </w:rPr>
        <w:t>访问KineMAG Nano</w:t>
      </w:r>
      <w:r>
        <w:t>素材时</w:t>
      </w:r>
      <w:r>
        <w:rPr>
          <w:rFonts w:hint="eastAsia"/>
        </w:rPr>
        <w:t>，只需使用一根USB-C插头的数据线连接</w:t>
      </w:r>
      <w:r>
        <w:t>KineMAG Nano</w:t>
      </w:r>
      <w:r>
        <w:rPr>
          <w:rFonts w:hint="eastAsia"/>
        </w:rPr>
        <w:t>：</w:t>
      </w:r>
    </w:p>
    <w:p w14:paraId="66A356A2" w14:textId="77777777" w:rsidR="00C1414D" w:rsidRDefault="00000000">
      <w:pPr>
        <w:spacing w:before="60"/>
      </w:pPr>
      <w:r>
        <w:rPr>
          <w:rFonts w:hint="eastAsia"/>
        </w:rPr>
        <w:t>在</w:t>
      </w:r>
      <w:r>
        <w:t>MAC和windows平台可以直接读取exFAT</w:t>
      </w:r>
      <w:r>
        <w:rPr>
          <w:rFonts w:hint="eastAsia"/>
        </w:rPr>
        <w:t>文件格式的KineMAG Nano素材信息。</w:t>
      </w:r>
    </w:p>
    <w:p w14:paraId="233F79E4" w14:textId="77777777" w:rsidR="00C1414D" w:rsidRDefault="00000000">
      <w:pPr>
        <w:rPr>
          <w:b/>
        </w:rPr>
      </w:pPr>
      <w:r>
        <w:rPr>
          <w:rFonts w:hint="eastAsia"/>
          <w:b/>
        </w:rPr>
        <w:t>在电脑上播放ProRes素材</w:t>
      </w:r>
    </w:p>
    <w:p w14:paraId="5533EF07" w14:textId="77777777" w:rsidR="00C1414D" w:rsidRDefault="00000000">
      <w:r>
        <w:rPr>
          <w:rFonts w:hint="eastAsia"/>
        </w:rPr>
        <w:t>KineLOG3 的ProRes素材保留全部宽容度，不会把拍摄时监看LUT录制到（Burn-in）素材中，所以在后期里面看到的素材仍然是保留全部宽容度、低反差的LOG素材。在后期加载监看时LUT，即可恢复到监看画面。</w:t>
      </w:r>
    </w:p>
    <w:p w14:paraId="4465B928" w14:textId="77777777" w:rsidR="00C1414D" w:rsidRDefault="00000000">
      <w:pPr>
        <w:pStyle w:val="ListParagraph"/>
        <w:ind w:firstLineChars="0" w:firstLine="0"/>
        <w:rPr>
          <w:ins w:id="696" w:author="玖龙 刘" w:date="2024-12-19T11:17:00Z"/>
        </w:rPr>
      </w:pPr>
      <w:r>
        <w:rPr>
          <w:rFonts w:hint="eastAsia"/>
        </w:rPr>
        <w:t>对于Windows平台而言，需安装</w:t>
      </w:r>
      <w:hyperlink r:id="rId68" w:history="1">
        <w:r w:rsidR="00C1414D">
          <w:rPr>
            <w:rStyle w:val="Hyperlink"/>
          </w:rPr>
          <w:t>Quicktime7</w:t>
        </w:r>
        <w:r w:rsidR="00C1414D">
          <w:rPr>
            <w:rStyle w:val="Hyperlink"/>
            <w:rFonts w:hint="eastAsia"/>
          </w:rPr>
          <w:t>软件</w:t>
        </w:r>
      </w:hyperlink>
      <w:r>
        <w:rPr>
          <w:rFonts w:hint="eastAsia"/>
        </w:rPr>
        <w:t>，才能播放和访问ProRes mov文件。</w:t>
      </w:r>
    </w:p>
    <w:p w14:paraId="0D7D16AA" w14:textId="77777777" w:rsidR="00C1414D" w:rsidRDefault="00000000">
      <w:pPr>
        <w:pStyle w:val="ListParagraph"/>
        <w:ind w:firstLineChars="0" w:firstLine="0"/>
        <w:rPr>
          <w:ins w:id="697" w:author="玖龙 刘" w:date="2024-12-19T11:18:00Z"/>
          <w:b/>
          <w:bCs/>
        </w:rPr>
      </w:pPr>
      <w:bookmarkStart w:id="698" w:name="_Hlk185521028"/>
      <w:ins w:id="699" w:author="玖龙 刘" w:date="2024-12-19T11:17:00Z">
        <w:r>
          <w:rPr>
            <w:rFonts w:hint="eastAsia"/>
            <w:b/>
            <w:bCs/>
            <w:rPrChange w:id="700" w:author="玖龙 刘" w:date="2024-12-19T11:18:00Z">
              <w:rPr>
                <w:rFonts w:hint="eastAsia"/>
              </w:rPr>
            </w:rPrChange>
          </w:rPr>
          <w:t>在电脑上播放</w:t>
        </w:r>
        <w:r>
          <w:rPr>
            <w:b/>
            <w:bCs/>
            <w:rPrChange w:id="701" w:author="玖龙 刘" w:date="2024-12-19T11:18:00Z">
              <w:rPr/>
            </w:rPrChange>
          </w:rPr>
          <w:t>RAW素材</w:t>
        </w:r>
      </w:ins>
    </w:p>
    <w:p w14:paraId="12DB3726" w14:textId="77777777" w:rsidR="00C1414D" w:rsidRDefault="00000000">
      <w:pPr>
        <w:pStyle w:val="ListParagraph"/>
        <w:ind w:firstLineChars="0" w:firstLine="0"/>
      </w:pPr>
      <w:ins w:id="702" w:author="玖龙 刘" w:date="2024-12-19T11:24:00Z">
        <w:r>
          <w:rPr>
            <w:rPrChange w:id="703" w:author="玖龙 刘" w:date="2024-12-19T11:24:00Z">
              <w:rPr>
                <w:b/>
                <w:bCs/>
              </w:rPr>
            </w:rPrChange>
          </w:rPr>
          <w:t>DNG记录格式的RAW包含快门、ISO、色彩矩阵、色彩曲线等元数据</w:t>
        </w:r>
        <w:r>
          <w:rPr>
            <w:rFonts w:hint="eastAsia"/>
          </w:rPr>
          <w:t>。达芬奇Resolve顺畅支持DNG文件格式，从DNG记录格式、嵌入的元数据到科学、标准的色彩空间，大幅优化后期流程，为后期创作带来更多的可能性。</w:t>
        </w:r>
      </w:ins>
      <w:ins w:id="704" w:author="玖龙 刘" w:date="2024-12-19T11:25:00Z">
        <w:r>
          <w:rPr>
            <w:rFonts w:hint="eastAsia"/>
          </w:rPr>
          <w:t>在后期进行</w:t>
        </w:r>
      </w:ins>
      <w:ins w:id="705" w:author="玖龙 刘" w:date="2024-12-19T11:29:00Z">
        <w:r>
          <w:rPr>
            <w:rFonts w:hint="eastAsia"/>
          </w:rPr>
          <w:t>RAW解码设置</w:t>
        </w:r>
      </w:ins>
      <w:ins w:id="706" w:author="玖龙 刘" w:date="2024-12-19T11:30:00Z">
        <w:r>
          <w:rPr>
            <w:rFonts w:hint="eastAsia"/>
          </w:rPr>
          <w:t>，即可恢复到监看画面。</w:t>
        </w:r>
      </w:ins>
    </w:p>
    <w:bookmarkEnd w:id="698"/>
    <w:p w14:paraId="7EDF79E7" w14:textId="77777777" w:rsidR="00C1414D" w:rsidRDefault="00000000">
      <w:r>
        <w:rPr>
          <w:rFonts w:hint="eastAsia"/>
          <w:b/>
        </w:rPr>
        <w:t>素材文件夹说明</w:t>
      </w:r>
    </w:p>
    <w:p w14:paraId="5E548F99" w14:textId="77777777" w:rsidR="00C1414D" w:rsidRDefault="00000000">
      <w:pPr>
        <w:spacing w:after="120"/>
      </w:pPr>
      <w:r>
        <w:rPr>
          <w:rFonts w:hint="eastAsia"/>
        </w:rPr>
        <w:t>每一条素材以素材文件夹的方式存储在SSD。文件夹名称和素材名称完全一样，比如</w:t>
      </w:r>
      <w:r>
        <w:rPr>
          <w:szCs w:val="22"/>
        </w:rPr>
        <w:t>A003C027_20210421_91B2</w:t>
      </w:r>
      <w:bookmarkStart w:id="707" w:name="_Hlk185589879"/>
      <w:ins w:id="708" w:author="玖龙 刘" w:date="2024-12-19T14:11:00Z">
        <w:r>
          <w:rPr>
            <w:rFonts w:hint="eastAsia"/>
            <w:szCs w:val="22"/>
          </w:rPr>
          <w:t>和</w:t>
        </w:r>
        <w:bookmarkStart w:id="709" w:name="_Hlk185521042"/>
        <w:r>
          <w:rPr>
            <w:rFonts w:hint="eastAsia"/>
          </w:rPr>
          <w:t>A001C002_20190101_R5EB7</w:t>
        </w:r>
      </w:ins>
      <w:bookmarkEnd w:id="707"/>
      <w:bookmarkEnd w:id="709"/>
      <w:r>
        <w:rPr>
          <w:rFonts w:hint="eastAsia"/>
          <w:szCs w:val="22"/>
        </w:rPr>
        <w:t>（</w:t>
      </w:r>
      <w:r>
        <w:rPr>
          <w:rFonts w:hint="eastAsia"/>
        </w:rPr>
        <w:t>在</w:t>
      </w:r>
      <w:hyperlink w:anchor="_3.1_项目和素材信息_1" w:history="1">
        <w:r w:rsidR="00C1414D">
          <w:rPr>
            <w:rStyle w:val="Hyperlink"/>
            <w:rFonts w:hint="eastAsia"/>
          </w:rPr>
          <w:t>3.1 项目和素材信息</w:t>
        </w:r>
      </w:hyperlink>
      <w:r>
        <w:rPr>
          <w:rFonts w:hint="eastAsia"/>
        </w:rPr>
        <w:t>里讲述了素材名称的具体含义），</w:t>
      </w:r>
      <w:r>
        <w:rPr>
          <w:rFonts w:hint="eastAsia"/>
          <w:szCs w:val="22"/>
        </w:rPr>
        <w:t>素材文件夹下包含如下文件：</w:t>
      </w:r>
    </w:p>
    <w:p w14:paraId="6D15C402" w14:textId="77777777" w:rsidR="00C1414D" w:rsidRDefault="00000000">
      <w:pPr>
        <w:pStyle w:val="ListParagraph"/>
        <w:numPr>
          <w:ilvl w:val="0"/>
          <w:numId w:val="29"/>
        </w:numPr>
        <w:spacing w:before="60"/>
        <w:ind w:firstLineChars="0"/>
        <w:rPr>
          <w:ins w:id="710" w:author="玖龙 刘" w:date="2024-12-19T14:09:00Z"/>
        </w:rPr>
      </w:pPr>
      <w:r>
        <w:rPr>
          <w:szCs w:val="22"/>
        </w:rPr>
        <w:t>A003C027_20210421_91B2</w:t>
      </w:r>
      <w:r>
        <w:rPr>
          <w:rFonts w:hint="eastAsia"/>
          <w:szCs w:val="22"/>
        </w:rPr>
        <w:t>.mov：是ProRes mov文件；</w:t>
      </w:r>
    </w:p>
    <w:p w14:paraId="770D8259" w14:textId="77777777" w:rsidR="00C1414D" w:rsidRDefault="00000000">
      <w:pPr>
        <w:pStyle w:val="ListParagraph"/>
        <w:numPr>
          <w:ilvl w:val="0"/>
          <w:numId w:val="29"/>
        </w:numPr>
        <w:spacing w:before="60"/>
        <w:ind w:firstLineChars="0"/>
      </w:pPr>
      <w:bookmarkStart w:id="711" w:name="_Hlk185521054"/>
      <w:ins w:id="712" w:author="玖龙 刘" w:date="2024-12-19T14:10:00Z">
        <w:r>
          <w:rPr>
            <w:rFonts w:hint="eastAsia"/>
          </w:rPr>
          <w:t>A001C002_20190101_R5EB7-0000000：是RAW DNG图片文件；</w:t>
        </w:r>
      </w:ins>
    </w:p>
    <w:bookmarkEnd w:id="711"/>
    <w:p w14:paraId="5C4E99AD" w14:textId="77777777" w:rsidR="00C1414D" w:rsidRDefault="00000000">
      <w:pPr>
        <w:pStyle w:val="ListParagraph"/>
        <w:numPr>
          <w:ilvl w:val="0"/>
          <w:numId w:val="29"/>
        </w:numPr>
        <w:spacing w:before="60"/>
        <w:ind w:firstLineChars="0"/>
        <w:rPr>
          <w:ins w:id="713" w:author="玖龙 刘" w:date="2024-12-19T14:11:00Z"/>
        </w:rPr>
      </w:pPr>
      <w:r>
        <w:rPr>
          <w:szCs w:val="22"/>
        </w:rPr>
        <w:t>A003C027_20210421_91B2</w:t>
      </w:r>
      <w:r>
        <w:t>-</w:t>
      </w:r>
      <w:r>
        <w:rPr>
          <w:rFonts w:hint="eastAsia"/>
        </w:rPr>
        <w:t>CH1</w:t>
      </w:r>
      <w:r>
        <w:t>.wav、</w:t>
      </w:r>
      <w:r>
        <w:rPr>
          <w:szCs w:val="22"/>
        </w:rPr>
        <w:t>A003C027_20210421_91B2</w:t>
      </w:r>
      <w:r>
        <w:t>-</w:t>
      </w:r>
      <w:r>
        <w:rPr>
          <w:rFonts w:hint="eastAsia"/>
        </w:rPr>
        <w:t>CH2</w:t>
      </w:r>
      <w:r>
        <w:t>.wav、</w:t>
      </w:r>
      <w:r>
        <w:rPr>
          <w:szCs w:val="22"/>
        </w:rPr>
        <w:t>A003C027_20210421_91B2</w:t>
      </w:r>
      <w:r>
        <w:t>-</w:t>
      </w:r>
      <w:r>
        <w:rPr>
          <w:rFonts w:hint="eastAsia"/>
        </w:rPr>
        <w:t>CH3</w:t>
      </w:r>
      <w:r>
        <w:t>.wav</w:t>
      </w:r>
      <w:r>
        <w:rPr>
          <w:rFonts w:hint="eastAsia"/>
        </w:rPr>
        <w:t>和</w:t>
      </w:r>
      <w:r>
        <w:rPr>
          <w:szCs w:val="22"/>
        </w:rPr>
        <w:t>A003C027_20210421_91B2</w:t>
      </w:r>
      <w:r>
        <w:t>-</w:t>
      </w:r>
      <w:r>
        <w:rPr>
          <w:rFonts w:hint="eastAsia"/>
        </w:rPr>
        <w:t>CH4</w:t>
      </w:r>
      <w:r>
        <w:t>.wav：</w:t>
      </w:r>
      <w:ins w:id="714" w:author="玖龙 刘" w:date="2024-12-19T14:12:00Z">
        <w:r>
          <w:rPr>
            <w:rFonts w:hint="eastAsia"/>
          </w:rPr>
          <w:t>编码</w:t>
        </w:r>
      </w:ins>
      <w:ins w:id="715" w:author="玖龙 刘" w:date="2024-12-19T14:13:00Z">
        <w:r>
          <w:rPr>
            <w:rFonts w:hint="eastAsia"/>
          </w:rPr>
          <w:t>格式为ProRes，</w:t>
        </w:r>
      </w:ins>
      <w:r>
        <w:t>录制的CH1</w:t>
      </w:r>
      <w:r>
        <w:rPr>
          <w:rFonts w:hint="eastAsia"/>
        </w:rPr>
        <w:t>、CH2、CH3和CH4</w:t>
      </w:r>
      <w:r>
        <w:t>音频文件；</w:t>
      </w:r>
    </w:p>
    <w:p w14:paraId="4E6A59BD" w14:textId="77777777" w:rsidR="00C1414D" w:rsidRDefault="00000000">
      <w:pPr>
        <w:pStyle w:val="ListParagraph"/>
        <w:numPr>
          <w:ilvl w:val="0"/>
          <w:numId w:val="29"/>
        </w:numPr>
        <w:spacing w:before="60"/>
        <w:ind w:firstLineChars="0"/>
      </w:pPr>
      <w:bookmarkStart w:id="716" w:name="_Hlk185521078"/>
      <w:ins w:id="717" w:author="玖龙 刘" w:date="2024-12-19T14:11:00Z">
        <w:r>
          <w:rPr>
            <w:rFonts w:hint="eastAsia"/>
          </w:rPr>
          <w:t>A001C002_20190101_R5EB7-CH1CH2</w:t>
        </w:r>
      </w:ins>
      <w:ins w:id="718" w:author="玖龙 刘" w:date="2024-12-19T14:12:00Z">
        <w:r>
          <w:rPr>
            <w:rFonts w:hint="eastAsia"/>
          </w:rPr>
          <w:t>和A001C002_20190101_R5EB7-CH3CH4：编码格式为RAW，录制的CH1、CH2、CH3和CH4音频文件；</w:t>
        </w:r>
      </w:ins>
    </w:p>
    <w:bookmarkEnd w:id="716"/>
    <w:p w14:paraId="610183F8" w14:textId="77777777" w:rsidR="00C1414D" w:rsidRDefault="00000000">
      <w:pPr>
        <w:pStyle w:val="ListParagraph"/>
        <w:numPr>
          <w:ilvl w:val="0"/>
          <w:numId w:val="29"/>
        </w:numPr>
        <w:spacing w:before="60"/>
        <w:ind w:firstLineChars="0"/>
      </w:pPr>
      <w:r>
        <w:t>***.cube</w:t>
      </w:r>
      <w:r>
        <w:rPr>
          <w:rFonts w:hint="eastAsia"/>
        </w:rPr>
        <w:t>和</w:t>
      </w:r>
      <w:r>
        <w:t>***.look：录制时</w:t>
      </w:r>
      <w:r>
        <w:rPr>
          <w:rFonts w:hint="eastAsia"/>
        </w:rPr>
        <w:t>监看的</w:t>
      </w:r>
      <w:r>
        <w:t>LUT，是cube</w:t>
      </w:r>
      <w:r>
        <w:rPr>
          <w:rFonts w:hint="eastAsia"/>
        </w:rPr>
        <w:t>或look</w:t>
      </w:r>
      <w:r>
        <w:t>格式</w:t>
      </w:r>
      <w:r>
        <w:rPr>
          <w:rFonts w:hint="eastAsia"/>
        </w:rPr>
        <w:t>；</w:t>
      </w:r>
    </w:p>
    <w:p w14:paraId="1230B8E8" w14:textId="77777777" w:rsidR="00C1414D" w:rsidRDefault="00000000">
      <w:pPr>
        <w:pStyle w:val="ListParagraph"/>
        <w:numPr>
          <w:ilvl w:val="0"/>
          <w:numId w:val="29"/>
        </w:numPr>
        <w:spacing w:before="60"/>
        <w:ind w:firstLineChars="0"/>
      </w:pPr>
      <w:r>
        <w:rPr>
          <w:szCs w:val="22"/>
        </w:rPr>
        <w:t>A003C027_20210421_91B2_snapshot</w:t>
      </w:r>
      <w:r>
        <w:t>.bmp：该</w:t>
      </w:r>
      <w:r>
        <w:rPr>
          <w:rFonts w:hint="eastAsia"/>
        </w:rPr>
        <w:t>素材</w:t>
      </w:r>
      <w:r>
        <w:t>的</w:t>
      </w:r>
      <w:r>
        <w:rPr>
          <w:rFonts w:hint="eastAsia"/>
        </w:rPr>
        <w:t>第一帧的</w:t>
      </w:r>
      <w:r>
        <w:t>bmp快照</w:t>
      </w:r>
      <w:r>
        <w:rPr>
          <w:rFonts w:hint="eastAsia"/>
        </w:rPr>
        <w:t>，为录制分辨率的</w:t>
      </w:r>
      <w:r>
        <w:t>1/2x1/2；</w:t>
      </w:r>
    </w:p>
    <w:p w14:paraId="723260C3" w14:textId="77777777" w:rsidR="00C1414D" w:rsidRDefault="00000000">
      <w:pPr>
        <w:pStyle w:val="ListParagraph"/>
        <w:numPr>
          <w:ilvl w:val="0"/>
          <w:numId w:val="29"/>
        </w:numPr>
        <w:spacing w:before="60"/>
        <w:ind w:firstLineChars="0"/>
      </w:pPr>
      <w:r>
        <w:rPr>
          <w:szCs w:val="22"/>
        </w:rPr>
        <w:t>A003C027_20210421_91B2</w:t>
      </w:r>
      <w:r>
        <w:t>-slate.txt：素材信息</w:t>
      </w:r>
      <w:r>
        <w:rPr>
          <w:rFonts w:hint="eastAsia"/>
        </w:rPr>
        <w:t>，里面录制有拍摄条件，如：快门、</w:t>
      </w:r>
      <w:r>
        <w:t>ISO</w:t>
      </w:r>
      <w:r>
        <w:rPr>
          <w:rFonts w:hint="eastAsia"/>
        </w:rPr>
        <w:t>、高光档位、色温等设置；</w:t>
      </w:r>
    </w:p>
    <w:p w14:paraId="11B719CB" w14:textId="77777777" w:rsidR="00C1414D" w:rsidRDefault="00000000">
      <w:pPr>
        <w:pStyle w:val="ListParagraph"/>
        <w:numPr>
          <w:ilvl w:val="0"/>
          <w:numId w:val="29"/>
        </w:numPr>
        <w:spacing w:before="60"/>
        <w:ind w:firstLineChars="0"/>
      </w:pPr>
      <w:r>
        <w:lastRenderedPageBreak/>
        <w:t>mt：</w:t>
      </w:r>
      <w:r>
        <w:rPr>
          <w:rFonts w:hint="eastAsia"/>
        </w:rPr>
        <w:t>存储摄影机状态信息。</w:t>
      </w:r>
    </w:p>
    <w:p w14:paraId="38654B73" w14:textId="77777777" w:rsidR="00C1414D" w:rsidRDefault="00000000">
      <w:pPr>
        <w:ind w:leftChars="40" w:left="80"/>
      </w:pPr>
      <w:r>
        <w:rPr>
          <w:rFonts w:hint="eastAsia"/>
        </w:rPr>
        <w:t>如果素材出现异常，请发送xxx-</w:t>
      </w:r>
      <w:r>
        <w:t>slate.txt和0.mt</w:t>
      </w:r>
      <w:r>
        <w:rPr>
          <w:rFonts w:hint="eastAsia"/>
        </w:rPr>
        <w:t>这两个文件或者直接把素材文件夹打包传给卓曜/Kinefinity。</w:t>
      </w:r>
    </w:p>
    <w:p w14:paraId="210C584A" w14:textId="77777777" w:rsidR="00C1414D" w:rsidRDefault="00000000">
      <w:pPr>
        <w:ind w:left="720" w:hanging="720"/>
        <w:rPr>
          <w:ins w:id="719" w:author="玖龙 刘" w:date="2024-12-19T14:22:00Z"/>
          <w:shd w:val="pct10" w:color="auto" w:fill="FFFFFF"/>
        </w:rPr>
      </w:pPr>
      <w:r>
        <w:rPr>
          <w:rFonts w:hint="eastAsia"/>
          <w:b/>
          <w:color w:val="FFFF00"/>
          <w:highlight w:val="black"/>
          <w:rPrChange w:id="720" w:author="玖龙 刘" w:date="2024-12-19T14:21:00Z">
            <w:rPr>
              <w:rFonts w:hint="eastAsia"/>
              <w:b/>
              <w:color w:val="FFFF00"/>
              <w:highlight w:val="black"/>
              <w:shd w:val="pct10" w:color="auto" w:fill="FFFFFF"/>
            </w:rPr>
          </w:rPrChange>
        </w:rPr>
        <w:t>提示</w:t>
      </w:r>
      <w:r>
        <w:rPr>
          <w:rFonts w:hint="eastAsia"/>
        </w:rPr>
        <w:t xml:space="preserve">    </w:t>
      </w:r>
      <w:ins w:id="721" w:author="玖龙 刘" w:date="2024-12-19T14:18:00Z">
        <w:r>
          <w:rPr>
            <w:rFonts w:hint="eastAsia"/>
            <w:shd w:val="pct10" w:color="auto" w:fill="FFFFFF"/>
            <w:rPrChange w:id="722" w:author="玖龙 刘" w:date="2024-12-19T14:22:00Z">
              <w:rPr>
                <w:rFonts w:hint="eastAsia"/>
              </w:rPr>
            </w:rPrChange>
          </w:rPr>
          <w:t>录制编码为</w:t>
        </w:r>
        <w:r>
          <w:rPr>
            <w:shd w:val="pct10" w:color="auto" w:fill="FFFFFF"/>
            <w:rPrChange w:id="723" w:author="玖龙 刘" w:date="2024-12-19T14:22:00Z">
              <w:rPr/>
            </w:rPrChange>
          </w:rPr>
          <w:t>ProRes</w:t>
        </w:r>
        <w:r>
          <w:rPr>
            <w:rFonts w:hint="eastAsia"/>
            <w:shd w:val="pct10" w:color="auto" w:fill="FFFFFF"/>
            <w:rPrChange w:id="724" w:author="玖龙 刘" w:date="2024-12-19T14:22:00Z">
              <w:rPr>
                <w:rFonts w:hint="eastAsia"/>
              </w:rPr>
            </w:rPrChange>
          </w:rPr>
          <w:t>格式时，</w:t>
        </w:r>
      </w:ins>
      <w:r>
        <w:rPr>
          <w:rFonts w:hint="eastAsia"/>
          <w:shd w:val="pct10" w:color="auto" w:fill="FFFFFF"/>
        </w:rPr>
        <w:t>当项目帧率等于拍摄帧率的时候，声音会录制到ProRes mov文件；否则声音记</w:t>
      </w:r>
      <w:ins w:id="725" w:author="玖龙 刘" w:date="2024-12-19T14:20:00Z">
        <w:r>
          <w:rPr>
            <w:rFonts w:hint="eastAsia"/>
            <w:shd w:val="pct10" w:color="auto" w:fill="FFFFFF"/>
          </w:rPr>
          <w:t>录</w:t>
        </w:r>
      </w:ins>
    </w:p>
    <w:p w14:paraId="71A3DCBB" w14:textId="77777777" w:rsidR="00C1414D" w:rsidRDefault="00000000">
      <w:pPr>
        <w:ind w:leftChars="100" w:left="200" w:firstLineChars="200" w:firstLine="400"/>
        <w:rPr>
          <w:del w:id="726" w:author="玖龙 刘" w:date="2024-12-19T14:19:00Z"/>
          <w:shd w:val="pct10" w:color="auto" w:fill="FFFFFF"/>
        </w:rPr>
        <w:pPrChange w:id="727" w:author="玖龙 刘" w:date="2024-12-19T14:22:00Z">
          <w:pPr>
            <w:ind w:left="720" w:hanging="720"/>
          </w:pPr>
        </w:pPrChange>
      </w:pPr>
      <w:del w:id="728" w:author="玖龙 刘" w:date="2024-12-19T14:20:00Z">
        <w:r>
          <w:rPr>
            <w:rFonts w:hint="eastAsia"/>
            <w:shd w:val="pct10" w:color="auto" w:fill="FFFFFF"/>
          </w:rPr>
          <w:delText>录</w:delText>
        </w:r>
      </w:del>
      <w:r>
        <w:rPr>
          <w:rFonts w:hint="eastAsia"/>
          <w:shd w:val="pct10" w:color="auto" w:fill="FFFFFF"/>
        </w:rPr>
        <w:t>在上述四个独立的wav文</w:t>
      </w:r>
    </w:p>
    <w:p w14:paraId="3657E792" w14:textId="77777777" w:rsidR="00C1414D" w:rsidRDefault="00000000">
      <w:pPr>
        <w:ind w:leftChars="100" w:left="200" w:firstLineChars="200" w:firstLine="400"/>
        <w:rPr>
          <w:ins w:id="729" w:author="玖龙 刘" w:date="2024-12-19T14:18:00Z"/>
          <w:shd w:val="pct10" w:color="auto" w:fill="FFFFFF"/>
        </w:rPr>
        <w:pPrChange w:id="730" w:author="玖龙 刘" w:date="2024-12-19T14:22:00Z">
          <w:pPr>
            <w:ind w:left="720" w:hanging="720"/>
          </w:pPr>
        </w:pPrChange>
      </w:pPr>
      <w:del w:id="731" w:author="玖龙 刘" w:date="2024-12-19T14:19:00Z">
        <w:r>
          <w:rPr>
            <w:b/>
            <w:color w:val="FFFF00"/>
            <w:shd w:val="pct10" w:color="auto" w:fill="FFFFFF"/>
            <w:rPrChange w:id="732" w:author="玖龙 刘" w:date="2024-12-19T14:22:00Z">
              <w:rPr>
                <w:b/>
                <w:color w:val="FFFF00"/>
              </w:rPr>
            </w:rPrChange>
          </w:rPr>
          <w:delText xml:space="preserve">           </w:delText>
        </w:r>
      </w:del>
      <w:r>
        <w:rPr>
          <w:rFonts w:hint="eastAsia"/>
          <w:shd w:val="pct10" w:color="auto" w:fill="FFFFFF"/>
        </w:rPr>
        <w:t>件里。也就是说，如果拍摄升格或者降格，上述四个wav声音文件才可能有用。</w:t>
      </w:r>
    </w:p>
    <w:p w14:paraId="655BAC9F" w14:textId="77777777" w:rsidR="00C1414D" w:rsidRDefault="00000000">
      <w:pPr>
        <w:ind w:leftChars="100" w:left="200" w:firstLineChars="200" w:firstLine="400"/>
        <w:rPr>
          <w:shd w:val="pct10" w:color="auto" w:fill="FFFFFF"/>
        </w:rPr>
        <w:pPrChange w:id="733" w:author="玖龙 刘" w:date="2024-12-19T14:20:00Z">
          <w:pPr>
            <w:ind w:left="720" w:hanging="720"/>
          </w:pPr>
        </w:pPrChange>
      </w:pPr>
      <w:bookmarkStart w:id="734" w:name="_Hlk185521103"/>
      <w:ins w:id="735" w:author="玖龙 刘" w:date="2024-12-19T14:19:00Z">
        <w:r>
          <w:rPr>
            <w:rFonts w:hint="eastAsia"/>
            <w:shd w:val="pct10" w:color="auto" w:fill="FFFFFF"/>
          </w:rPr>
          <w:t>录制编码为RAW格式时，无论项目帧率与拍摄帧率是否相同，声音都会记录在独立的</w:t>
        </w:r>
      </w:ins>
      <w:ins w:id="736" w:author="玖龙 刘" w:date="2024-12-19T14:20:00Z">
        <w:r>
          <w:rPr>
            <w:rFonts w:hint="eastAsia"/>
            <w:shd w:val="pct10" w:color="auto" w:fill="FFFFFF"/>
          </w:rPr>
          <w:t>wav文件中。</w:t>
        </w:r>
      </w:ins>
    </w:p>
    <w:bookmarkEnd w:id="734"/>
    <w:p w14:paraId="08FA2EC6" w14:textId="77777777" w:rsidR="00C1414D" w:rsidRDefault="00000000">
      <w:pPr>
        <w:spacing w:before="60"/>
        <w:ind w:left="720" w:hanging="720"/>
        <w:rPr>
          <w:del w:id="737" w:author="玖龙 刘" w:date="2024-12-19T14:22:00Z"/>
          <w:shd w:val="pct10" w:color="auto" w:fill="FFFFFF"/>
        </w:rPr>
      </w:pPr>
      <w:r>
        <w:rPr>
          <w:rFonts w:hint="eastAsia"/>
          <w:b/>
          <w:color w:val="FFFF00"/>
          <w:highlight w:val="black"/>
          <w:rPrChange w:id="738" w:author="玖龙 刘" w:date="2024-12-19T14:21:00Z">
            <w:rPr>
              <w:rFonts w:hint="eastAsia"/>
              <w:b/>
              <w:color w:val="FFFF00"/>
              <w:highlight w:val="black"/>
              <w:shd w:val="pct10" w:color="auto" w:fill="FFFFFF"/>
            </w:rPr>
          </w:rPrChange>
        </w:rPr>
        <w:t>提示</w:t>
      </w:r>
      <w:r>
        <w:rPr>
          <w:rFonts w:hint="eastAsia"/>
        </w:rPr>
        <w:t xml:space="preserve">   </w:t>
      </w:r>
      <w:r>
        <w:rPr>
          <w:shd w:val="pct10" w:color="auto" w:fill="FFFFFF"/>
          <w:rPrChange w:id="739" w:author="玖龙 刘" w:date="2024-12-19T14:22:00Z">
            <w:rPr/>
          </w:rPrChange>
        </w:rPr>
        <w:t xml:space="preserve"> </w:t>
      </w:r>
      <w:r>
        <w:rPr>
          <w:rFonts w:hint="eastAsia"/>
          <w:shd w:val="pct10" w:color="auto" w:fill="FFFFFF"/>
        </w:rPr>
        <w:t>快速导入mov文件到剪辑软件内时，可以使用在导入对话框里的搜索功能，比如输入：*.mov。即可把SSD</w:t>
      </w:r>
    </w:p>
    <w:p w14:paraId="00E121B3" w14:textId="77777777" w:rsidR="00C1414D" w:rsidRDefault="00000000">
      <w:pPr>
        <w:spacing w:before="60"/>
        <w:ind w:left="720" w:hanging="720"/>
        <w:rPr>
          <w:ins w:id="740" w:author="玖龙 刘" w:date="2024-12-19T14:22:00Z"/>
          <w:shd w:val="pct10" w:color="auto" w:fill="FFFFFF"/>
        </w:rPr>
      </w:pPr>
      <w:del w:id="741" w:author="玖龙 刘" w:date="2024-12-19T14:22:00Z">
        <w:r>
          <w:rPr>
            <w:b/>
            <w:color w:val="FFFF00"/>
            <w:shd w:val="pct10" w:color="auto" w:fill="FFFFFF"/>
            <w:rPrChange w:id="742" w:author="玖龙 刘" w:date="2024-12-19T14:22:00Z">
              <w:rPr>
                <w:b/>
                <w:color w:val="FFFF00"/>
              </w:rPr>
            </w:rPrChange>
          </w:rPr>
          <w:delText xml:space="preserve">           </w:delText>
        </w:r>
      </w:del>
      <w:ins w:id="743" w:author="玖龙 刘" w:date="2024-12-19T14:22:00Z">
        <w:r>
          <w:rPr>
            <w:rFonts w:hint="eastAsia"/>
            <w:shd w:val="pct10" w:color="auto" w:fill="FFFFFF"/>
            <w:rPrChange w:id="744" w:author="玖龙 刘" w:date="2024-12-19T14:22:00Z">
              <w:rPr>
                <w:rFonts w:hint="eastAsia"/>
              </w:rPr>
            </w:rPrChange>
          </w:rPr>
          <w:t>下</w:t>
        </w:r>
      </w:ins>
    </w:p>
    <w:p w14:paraId="57D6733E" w14:textId="77777777" w:rsidR="00C1414D" w:rsidRDefault="00000000">
      <w:pPr>
        <w:spacing w:before="60"/>
        <w:ind w:leftChars="100" w:left="200" w:firstLineChars="200" w:firstLine="400"/>
        <w:rPr>
          <w:ins w:id="745" w:author="玖龙 刘" w:date="2024-12-19T14:23:00Z"/>
          <w:shd w:val="pct10" w:color="auto" w:fill="FFFFFF"/>
        </w:rPr>
      </w:pPr>
      <w:del w:id="746" w:author="玖龙 刘" w:date="2024-12-19T14:22:00Z">
        <w:r>
          <w:rPr>
            <w:rFonts w:hint="eastAsia"/>
            <w:shd w:val="pct10" w:color="auto" w:fill="FFFFFF"/>
          </w:rPr>
          <w:delText>下</w:delText>
        </w:r>
      </w:del>
      <w:r>
        <w:rPr>
          <w:rFonts w:hint="eastAsia"/>
          <w:shd w:val="pct10" w:color="auto" w:fill="FFFFFF"/>
        </w:rPr>
        <w:t>所有mov文件，即视频素材文件完全自动列出来，然后用CTRL+A或者</w:t>
      </w:r>
      <w:r>
        <w:rPr>
          <w:rFonts w:ascii="Cambria Math" w:hAnsi="Cambria Math" w:cs="Cambria Math"/>
          <w:shd w:val="pct10" w:color="auto" w:fill="FFFFFF"/>
        </w:rPr>
        <w:t>⌘</w:t>
      </w:r>
      <w:r>
        <w:rPr>
          <w:rFonts w:hint="eastAsia"/>
          <w:shd w:val="pct10" w:color="auto" w:fill="FFFFFF"/>
        </w:rPr>
        <w:t>+A选择全部mov文件</w:t>
      </w:r>
      <w:bookmarkStart w:id="747" w:name="_Hlk114058246"/>
      <w:r>
        <w:rPr>
          <w:rFonts w:hint="eastAsia"/>
          <w:shd w:val="pct10" w:color="auto" w:fill="FFFFFF"/>
        </w:rPr>
        <w:t>, 拖到自己的</w:t>
      </w:r>
    </w:p>
    <w:p w14:paraId="590FF999" w14:textId="77777777" w:rsidR="00C1414D" w:rsidRDefault="00000000">
      <w:pPr>
        <w:spacing w:before="60"/>
        <w:ind w:leftChars="100" w:left="200" w:firstLineChars="200" w:firstLine="400"/>
        <w:rPr>
          <w:shd w:val="pct10" w:color="auto" w:fill="FFFFFF"/>
        </w:rPr>
        <w:pPrChange w:id="748" w:author="玖龙 刘" w:date="2024-12-19T14:23:00Z">
          <w:pPr>
            <w:spacing w:before="60"/>
            <w:ind w:left="720" w:hanging="720"/>
          </w:pPr>
        </w:pPrChange>
      </w:pPr>
      <w:r>
        <w:rPr>
          <w:rFonts w:hint="eastAsia"/>
          <w:shd w:val="pct10" w:color="auto" w:fill="FFFFFF"/>
        </w:rPr>
        <w:t>剪辑软件中</w:t>
      </w:r>
      <w:bookmarkEnd w:id="747"/>
      <w:r>
        <w:rPr>
          <w:rFonts w:hint="eastAsia"/>
          <w:shd w:val="pct10" w:color="auto" w:fill="FFFFFF"/>
        </w:rPr>
        <w:t>。</w:t>
      </w:r>
    </w:p>
    <w:p w14:paraId="54E75359" w14:textId="77777777" w:rsidR="00C1414D" w:rsidRDefault="00C1414D">
      <w:pPr>
        <w:spacing w:after="200" w:line="276" w:lineRule="auto"/>
        <w:jc w:val="center"/>
      </w:pPr>
    </w:p>
    <w:p w14:paraId="49756555" w14:textId="77777777" w:rsidR="00C1414D" w:rsidRDefault="00C1414D">
      <w:pPr>
        <w:sectPr w:rsidR="00C1414D">
          <w:pgSz w:w="11900" w:h="16840"/>
          <w:pgMar w:top="1985" w:right="720" w:bottom="907" w:left="720" w:header="720" w:footer="907" w:gutter="0"/>
          <w:cols w:space="720"/>
          <w:docGrid w:linePitch="360"/>
        </w:sectPr>
      </w:pPr>
    </w:p>
    <w:bookmarkStart w:id="749" w:name="_Toc150181727"/>
    <w:bookmarkStart w:id="750" w:name="_Toc1635091287"/>
    <w:bookmarkStart w:id="751" w:name="_Toc639904712"/>
    <w:bookmarkStart w:id="752" w:name="_Toc185523835"/>
    <w:p w14:paraId="37BD4C37" w14:textId="77777777" w:rsidR="00C1414D" w:rsidRDefault="00000000">
      <w:pPr>
        <w:pStyle w:val="Heading1"/>
        <w:spacing w:before="0"/>
      </w:pPr>
      <w:r>
        <w:rPr>
          <w:rFonts w:hint="eastAsia"/>
          <w:noProof/>
        </w:rPr>
        <w:lastRenderedPageBreak/>
        <mc:AlternateContent>
          <mc:Choice Requires="wps">
            <w:drawing>
              <wp:anchor distT="0" distB="0" distL="114300" distR="114300" simplePos="0" relativeHeight="251674624" behindDoc="0" locked="0" layoutInCell="1" allowOverlap="1" wp14:anchorId="14650B06" wp14:editId="0364A5FF">
                <wp:simplePos x="0" y="0"/>
                <wp:positionH relativeFrom="column">
                  <wp:posOffset>4762500</wp:posOffset>
                </wp:positionH>
                <wp:positionV relativeFrom="paragraph">
                  <wp:posOffset>527050</wp:posOffset>
                </wp:positionV>
                <wp:extent cx="1840230" cy="1141730"/>
                <wp:effectExtent l="0" t="0" r="0" b="1270"/>
                <wp:wrapSquare wrapText="bothSides"/>
                <wp:docPr id="123" name="Text Box 23"/>
                <wp:cNvGraphicFramePr/>
                <a:graphic xmlns:a="http://schemas.openxmlformats.org/drawingml/2006/main">
                  <a:graphicData uri="http://schemas.microsoft.com/office/word/2010/wordprocessingShape">
                    <wps:wsp>
                      <wps:cNvSpPr txBox="1"/>
                      <wps:spPr>
                        <a:xfrm>
                          <a:off x="0" y="0"/>
                          <a:ext cx="1840230" cy="11417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722E6F" w14:textId="77777777" w:rsidR="00C1414D" w:rsidRDefault="00000000">
                            <w:pPr>
                              <w:jc w:val="center"/>
                              <w:rPr>
                                <w:b/>
                                <w:color w:val="FFFF00"/>
                                <w:sz w:val="18"/>
                              </w:rPr>
                            </w:pPr>
                            <w:r>
                              <w:rPr>
                                <w:rFonts w:hint="eastAsia"/>
                                <w:b/>
                                <w:color w:val="FFFF00"/>
                                <w:sz w:val="18"/>
                                <w:highlight w:val="black"/>
                              </w:rPr>
                              <w:t>菜单操作</w:t>
                            </w:r>
                          </w:p>
                          <w:p w14:paraId="6A6C3DED" w14:textId="77777777" w:rsidR="00C1414D" w:rsidRDefault="00000000">
                            <w:pPr>
                              <w:jc w:val="center"/>
                              <w:rPr>
                                <w:sz w:val="18"/>
                                <w:szCs w:val="22"/>
                              </w:rPr>
                            </w:pPr>
                            <w:r>
                              <w:rPr>
                                <w:rFonts w:hint="eastAsia"/>
                                <w:sz w:val="18"/>
                                <w:szCs w:val="22"/>
                              </w:rPr>
                              <w:t>更改 项目帧率</w:t>
                            </w:r>
                          </w:p>
                          <w:p w14:paraId="559092A0" w14:textId="77777777" w:rsidR="00C1414D" w:rsidRDefault="00000000">
                            <w:pPr>
                              <w:jc w:val="center"/>
                              <w:rPr>
                                <w:sz w:val="18"/>
                              </w:rPr>
                            </w:pPr>
                            <w:r>
                              <w:rPr>
                                <w:rFonts w:hint="eastAsia"/>
                                <w:sz w:val="18"/>
                                <w:szCs w:val="22"/>
                              </w:rPr>
                              <w:t>【MENU</w:t>
                            </w:r>
                            <w:r>
                              <w:rPr>
                                <w:sz w:val="18"/>
                              </w:rPr>
                              <w:sym w:font="Wingdings" w:char="F0E0"/>
                            </w:r>
                            <w:r>
                              <w:rPr>
                                <w:rFonts w:hint="eastAsia"/>
                                <w:sz w:val="18"/>
                              </w:rPr>
                              <w:t>录制</w:t>
                            </w:r>
                            <w:r>
                              <w:rPr>
                                <w:sz w:val="18"/>
                              </w:rPr>
                              <w:sym w:font="Wingdings" w:char="F0E0"/>
                            </w:r>
                            <w:r>
                              <w:rPr>
                                <w:sz w:val="18"/>
                              </w:rPr>
                              <w:t>项目</w:t>
                            </w:r>
                            <w:r>
                              <w:rPr>
                                <w:rFonts w:hint="eastAsia"/>
                                <w:sz w:val="18"/>
                              </w:rPr>
                              <w:t>素材</w:t>
                            </w:r>
                            <w:r>
                              <w:rPr>
                                <w:sz w:val="18"/>
                              </w:rPr>
                              <w:sym w:font="Wingdings" w:char="F0E0"/>
                            </w:r>
                            <w:r>
                              <w:rPr>
                                <w:rFonts w:hint="eastAsia"/>
                                <w:sz w:val="18"/>
                              </w:rPr>
                              <w:t>项目帧率</w:t>
                            </w:r>
                            <w:r>
                              <w:rPr>
                                <w:rFonts w:hint="eastAsia"/>
                                <w:sz w:val="18"/>
                                <w:szCs w:val="2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23" o:spid="_x0000_s1026" o:spt="202" type="#_x0000_t202" style="position:absolute;left:0pt;margin-left:375pt;margin-top:41.5pt;height:89.9pt;width:144.9pt;mso-wrap-distance-bottom:0pt;mso-wrap-distance-left:9pt;mso-wrap-distance-right:9pt;mso-wrap-distance-top:0pt;z-index:251674624;mso-width-relative:page;mso-height-relative:page;" filled="f" stroked="f" coordsize="21600,21600" o:gfxdata="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lAFwHYAAAACwEAAA8AAAAAAAAAAQAgAAAAIgAAAGRycy9kb3ducmV2LnhtbFBLAQIUABQA&#10;AAAIAIdO4kBFTzKPKQIAAG4EAAAOAAAAAAAAAAEAIAAAACcBAABkcnMvZTJvRG9jLnhtbFBLBQYA&#10;AAAABgAGAFkBAADCBQ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更改 项目帧率</w:t>
                      </w:r>
                    </w:p>
                    <w:p>
                      <w:pPr>
                        <w:jc w:val="center"/>
                        <w:rPr>
                          <w:rFonts w:hint="eastAsia"/>
                          <w:sz w:val="18"/>
                        </w:rPr>
                      </w:pPr>
                      <w:r>
                        <w:rPr>
                          <w:rFonts w:hint="eastAsia"/>
                          <w:sz w:val="18"/>
                          <w:szCs w:val="22"/>
                        </w:rPr>
                        <w:t>【MENU</w:t>
                      </w:r>
                      <w:r>
                        <w:rPr>
                          <w:sz w:val="18"/>
                        </w:rPr>
                        <w:sym w:font="Wingdings" w:char="F0E0"/>
                      </w:r>
                      <w:r>
                        <w:rPr>
                          <w:rFonts w:hint="eastAsia"/>
                          <w:sz w:val="18"/>
                        </w:rPr>
                        <w:t>录制</w:t>
                      </w:r>
                      <w:r>
                        <w:rPr>
                          <w:sz w:val="18"/>
                        </w:rPr>
                        <w:sym w:font="Wingdings" w:char="F0E0"/>
                      </w:r>
                      <w:r>
                        <w:rPr>
                          <w:sz w:val="18"/>
                        </w:rPr>
                        <w:t>项目</w:t>
                      </w:r>
                      <w:r>
                        <w:rPr>
                          <w:rFonts w:hint="eastAsia"/>
                          <w:sz w:val="18"/>
                        </w:rPr>
                        <w:t>素材</w:t>
                      </w:r>
                      <w:r>
                        <w:rPr>
                          <w:sz w:val="18"/>
                        </w:rPr>
                        <w:sym w:font="Wingdings" w:char="F0E0"/>
                      </w:r>
                      <w:r>
                        <w:rPr>
                          <w:rFonts w:hint="eastAsia"/>
                          <w:sz w:val="18"/>
                        </w:rPr>
                        <w:t>项目帧率</w:t>
                      </w:r>
                      <w:r>
                        <w:rPr>
                          <w:rFonts w:hint="eastAsia"/>
                          <w:sz w:val="18"/>
                          <w:szCs w:val="22"/>
                        </w:rPr>
                        <w:t>】</w:t>
                      </w:r>
                    </w:p>
                  </w:txbxContent>
                </v:textbox>
                <w10:wrap type="square"/>
              </v:shape>
            </w:pict>
          </mc:Fallback>
        </mc:AlternateContent>
      </w:r>
      <w:r>
        <w:t>3.</w:t>
      </w:r>
      <w:commentRangeStart w:id="753"/>
      <w:r>
        <w:t xml:space="preserve"> </w:t>
      </w:r>
      <w:r>
        <w:rPr>
          <w:rFonts w:hint="eastAsia"/>
        </w:rPr>
        <w:t>高级操作和设置</w:t>
      </w:r>
      <w:bookmarkEnd w:id="749"/>
      <w:bookmarkEnd w:id="750"/>
      <w:bookmarkEnd w:id="751"/>
      <w:commentRangeEnd w:id="753"/>
      <w:r>
        <w:rPr>
          <w:rStyle w:val="CommentReference"/>
          <w:b w:val="0"/>
          <w:bCs w:val="0"/>
          <w:color w:val="000000" w:themeColor="text1"/>
        </w:rPr>
        <w:commentReference w:id="753"/>
      </w:r>
      <w:bookmarkEnd w:id="752"/>
    </w:p>
    <w:p w14:paraId="47E63641" w14:textId="77777777" w:rsidR="00C1414D" w:rsidRDefault="00000000">
      <w:pPr>
        <w:pStyle w:val="Heading2"/>
      </w:pPr>
      <w:bookmarkStart w:id="754" w:name="_3.1_项目和素材信息_1"/>
      <w:bookmarkStart w:id="755" w:name="_Toc280390408"/>
      <w:bookmarkStart w:id="756" w:name="_Toc185523836"/>
      <w:bookmarkStart w:id="757" w:name="_Toc1778513597"/>
      <w:bookmarkStart w:id="758" w:name="_Toc150181728"/>
      <w:bookmarkEnd w:id="754"/>
      <w:r>
        <w:t>3.</w:t>
      </w:r>
      <w:r>
        <w:rPr>
          <w:rFonts w:hint="eastAsia"/>
        </w:rPr>
        <w:t>1</w:t>
      </w:r>
      <w:r>
        <w:t xml:space="preserve"> </w:t>
      </w:r>
      <w:r>
        <w:rPr>
          <w:rFonts w:hint="eastAsia"/>
        </w:rPr>
        <w:t>项目和</w:t>
      </w:r>
      <w:r>
        <w:t>素材信息</w:t>
      </w:r>
      <w:bookmarkEnd w:id="755"/>
      <w:bookmarkEnd w:id="756"/>
      <w:bookmarkEnd w:id="757"/>
      <w:bookmarkEnd w:id="758"/>
    </w:p>
    <w:p w14:paraId="65BC3DEB" w14:textId="77777777" w:rsidR="00C1414D" w:rsidRDefault="00000000">
      <w:r>
        <w:rPr>
          <w:rFonts w:hint="eastAsia"/>
        </w:rPr>
        <w:t>当开启一个新的拍摄项目时，建议确定好：</w:t>
      </w:r>
    </w:p>
    <w:p w14:paraId="01A04634" w14:textId="77777777" w:rsidR="00C1414D" w:rsidRDefault="00000000">
      <w:pPr>
        <w:pStyle w:val="ListParagraph"/>
        <w:numPr>
          <w:ilvl w:val="0"/>
          <w:numId w:val="30"/>
        </w:numPr>
        <w:spacing w:before="60" w:after="0" w:line="240" w:lineRule="auto"/>
        <w:ind w:left="714" w:firstLineChars="0" w:hanging="357"/>
      </w:pPr>
      <w:r>
        <w:rPr>
          <w:rFonts w:hint="eastAsia"/>
          <w:b/>
        </w:rPr>
        <w:t>项目帧率：</w:t>
      </w:r>
      <w:r>
        <w:rPr>
          <w:rFonts w:hint="eastAsia"/>
        </w:rPr>
        <w:t>即最终成片的播放帧率，比如25fps；该帧率也和后期剪辑项目的帧率一致；没有特殊情况，项目帧率在拍摄过程中，不应该改变；</w:t>
      </w:r>
    </w:p>
    <w:p w14:paraId="7CB1E698" w14:textId="77777777" w:rsidR="00C1414D" w:rsidRDefault="00000000">
      <w:pPr>
        <w:pStyle w:val="ListParagraph"/>
        <w:numPr>
          <w:ilvl w:val="0"/>
          <w:numId w:val="30"/>
        </w:numPr>
        <w:spacing w:before="60" w:after="0" w:line="240" w:lineRule="auto"/>
        <w:ind w:left="714" w:firstLineChars="0" w:hanging="357"/>
      </w:pPr>
      <w:r>
        <w:rPr>
          <w:rFonts w:hint="eastAsia"/>
          <w:b/>
          <w:noProof/>
        </w:rPr>
        <mc:AlternateContent>
          <mc:Choice Requires="wps">
            <w:drawing>
              <wp:anchor distT="0" distB="0" distL="114300" distR="114300" simplePos="0" relativeHeight="251722752" behindDoc="0" locked="0" layoutInCell="1" allowOverlap="1" wp14:anchorId="4740DFAF" wp14:editId="1ED21152">
                <wp:simplePos x="0" y="0"/>
                <wp:positionH relativeFrom="column">
                  <wp:posOffset>4762500</wp:posOffset>
                </wp:positionH>
                <wp:positionV relativeFrom="paragraph">
                  <wp:posOffset>116205</wp:posOffset>
                </wp:positionV>
                <wp:extent cx="1874520" cy="1184910"/>
                <wp:effectExtent l="0" t="0" r="0" b="0"/>
                <wp:wrapSquare wrapText="bothSides"/>
                <wp:docPr id="124" name="Text Box 24"/>
                <wp:cNvGraphicFramePr/>
                <a:graphic xmlns:a="http://schemas.openxmlformats.org/drawingml/2006/main">
                  <a:graphicData uri="http://schemas.microsoft.com/office/word/2010/wordprocessingShape">
                    <wps:wsp>
                      <wps:cNvSpPr txBox="1"/>
                      <wps:spPr>
                        <a:xfrm>
                          <a:off x="0" y="0"/>
                          <a:ext cx="1874520" cy="1184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8DF60A" w14:textId="77777777" w:rsidR="00C1414D" w:rsidRDefault="00000000">
                            <w:pPr>
                              <w:jc w:val="center"/>
                              <w:rPr>
                                <w:b/>
                                <w:color w:val="FFFF00"/>
                                <w:sz w:val="18"/>
                              </w:rPr>
                            </w:pPr>
                            <w:r>
                              <w:rPr>
                                <w:rFonts w:hint="eastAsia"/>
                                <w:b/>
                                <w:color w:val="FFFF00"/>
                                <w:sz w:val="18"/>
                                <w:highlight w:val="black"/>
                              </w:rPr>
                              <w:t>菜单操作</w:t>
                            </w:r>
                          </w:p>
                          <w:p w14:paraId="78249B4C" w14:textId="77777777" w:rsidR="00C1414D" w:rsidRDefault="00000000">
                            <w:pPr>
                              <w:jc w:val="center"/>
                              <w:rPr>
                                <w:sz w:val="18"/>
                                <w:szCs w:val="22"/>
                              </w:rPr>
                            </w:pPr>
                            <w:r>
                              <w:rPr>
                                <w:rFonts w:hint="eastAsia"/>
                                <w:sz w:val="18"/>
                                <w:szCs w:val="22"/>
                              </w:rPr>
                              <w:t>设置 素材信息</w:t>
                            </w:r>
                          </w:p>
                          <w:p w14:paraId="2F669F42" w14:textId="77777777" w:rsidR="00C1414D" w:rsidRDefault="00000000">
                            <w:pPr>
                              <w:jc w:val="center"/>
                              <w:rPr>
                                <w:sz w:val="18"/>
                              </w:rPr>
                            </w:pPr>
                            <w:r>
                              <w:rPr>
                                <w:rFonts w:hint="eastAsia"/>
                                <w:sz w:val="18"/>
                                <w:szCs w:val="22"/>
                              </w:rPr>
                              <w:t>【MENU</w:t>
                            </w:r>
                            <w:r>
                              <w:rPr>
                                <w:sz w:val="18"/>
                              </w:rPr>
                              <w:sym w:font="Wingdings" w:char="F0E0"/>
                            </w:r>
                            <w:r>
                              <w:rPr>
                                <w:rFonts w:hint="eastAsia"/>
                                <w:sz w:val="18"/>
                              </w:rPr>
                              <w:t>录制</w:t>
                            </w:r>
                            <w:r>
                              <w:rPr>
                                <w:sz w:val="18"/>
                              </w:rPr>
                              <w:sym w:font="Wingdings" w:char="F0E0"/>
                            </w:r>
                            <w:r>
                              <w:rPr>
                                <w:rFonts w:hint="eastAsia"/>
                                <w:sz w:val="18"/>
                              </w:rPr>
                              <w:t>项目素材</w:t>
                            </w:r>
                            <w:r>
                              <w:rPr>
                                <w:sz w:val="18"/>
                              </w:rPr>
                              <w:sym w:font="Wingdings" w:char="F0E0"/>
                            </w:r>
                            <w:r>
                              <w:rPr>
                                <w:sz w:val="18"/>
                              </w:rPr>
                              <w:t>项目</w:t>
                            </w:r>
                            <w:r>
                              <w:rPr>
                                <w:rFonts w:hint="eastAsia"/>
                                <w:sz w:val="18"/>
                              </w:rPr>
                              <w:t>信息</w:t>
                            </w:r>
                            <w:r>
                              <w:rPr>
                                <w:rFonts w:hint="eastAsia"/>
                                <w:sz w:val="18"/>
                                <w:szCs w:val="2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24" o:spid="_x0000_s1026" o:spt="202" type="#_x0000_t202" style="position:absolute;left:0pt;margin-left:375pt;margin-top:9.15pt;height:93.3pt;width:147.6pt;mso-wrap-distance-bottom:0pt;mso-wrap-distance-left:9pt;mso-wrap-distance-right:9pt;mso-wrap-distance-top:0pt;z-index:251722752;mso-width-relative:page;mso-height-relative:page;" filled="f" stroked="f" coordsize="21600,21600" o:gfxdata="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JBwgtNgAAAALAQAADwAAAAAAAAABACAAAAAiAAAAZHJzL2Rvd25yZXYueG1sUEsBAhQA&#10;FAAAAAgAh07iQPC5aEQrAgAAbgQAAA4AAAAAAAAAAQAgAAAAJwEAAGRycy9lMm9Eb2MueG1sUEsF&#10;BgAAAAAGAAYAWQEAAMQFA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设置 素材信息</w:t>
                      </w:r>
                    </w:p>
                    <w:p>
                      <w:pPr>
                        <w:jc w:val="center"/>
                        <w:rPr>
                          <w:rFonts w:hint="eastAsia"/>
                          <w:sz w:val="18"/>
                        </w:rPr>
                      </w:pPr>
                      <w:r>
                        <w:rPr>
                          <w:rFonts w:hint="eastAsia"/>
                          <w:sz w:val="18"/>
                          <w:szCs w:val="22"/>
                        </w:rPr>
                        <w:t>【MENU</w:t>
                      </w:r>
                      <w:r>
                        <w:rPr>
                          <w:sz w:val="18"/>
                        </w:rPr>
                        <w:sym w:font="Wingdings" w:char="F0E0"/>
                      </w:r>
                      <w:r>
                        <w:rPr>
                          <w:rFonts w:hint="eastAsia"/>
                          <w:sz w:val="18"/>
                        </w:rPr>
                        <w:t>录制</w:t>
                      </w:r>
                      <w:r>
                        <w:rPr>
                          <w:sz w:val="18"/>
                        </w:rPr>
                        <w:sym w:font="Wingdings" w:char="F0E0"/>
                      </w:r>
                      <w:r>
                        <w:rPr>
                          <w:rFonts w:hint="eastAsia"/>
                          <w:sz w:val="18"/>
                        </w:rPr>
                        <w:t>项目素材</w:t>
                      </w:r>
                      <w:r>
                        <w:rPr>
                          <w:sz w:val="18"/>
                        </w:rPr>
                        <w:sym w:font="Wingdings" w:char="F0E0"/>
                      </w:r>
                      <w:r>
                        <w:rPr>
                          <w:sz w:val="18"/>
                        </w:rPr>
                        <w:t>项目</w:t>
                      </w:r>
                      <w:r>
                        <w:rPr>
                          <w:rFonts w:hint="eastAsia"/>
                          <w:sz w:val="18"/>
                        </w:rPr>
                        <w:t>信息</w:t>
                      </w:r>
                      <w:r>
                        <w:rPr>
                          <w:rFonts w:hint="eastAsia"/>
                          <w:sz w:val="18"/>
                          <w:szCs w:val="22"/>
                        </w:rPr>
                        <w:t>】</w:t>
                      </w:r>
                    </w:p>
                  </w:txbxContent>
                </v:textbox>
                <w10:wrap type="square"/>
              </v:shape>
            </w:pict>
          </mc:Fallback>
        </mc:AlternateContent>
      </w:r>
      <w:r>
        <w:rPr>
          <w:rFonts w:hint="eastAsia"/>
          <w:b/>
        </w:rPr>
        <w:t>项目信息：</w:t>
      </w:r>
      <w:r>
        <w:rPr>
          <w:rFonts w:hint="eastAsia"/>
        </w:rPr>
        <w:t>如</w:t>
      </w:r>
      <w:r>
        <w:t>片名、导演、摄影师</w:t>
      </w:r>
      <w:r>
        <w:rPr>
          <w:rFonts w:hint="eastAsia"/>
        </w:rPr>
        <w:t>，设置到摄影机的素材信息里。这样在后期时可以从slate.txt获得这些信息；</w:t>
      </w:r>
    </w:p>
    <w:p w14:paraId="0EF868FE" w14:textId="77777777" w:rsidR="00C1414D" w:rsidRDefault="00C1414D">
      <w:pPr>
        <w:pStyle w:val="ListParagraph"/>
        <w:numPr>
          <w:ilvl w:val="0"/>
          <w:numId w:val="30"/>
        </w:numPr>
        <w:spacing w:before="60" w:after="0" w:line="240" w:lineRule="auto"/>
        <w:ind w:left="714" w:firstLineChars="0" w:hanging="357"/>
      </w:pPr>
      <w:hyperlink w:anchor="_2.9_编码格式_1" w:history="1">
        <w:r>
          <w:rPr>
            <w:rStyle w:val="Hyperlink"/>
            <w:rFonts w:hint="eastAsia"/>
            <w:b/>
          </w:rPr>
          <w:t>编码格式</w:t>
        </w:r>
      </w:hyperlink>
      <w:r w:rsidR="00000000">
        <w:rPr>
          <w:rFonts w:hint="eastAsia"/>
          <w:b/>
        </w:rPr>
        <w:t>：</w:t>
      </w:r>
      <w:r w:rsidR="00000000">
        <w:rPr>
          <w:rFonts w:hint="eastAsia"/>
        </w:rPr>
        <w:t>选择机内直录ProRes 编码或RAW编码；</w:t>
      </w:r>
    </w:p>
    <w:p w14:paraId="6AE08CB9" w14:textId="77777777" w:rsidR="00C1414D" w:rsidRDefault="00000000">
      <w:pPr>
        <w:pStyle w:val="ListParagraph"/>
        <w:numPr>
          <w:ilvl w:val="0"/>
          <w:numId w:val="30"/>
        </w:numPr>
        <w:spacing w:before="60" w:after="0" w:line="240" w:lineRule="auto"/>
        <w:ind w:left="714" w:firstLineChars="0" w:hanging="357"/>
      </w:pPr>
      <w:r>
        <w:rPr>
          <w:rFonts w:hint="eastAsia"/>
          <w:b/>
        </w:rPr>
        <w:t>项目遮幅：</w:t>
      </w:r>
      <w:r>
        <w:t>选择从典型的2.4:1、2:1、17:9、16:9</w:t>
      </w:r>
      <w:r>
        <w:rPr>
          <w:rFonts w:hint="eastAsia"/>
        </w:rPr>
        <w:t>或</w:t>
      </w:r>
      <w:r>
        <w:t>4:3，适合Instagram的1:1、适合手机竖屏显示的9:16和1:2</w:t>
      </w:r>
      <w:r>
        <w:rPr>
          <w:rFonts w:hint="eastAsia"/>
        </w:rPr>
        <w:t>。</w:t>
      </w:r>
      <w:r>
        <w:t>遮幅还适合于变宽的拍摄模式。</w:t>
      </w:r>
    </w:p>
    <w:p w14:paraId="438374BE" w14:textId="77777777" w:rsidR="00C1414D" w:rsidRDefault="00000000">
      <w:r>
        <w:rPr>
          <w:rFonts w:hint="eastAsia"/>
        </w:rPr>
        <w:t>编码格式的选择根据项目的大小、后期流程、调色师的习惯而定：</w:t>
      </w:r>
    </w:p>
    <w:p w14:paraId="25226748" w14:textId="77777777" w:rsidR="00C1414D" w:rsidRDefault="00000000">
      <w:pPr>
        <w:pStyle w:val="ListParagraph"/>
        <w:numPr>
          <w:ilvl w:val="0"/>
          <w:numId w:val="31"/>
        </w:numPr>
        <w:spacing w:before="60" w:after="0" w:line="240" w:lineRule="auto"/>
        <w:ind w:left="714" w:firstLineChars="0" w:hanging="357"/>
      </w:pPr>
      <w:r>
        <w:rPr>
          <w:rFonts w:hint="eastAsia"/>
          <w:b/>
          <w:noProof/>
          <w:szCs w:val="22"/>
        </w:rPr>
        <mc:AlternateContent>
          <mc:Choice Requires="wps">
            <w:drawing>
              <wp:anchor distT="0" distB="0" distL="114300" distR="114300" simplePos="0" relativeHeight="251717632" behindDoc="0" locked="0" layoutInCell="1" allowOverlap="1" wp14:anchorId="7BEF3AF8" wp14:editId="23B6478A">
                <wp:simplePos x="0" y="0"/>
                <wp:positionH relativeFrom="column">
                  <wp:posOffset>4759325</wp:posOffset>
                </wp:positionH>
                <wp:positionV relativeFrom="paragraph">
                  <wp:posOffset>136525</wp:posOffset>
                </wp:positionV>
                <wp:extent cx="1876425" cy="2421255"/>
                <wp:effectExtent l="0" t="0" r="28575" b="17145"/>
                <wp:wrapSquare wrapText="bothSides"/>
                <wp:docPr id="125" name="Text Box 11"/>
                <wp:cNvGraphicFramePr/>
                <a:graphic xmlns:a="http://schemas.openxmlformats.org/drawingml/2006/main">
                  <a:graphicData uri="http://schemas.microsoft.com/office/word/2010/wordprocessingShape">
                    <wps:wsp>
                      <wps:cNvSpPr txBox="1"/>
                      <wps:spPr>
                        <a:xfrm>
                          <a:off x="0" y="0"/>
                          <a:ext cx="1876425" cy="242125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2DC0BBE" w14:textId="77777777" w:rsidR="00C1414D" w:rsidRDefault="00000000">
                            <w:pPr>
                              <w:jc w:val="center"/>
                              <w:rPr>
                                <w:b/>
                                <w:sz w:val="18"/>
                                <w:szCs w:val="22"/>
                              </w:rPr>
                            </w:pPr>
                            <w:r>
                              <w:rPr>
                                <w:rFonts w:hint="eastAsia"/>
                                <w:b/>
                                <w:sz w:val="18"/>
                                <w:szCs w:val="22"/>
                              </w:rPr>
                              <w:t>素材名称</w:t>
                            </w:r>
                          </w:p>
                          <w:p w14:paraId="6EBB475F" w14:textId="77777777" w:rsidR="00C1414D" w:rsidRDefault="00000000">
                            <w:pPr>
                              <w:jc w:val="center"/>
                              <w:rPr>
                                <w:sz w:val="18"/>
                                <w:szCs w:val="22"/>
                              </w:rPr>
                            </w:pPr>
                            <w:r>
                              <w:rPr>
                                <w:sz w:val="18"/>
                                <w:szCs w:val="22"/>
                              </w:rPr>
                              <w:t>A003C027_20210421_91B2</w:t>
                            </w:r>
                          </w:p>
                          <w:p w14:paraId="21ADEF11" w14:textId="77777777" w:rsidR="00C1414D" w:rsidRDefault="00000000">
                            <w:pPr>
                              <w:pStyle w:val="ListParagraph"/>
                              <w:numPr>
                                <w:ilvl w:val="0"/>
                                <w:numId w:val="32"/>
                              </w:numPr>
                              <w:spacing w:before="60" w:after="0"/>
                              <w:ind w:left="357" w:firstLineChars="0" w:firstLine="0"/>
                              <w:rPr>
                                <w:sz w:val="18"/>
                                <w:szCs w:val="22"/>
                              </w:rPr>
                            </w:pPr>
                            <w:r>
                              <w:rPr>
                                <w:sz w:val="18"/>
                                <w:szCs w:val="22"/>
                              </w:rPr>
                              <w:t>A</w:t>
                            </w:r>
                            <w:r>
                              <w:rPr>
                                <w:rFonts w:hint="eastAsia"/>
                                <w:sz w:val="18"/>
                                <w:szCs w:val="22"/>
                              </w:rPr>
                              <w:t>：</w:t>
                            </w:r>
                            <w:r>
                              <w:rPr>
                                <w:sz w:val="18"/>
                                <w:szCs w:val="22"/>
                              </w:rPr>
                              <w:t>机位号</w:t>
                            </w:r>
                            <w:r>
                              <w:rPr>
                                <w:rFonts w:hint="eastAsia"/>
                                <w:sz w:val="18"/>
                                <w:szCs w:val="22"/>
                              </w:rPr>
                              <w:t>；</w:t>
                            </w:r>
                          </w:p>
                          <w:p w14:paraId="28B913B4" w14:textId="77777777" w:rsidR="00C1414D" w:rsidRDefault="00000000">
                            <w:pPr>
                              <w:pStyle w:val="ListParagraph"/>
                              <w:numPr>
                                <w:ilvl w:val="0"/>
                                <w:numId w:val="32"/>
                              </w:numPr>
                              <w:spacing w:before="60" w:after="0"/>
                              <w:ind w:left="357" w:firstLineChars="0" w:firstLine="0"/>
                              <w:rPr>
                                <w:sz w:val="18"/>
                                <w:szCs w:val="22"/>
                              </w:rPr>
                            </w:pPr>
                            <w:r>
                              <w:rPr>
                                <w:sz w:val="18"/>
                                <w:szCs w:val="22"/>
                              </w:rPr>
                              <w:t>003</w:t>
                            </w:r>
                            <w:r>
                              <w:rPr>
                                <w:rFonts w:hint="eastAsia"/>
                                <w:sz w:val="18"/>
                                <w:szCs w:val="22"/>
                              </w:rPr>
                              <w:t>：卷</w:t>
                            </w:r>
                            <w:r>
                              <w:rPr>
                                <w:sz w:val="18"/>
                                <w:szCs w:val="22"/>
                              </w:rPr>
                              <w:t>号</w:t>
                            </w:r>
                            <w:r>
                              <w:rPr>
                                <w:rFonts w:hint="eastAsia"/>
                                <w:sz w:val="18"/>
                                <w:szCs w:val="22"/>
                              </w:rPr>
                              <w:t>；</w:t>
                            </w:r>
                          </w:p>
                          <w:p w14:paraId="5F35A087" w14:textId="77777777" w:rsidR="00C1414D" w:rsidRDefault="00000000">
                            <w:pPr>
                              <w:pStyle w:val="ListParagraph"/>
                              <w:numPr>
                                <w:ilvl w:val="0"/>
                                <w:numId w:val="32"/>
                              </w:numPr>
                              <w:spacing w:before="60" w:after="0"/>
                              <w:ind w:left="357" w:firstLineChars="0" w:firstLine="0"/>
                              <w:rPr>
                                <w:sz w:val="18"/>
                                <w:szCs w:val="22"/>
                              </w:rPr>
                            </w:pPr>
                            <w:r>
                              <w:rPr>
                                <w:rFonts w:hint="eastAsia"/>
                                <w:sz w:val="18"/>
                                <w:szCs w:val="22"/>
                              </w:rPr>
                              <w:t>C：Clip素材的缩写；</w:t>
                            </w:r>
                          </w:p>
                          <w:p w14:paraId="275C4777" w14:textId="77777777" w:rsidR="00C1414D" w:rsidRDefault="00000000">
                            <w:pPr>
                              <w:pStyle w:val="ListParagraph"/>
                              <w:numPr>
                                <w:ilvl w:val="0"/>
                                <w:numId w:val="32"/>
                              </w:numPr>
                              <w:spacing w:before="60" w:after="0"/>
                              <w:ind w:left="357" w:firstLineChars="0" w:firstLine="0"/>
                              <w:rPr>
                                <w:sz w:val="18"/>
                                <w:szCs w:val="22"/>
                              </w:rPr>
                            </w:pPr>
                            <w:r>
                              <w:rPr>
                                <w:rFonts w:hint="eastAsia"/>
                                <w:sz w:val="18"/>
                                <w:szCs w:val="22"/>
                              </w:rPr>
                              <w:t>027：素材序号</w:t>
                            </w:r>
                            <w:r>
                              <w:rPr>
                                <w:sz w:val="18"/>
                                <w:szCs w:val="22"/>
                              </w:rPr>
                              <w:t>；</w:t>
                            </w:r>
                          </w:p>
                          <w:p w14:paraId="1A2E73B4" w14:textId="77777777" w:rsidR="00C1414D" w:rsidRDefault="00000000">
                            <w:pPr>
                              <w:pStyle w:val="ListParagraph"/>
                              <w:numPr>
                                <w:ilvl w:val="0"/>
                                <w:numId w:val="32"/>
                              </w:numPr>
                              <w:spacing w:before="60" w:after="0"/>
                              <w:ind w:left="357" w:firstLineChars="0" w:firstLine="0"/>
                              <w:rPr>
                                <w:sz w:val="18"/>
                                <w:szCs w:val="22"/>
                              </w:rPr>
                            </w:pPr>
                            <w:r>
                              <w:rPr>
                                <w:rFonts w:hint="eastAsia"/>
                                <w:sz w:val="18"/>
                                <w:szCs w:val="22"/>
                              </w:rPr>
                              <w:t>20210421：拍摄日期；</w:t>
                            </w:r>
                          </w:p>
                          <w:p w14:paraId="03198135" w14:textId="77777777" w:rsidR="00C1414D" w:rsidRDefault="00000000">
                            <w:pPr>
                              <w:pStyle w:val="ListParagraph"/>
                              <w:numPr>
                                <w:ilvl w:val="0"/>
                                <w:numId w:val="32"/>
                              </w:numPr>
                              <w:spacing w:before="60" w:after="0"/>
                              <w:ind w:left="839" w:firstLineChars="0" w:hanging="482"/>
                              <w:rPr>
                                <w:sz w:val="18"/>
                                <w:szCs w:val="22"/>
                              </w:rPr>
                            </w:pPr>
                            <w:r>
                              <w:rPr>
                                <w:rFonts w:hint="eastAsia"/>
                                <w:sz w:val="18"/>
                                <w:szCs w:val="22"/>
                              </w:rPr>
                              <w:t>91B2为随机数。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11" o:spid="_x0000_s1026" o:spt="202" type="#_x0000_t202" style="position:absolute;left:0pt;margin-left:374.75pt;margin-top:10.75pt;height:190.65pt;width:147.75pt;mso-wrap-distance-bottom:0pt;mso-wrap-distance-left:9pt;mso-wrap-distance-right:9pt;mso-wrap-distance-top:0pt;z-index:251717632;mso-width-relative:page;mso-height-relative:page;" filled="f" stroked="t" coordsize="21600,21600" o:gfxdata="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KgV7RNkAAAALAQAADwAAAAAAAAABACAAAAAiAAAAZHJz&#10;L2Rvd25yZXYueG1sUEsBAhQAFAAAAAgAh07iQPZCeS48AgAAlwQAAA4AAAAAAAAAAQAgAAAAKAEA&#10;AGRycy9lMm9Eb2MueG1sUEsFBgAAAAAGAAYAWQEAANYFAAAAAA==&#10;">
                <v:fill on="f" focussize="0,0"/>
                <v:stroke color="#000000 [3213]" joinstyle="round"/>
                <v:imagedata o:title=""/>
                <o:lock v:ext="edit" aspectratio="f"/>
                <v:textbox>
                  <w:txbxContent>
                    <w:p>
                      <w:pPr>
                        <w:jc w:val="center"/>
                        <w:rPr>
                          <w:rFonts w:hint="eastAsia"/>
                          <w:b/>
                          <w:sz w:val="18"/>
                          <w:szCs w:val="22"/>
                        </w:rPr>
                      </w:pPr>
                      <w:r>
                        <w:rPr>
                          <w:rFonts w:hint="eastAsia"/>
                          <w:b/>
                          <w:sz w:val="18"/>
                          <w:szCs w:val="22"/>
                        </w:rPr>
                        <w:t>素材名称</w:t>
                      </w:r>
                    </w:p>
                    <w:p>
                      <w:pPr>
                        <w:jc w:val="center"/>
                        <w:rPr>
                          <w:rFonts w:hint="eastAsia"/>
                          <w:sz w:val="18"/>
                          <w:szCs w:val="22"/>
                        </w:rPr>
                      </w:pPr>
                      <w:r>
                        <w:rPr>
                          <w:sz w:val="18"/>
                          <w:szCs w:val="22"/>
                        </w:rPr>
                        <w:t>A003C027_20210421_91B2</w:t>
                      </w:r>
                    </w:p>
                    <w:p>
                      <w:pPr>
                        <w:pStyle w:val="9"/>
                        <w:numPr>
                          <w:ilvl w:val="0"/>
                          <w:numId w:val="32"/>
                        </w:numPr>
                        <w:spacing w:before="60" w:after="0"/>
                        <w:ind w:left="357" w:firstLine="0" w:firstLineChars="0"/>
                        <w:rPr>
                          <w:rFonts w:hint="eastAsia"/>
                          <w:sz w:val="18"/>
                          <w:szCs w:val="22"/>
                        </w:rPr>
                      </w:pPr>
                      <w:r>
                        <w:rPr>
                          <w:sz w:val="18"/>
                          <w:szCs w:val="22"/>
                        </w:rPr>
                        <w:t>A</w:t>
                      </w:r>
                      <w:r>
                        <w:rPr>
                          <w:rFonts w:hint="eastAsia"/>
                          <w:sz w:val="18"/>
                          <w:szCs w:val="22"/>
                        </w:rPr>
                        <w:t>：</w:t>
                      </w:r>
                      <w:r>
                        <w:rPr>
                          <w:sz w:val="18"/>
                          <w:szCs w:val="22"/>
                        </w:rPr>
                        <w:t>机位号</w:t>
                      </w:r>
                      <w:r>
                        <w:rPr>
                          <w:rFonts w:hint="eastAsia"/>
                          <w:sz w:val="18"/>
                          <w:szCs w:val="22"/>
                        </w:rPr>
                        <w:t>；</w:t>
                      </w:r>
                    </w:p>
                    <w:p>
                      <w:pPr>
                        <w:pStyle w:val="9"/>
                        <w:numPr>
                          <w:ilvl w:val="0"/>
                          <w:numId w:val="32"/>
                        </w:numPr>
                        <w:spacing w:before="60" w:after="0"/>
                        <w:ind w:left="357" w:firstLine="0" w:firstLineChars="0"/>
                        <w:rPr>
                          <w:rFonts w:hint="eastAsia"/>
                          <w:sz w:val="18"/>
                          <w:szCs w:val="22"/>
                        </w:rPr>
                      </w:pPr>
                      <w:r>
                        <w:rPr>
                          <w:sz w:val="18"/>
                          <w:szCs w:val="22"/>
                        </w:rPr>
                        <w:t>003</w:t>
                      </w:r>
                      <w:r>
                        <w:rPr>
                          <w:rFonts w:hint="eastAsia"/>
                          <w:sz w:val="18"/>
                          <w:szCs w:val="22"/>
                        </w:rPr>
                        <w:t>：卷</w:t>
                      </w:r>
                      <w:r>
                        <w:rPr>
                          <w:sz w:val="18"/>
                          <w:szCs w:val="22"/>
                        </w:rPr>
                        <w:t>号</w:t>
                      </w:r>
                      <w:r>
                        <w:rPr>
                          <w:rFonts w:hint="eastAsia"/>
                          <w:sz w:val="18"/>
                          <w:szCs w:val="22"/>
                        </w:rPr>
                        <w:t>；</w:t>
                      </w:r>
                    </w:p>
                    <w:p>
                      <w:pPr>
                        <w:pStyle w:val="9"/>
                        <w:numPr>
                          <w:ilvl w:val="0"/>
                          <w:numId w:val="32"/>
                        </w:numPr>
                        <w:spacing w:before="60" w:after="0"/>
                        <w:ind w:left="357" w:firstLine="0" w:firstLineChars="0"/>
                        <w:rPr>
                          <w:rFonts w:hint="eastAsia"/>
                          <w:sz w:val="18"/>
                          <w:szCs w:val="22"/>
                        </w:rPr>
                      </w:pPr>
                      <w:r>
                        <w:rPr>
                          <w:rFonts w:hint="eastAsia"/>
                          <w:sz w:val="18"/>
                          <w:szCs w:val="22"/>
                        </w:rPr>
                        <w:t>C：Clip素材的缩写；</w:t>
                      </w:r>
                    </w:p>
                    <w:p>
                      <w:pPr>
                        <w:pStyle w:val="9"/>
                        <w:numPr>
                          <w:ilvl w:val="0"/>
                          <w:numId w:val="32"/>
                        </w:numPr>
                        <w:spacing w:before="60" w:after="0"/>
                        <w:ind w:left="357" w:firstLine="0" w:firstLineChars="0"/>
                        <w:rPr>
                          <w:rFonts w:hint="eastAsia"/>
                          <w:sz w:val="18"/>
                          <w:szCs w:val="22"/>
                        </w:rPr>
                      </w:pPr>
                      <w:r>
                        <w:rPr>
                          <w:rFonts w:hint="eastAsia"/>
                          <w:sz w:val="18"/>
                          <w:szCs w:val="22"/>
                        </w:rPr>
                        <w:t>027：素材序号</w:t>
                      </w:r>
                      <w:r>
                        <w:rPr>
                          <w:sz w:val="18"/>
                          <w:szCs w:val="22"/>
                        </w:rPr>
                        <w:t>；</w:t>
                      </w:r>
                    </w:p>
                    <w:p>
                      <w:pPr>
                        <w:pStyle w:val="9"/>
                        <w:numPr>
                          <w:ilvl w:val="0"/>
                          <w:numId w:val="32"/>
                        </w:numPr>
                        <w:spacing w:before="60" w:after="0"/>
                        <w:ind w:left="357" w:firstLine="0" w:firstLineChars="0"/>
                        <w:rPr>
                          <w:rFonts w:hint="eastAsia"/>
                          <w:sz w:val="18"/>
                          <w:szCs w:val="22"/>
                        </w:rPr>
                      </w:pPr>
                      <w:r>
                        <w:rPr>
                          <w:rFonts w:hint="eastAsia"/>
                          <w:sz w:val="18"/>
                          <w:szCs w:val="22"/>
                        </w:rPr>
                        <w:t>20210421：拍摄日期；</w:t>
                      </w:r>
                    </w:p>
                    <w:p>
                      <w:pPr>
                        <w:pStyle w:val="9"/>
                        <w:numPr>
                          <w:ilvl w:val="0"/>
                          <w:numId w:val="32"/>
                        </w:numPr>
                        <w:spacing w:before="60" w:after="0"/>
                        <w:ind w:left="839" w:hanging="482" w:firstLineChars="0"/>
                        <w:rPr>
                          <w:rFonts w:hint="eastAsia"/>
                          <w:sz w:val="18"/>
                          <w:szCs w:val="22"/>
                        </w:rPr>
                      </w:pPr>
                      <w:r>
                        <w:rPr>
                          <w:rFonts w:hint="eastAsia"/>
                          <w:sz w:val="18"/>
                          <w:szCs w:val="22"/>
                        </w:rPr>
                        <w:t>91B2为随机数。</w:t>
                      </w:r>
                    </w:p>
                  </w:txbxContent>
                </v:textbox>
                <w10:wrap type="square"/>
              </v:shape>
            </w:pict>
          </mc:Fallback>
        </mc:AlternateContent>
      </w:r>
      <w:r>
        <w:rPr>
          <w:rFonts w:hint="eastAsia"/>
          <w:b/>
        </w:rPr>
        <w:t>Apple</w:t>
      </w:r>
      <w:r>
        <w:rPr>
          <w:b/>
        </w:rPr>
        <w:t xml:space="preserve"> </w:t>
      </w:r>
      <w:r>
        <w:rPr>
          <w:rFonts w:hint="eastAsia"/>
          <w:b/>
        </w:rPr>
        <w:t>ProRes：</w:t>
      </w:r>
      <w:r>
        <w:rPr>
          <w:rFonts w:hint="eastAsia"/>
        </w:rPr>
        <w:t>绝大部分项目均可以采用机内ProRes 422HQ编码（视觉无损），特别机内超采样的超高画质的</w:t>
      </w:r>
      <w:r>
        <w:t>4K</w:t>
      </w:r>
      <w:r>
        <w:rPr>
          <w:rFonts w:hint="eastAsia"/>
        </w:rPr>
        <w:t xml:space="preserve"> ProRes。快速、可靠、高画质。</w:t>
      </w:r>
    </w:p>
    <w:p w14:paraId="047E864E" w14:textId="77777777" w:rsidR="00C1414D" w:rsidRDefault="00000000">
      <w:r>
        <w:rPr>
          <w:rFonts w:hint="eastAsia"/>
        </w:rPr>
        <w:t>在【MENU】内</w:t>
      </w:r>
      <w:r>
        <w:t>设置</w:t>
      </w:r>
      <w:r>
        <w:rPr>
          <w:rFonts w:hint="eastAsia"/>
        </w:rPr>
        <w:t>项目帧率和</w:t>
      </w:r>
      <w:r>
        <w:t>素材信息，</w:t>
      </w:r>
      <w:r>
        <w:rPr>
          <w:rFonts w:hint="eastAsia"/>
        </w:rPr>
        <w:t>如项目名称</w:t>
      </w:r>
      <w:r>
        <w:t>、摄影师</w:t>
      </w:r>
      <w:r>
        <w:rPr>
          <w:rFonts w:hint="eastAsia"/>
        </w:rPr>
        <w:t>、</w:t>
      </w:r>
      <w:r>
        <w:t>卷号、</w:t>
      </w:r>
      <w:r>
        <w:rPr>
          <w:rFonts w:hint="eastAsia"/>
        </w:rPr>
        <w:t>镜号等等。</w:t>
      </w:r>
    </w:p>
    <w:p w14:paraId="04F30CB9" w14:textId="77777777" w:rsidR="00C1414D" w:rsidRDefault="00000000">
      <w:pPr>
        <w:pStyle w:val="ListParagraph"/>
        <w:numPr>
          <w:ilvl w:val="0"/>
          <w:numId w:val="30"/>
        </w:numPr>
        <w:spacing w:before="60" w:after="0" w:line="240" w:lineRule="auto"/>
        <w:ind w:left="714" w:firstLineChars="0" w:hanging="357"/>
      </w:pPr>
      <w:r>
        <w:rPr>
          <w:rFonts w:hint="eastAsia"/>
          <w:b/>
        </w:rPr>
        <w:t>项目帧率的设置：</w:t>
      </w:r>
      <w:r>
        <w:rPr>
          <w:rFonts w:hint="eastAsia"/>
        </w:rPr>
        <w:t>【</w:t>
      </w:r>
      <w:r>
        <w:t>MENU</w:t>
      </w:r>
      <w:r>
        <w:sym w:font="Wingdings" w:char="F0E0"/>
      </w:r>
      <w:r>
        <w:rPr>
          <w:rFonts w:hint="eastAsia"/>
        </w:rPr>
        <w:t>录制</w:t>
      </w:r>
      <w:r>
        <w:sym w:font="Wingdings" w:char="F0E0"/>
      </w:r>
      <w:r>
        <w:rPr>
          <w:rFonts w:hint="eastAsia"/>
        </w:rPr>
        <w:t>项目素材</w:t>
      </w:r>
      <w:r>
        <w:sym w:font="Wingdings" w:char="F0E0"/>
      </w:r>
      <w:r>
        <w:rPr>
          <w:rFonts w:hint="eastAsia"/>
        </w:rPr>
        <w:t>项目帧率】</w:t>
      </w:r>
    </w:p>
    <w:p w14:paraId="7B3BCA06" w14:textId="77777777" w:rsidR="00C1414D" w:rsidRDefault="00000000">
      <w:pPr>
        <w:pStyle w:val="ListParagraph"/>
        <w:numPr>
          <w:ilvl w:val="0"/>
          <w:numId w:val="30"/>
        </w:numPr>
        <w:spacing w:before="60" w:after="0" w:line="240" w:lineRule="auto"/>
        <w:ind w:left="714" w:firstLineChars="0" w:hanging="357"/>
      </w:pPr>
      <w:r>
        <w:rPr>
          <w:rFonts w:hint="eastAsia"/>
          <w:b/>
        </w:rPr>
        <w:t>项目信息的设置：</w:t>
      </w:r>
      <w:r>
        <w:rPr>
          <w:rFonts w:hint="eastAsia"/>
        </w:rPr>
        <w:t>【</w:t>
      </w:r>
      <w:r>
        <w:t>MENU</w:t>
      </w:r>
      <w:r>
        <w:sym w:font="Wingdings" w:char="F0E0"/>
      </w:r>
      <w:r>
        <w:rPr>
          <w:rFonts w:hint="eastAsia"/>
        </w:rPr>
        <w:t>录制</w:t>
      </w:r>
      <w:r>
        <w:sym w:font="Wingdings" w:char="F0E0"/>
      </w:r>
      <w:r>
        <w:rPr>
          <w:rFonts w:hint="eastAsia"/>
        </w:rPr>
        <w:t>项目素材</w:t>
      </w:r>
      <w:r>
        <w:sym w:font="Wingdings" w:char="F0E0"/>
      </w:r>
      <w:r>
        <w:rPr>
          <w:rFonts w:hint="eastAsia"/>
        </w:rPr>
        <w:t>素材信息】</w:t>
      </w:r>
    </w:p>
    <w:p w14:paraId="3FC242ED" w14:textId="77777777" w:rsidR="00C1414D" w:rsidRDefault="00000000">
      <w:pPr>
        <w:pStyle w:val="ListParagraph"/>
        <w:numPr>
          <w:ilvl w:val="0"/>
          <w:numId w:val="30"/>
        </w:numPr>
        <w:spacing w:before="60" w:after="0" w:line="240" w:lineRule="auto"/>
        <w:ind w:left="714" w:firstLineChars="0" w:hanging="357"/>
      </w:pPr>
      <w:r>
        <w:rPr>
          <w:rFonts w:hint="eastAsia"/>
          <w:b/>
        </w:rPr>
        <w:t>项目遮幅的设置：</w:t>
      </w:r>
      <w:r>
        <w:rPr>
          <w:rFonts w:hint="eastAsia"/>
        </w:rPr>
        <w:t>【</w:t>
      </w:r>
      <w:r>
        <w:t>MENU</w:t>
      </w:r>
      <w:r>
        <w:sym w:font="Wingdings" w:char="F0E0"/>
      </w:r>
      <w:r>
        <w:rPr>
          <w:rFonts w:hint="eastAsia"/>
        </w:rPr>
        <w:t>监看</w:t>
      </w:r>
      <w:r>
        <w:sym w:font="Wingdings" w:char="F0E0"/>
      </w:r>
      <w:r>
        <w:rPr>
          <w:rFonts w:hint="eastAsia"/>
        </w:rPr>
        <w:t>监看设置</w:t>
      </w:r>
      <w:r>
        <w:sym w:font="Wingdings" w:char="F0E0"/>
      </w:r>
      <w:r>
        <w:rPr>
          <w:rFonts w:hint="eastAsia"/>
        </w:rPr>
        <w:t>画面遮幅】</w:t>
      </w:r>
    </w:p>
    <w:p w14:paraId="1A8E5CBC" w14:textId="77777777" w:rsidR="00C1414D" w:rsidRDefault="00000000">
      <w:r>
        <w:rPr>
          <w:rFonts w:hint="eastAsia"/>
        </w:rPr>
        <w:t>可以利用转轮和【</w:t>
      </w:r>
      <w:r>
        <w:t>1】</w:t>
      </w:r>
      <w:r>
        <w:rPr>
          <w:rFonts w:hint="eastAsia"/>
        </w:rPr>
        <w:t>按键</w:t>
      </w:r>
      <w:r>
        <w:t>来更改</w:t>
      </w:r>
      <w:r>
        <w:rPr>
          <w:rFonts w:hint="eastAsia"/>
        </w:rPr>
        <w:t>素材</w:t>
      </w:r>
      <w:r>
        <w:t>相关信息和数值。</w:t>
      </w:r>
      <w:r>
        <w:rPr>
          <w:rFonts w:hint="eastAsia"/>
        </w:rPr>
        <w:t>更改之后，这些信息会体现到素材名称和SSD卷标上。如右侧实例。</w:t>
      </w:r>
    </w:p>
    <w:p w14:paraId="62885B95" w14:textId="77777777" w:rsidR="00C1414D" w:rsidRDefault="00000000">
      <w:pPr>
        <w:rPr>
          <w:szCs w:val="22"/>
        </w:rPr>
      </w:pPr>
      <w:r>
        <w:rPr>
          <w:noProof/>
          <w:szCs w:val="22"/>
        </w:rPr>
        <mc:AlternateContent>
          <mc:Choice Requires="wps">
            <w:drawing>
              <wp:anchor distT="0" distB="0" distL="114300" distR="114300" simplePos="0" relativeHeight="251724800" behindDoc="0" locked="0" layoutInCell="1" allowOverlap="1" wp14:anchorId="22E32DF6" wp14:editId="0066EC05">
                <wp:simplePos x="0" y="0"/>
                <wp:positionH relativeFrom="page">
                  <wp:posOffset>5215890</wp:posOffset>
                </wp:positionH>
                <wp:positionV relativeFrom="paragraph">
                  <wp:posOffset>372110</wp:posOffset>
                </wp:positionV>
                <wp:extent cx="1876425" cy="2129155"/>
                <wp:effectExtent l="0" t="0" r="28575" b="23495"/>
                <wp:wrapSquare wrapText="bothSides"/>
                <wp:docPr id="126" name="Text Box 8"/>
                <wp:cNvGraphicFramePr/>
                <a:graphic xmlns:a="http://schemas.openxmlformats.org/drawingml/2006/main">
                  <a:graphicData uri="http://schemas.microsoft.com/office/word/2010/wordprocessingShape">
                    <wps:wsp>
                      <wps:cNvSpPr txBox="1"/>
                      <wps:spPr>
                        <a:xfrm>
                          <a:off x="0" y="0"/>
                          <a:ext cx="1876425" cy="212915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2218141" w14:textId="77777777" w:rsidR="00C1414D" w:rsidRDefault="00000000">
                            <w:pPr>
                              <w:jc w:val="center"/>
                              <w:rPr>
                                <w:b/>
                                <w:sz w:val="18"/>
                                <w:szCs w:val="22"/>
                              </w:rPr>
                            </w:pPr>
                            <w:r>
                              <w:rPr>
                                <w:b/>
                                <w:sz w:val="18"/>
                                <w:szCs w:val="22"/>
                              </w:rPr>
                              <w:t>SSD卷标</w:t>
                            </w:r>
                          </w:p>
                          <w:p w14:paraId="4A685834" w14:textId="77777777" w:rsidR="00C1414D" w:rsidRDefault="00000000">
                            <w:pPr>
                              <w:jc w:val="center"/>
                              <w:rPr>
                                <w:sz w:val="18"/>
                                <w:szCs w:val="22"/>
                              </w:rPr>
                            </w:pPr>
                            <w:r>
                              <w:rPr>
                                <w:sz w:val="18"/>
                                <w:szCs w:val="22"/>
                              </w:rPr>
                              <w:t>A00</w:t>
                            </w:r>
                            <w:r>
                              <w:rPr>
                                <w:rFonts w:hint="eastAsia"/>
                                <w:sz w:val="18"/>
                                <w:szCs w:val="22"/>
                              </w:rPr>
                              <w:t>3</w:t>
                            </w:r>
                            <w:r>
                              <w:rPr>
                                <w:sz w:val="18"/>
                                <w:szCs w:val="22"/>
                              </w:rPr>
                              <w:t>_6D09B6</w:t>
                            </w:r>
                          </w:p>
                          <w:p w14:paraId="200CA892" w14:textId="77777777" w:rsidR="00C1414D" w:rsidRDefault="00000000">
                            <w:pPr>
                              <w:pStyle w:val="ListParagraph"/>
                              <w:numPr>
                                <w:ilvl w:val="0"/>
                                <w:numId w:val="32"/>
                              </w:numPr>
                              <w:spacing w:before="60" w:after="0"/>
                              <w:ind w:left="357" w:firstLineChars="0" w:firstLine="0"/>
                              <w:rPr>
                                <w:sz w:val="18"/>
                                <w:szCs w:val="22"/>
                              </w:rPr>
                            </w:pPr>
                            <w:r>
                              <w:rPr>
                                <w:sz w:val="18"/>
                                <w:szCs w:val="22"/>
                              </w:rPr>
                              <w:t>A：机位号；</w:t>
                            </w:r>
                          </w:p>
                          <w:p w14:paraId="20ABAF2D" w14:textId="77777777" w:rsidR="00C1414D" w:rsidRDefault="00000000">
                            <w:pPr>
                              <w:pStyle w:val="ListParagraph"/>
                              <w:numPr>
                                <w:ilvl w:val="0"/>
                                <w:numId w:val="32"/>
                              </w:numPr>
                              <w:spacing w:before="60" w:after="0"/>
                              <w:ind w:left="357" w:firstLineChars="0" w:firstLine="0"/>
                              <w:rPr>
                                <w:sz w:val="18"/>
                                <w:szCs w:val="22"/>
                              </w:rPr>
                            </w:pPr>
                            <w:r>
                              <w:rPr>
                                <w:sz w:val="18"/>
                                <w:szCs w:val="22"/>
                              </w:rPr>
                              <w:t>002</w:t>
                            </w:r>
                            <w:r>
                              <w:rPr>
                                <w:rFonts w:hint="eastAsia"/>
                                <w:sz w:val="18"/>
                                <w:szCs w:val="22"/>
                              </w:rPr>
                              <w:t>：</w:t>
                            </w:r>
                            <w:r>
                              <w:rPr>
                                <w:sz w:val="18"/>
                                <w:szCs w:val="22"/>
                              </w:rPr>
                              <w:t>卷号；</w:t>
                            </w:r>
                          </w:p>
                          <w:p w14:paraId="756C056B" w14:textId="77777777" w:rsidR="00C1414D" w:rsidRDefault="00000000">
                            <w:pPr>
                              <w:pStyle w:val="ListParagraph"/>
                              <w:numPr>
                                <w:ilvl w:val="0"/>
                                <w:numId w:val="32"/>
                              </w:numPr>
                              <w:spacing w:before="60" w:after="0"/>
                              <w:ind w:left="697" w:firstLineChars="0" w:hanging="340"/>
                              <w:rPr>
                                <w:sz w:val="18"/>
                                <w:szCs w:val="22"/>
                              </w:rPr>
                            </w:pPr>
                            <w:r>
                              <w:rPr>
                                <w:sz w:val="18"/>
                                <w:szCs w:val="22"/>
                              </w:rPr>
                              <w:t>6D09</w:t>
                            </w:r>
                            <w:r>
                              <w:rPr>
                                <w:rFonts w:hint="eastAsia"/>
                                <w:sz w:val="18"/>
                                <w:szCs w:val="22"/>
                              </w:rPr>
                              <w:t>：</w:t>
                            </w:r>
                            <w:r>
                              <w:rPr>
                                <w:sz w:val="18"/>
                                <w:szCs w:val="22"/>
                              </w:rPr>
                              <w:t xml:space="preserve"> </w:t>
                            </w:r>
                            <w:r>
                              <w:rPr>
                                <w:rFonts w:hint="eastAsia"/>
                                <w:sz w:val="18"/>
                                <w:szCs w:val="22"/>
                              </w:rPr>
                              <w:t>机身序列号</w:t>
                            </w:r>
                            <w:r>
                              <w:rPr>
                                <w:sz w:val="18"/>
                                <w:szCs w:val="22"/>
                              </w:rPr>
                              <w:t>前四位；</w:t>
                            </w:r>
                          </w:p>
                          <w:p w14:paraId="4C18E34A" w14:textId="77777777" w:rsidR="00C1414D" w:rsidRDefault="00000000">
                            <w:pPr>
                              <w:pStyle w:val="ListParagraph"/>
                              <w:numPr>
                                <w:ilvl w:val="0"/>
                                <w:numId w:val="32"/>
                              </w:numPr>
                              <w:spacing w:before="60" w:after="0"/>
                              <w:ind w:left="357" w:firstLineChars="0" w:firstLine="0"/>
                              <w:rPr>
                                <w:sz w:val="18"/>
                                <w:szCs w:val="22"/>
                              </w:rPr>
                            </w:pPr>
                            <w:r>
                              <w:rPr>
                                <w:sz w:val="18"/>
                                <w:szCs w:val="22"/>
                              </w:rPr>
                              <w:t>B6</w:t>
                            </w:r>
                            <w:r>
                              <w:rPr>
                                <w:rFonts w:hint="eastAsia"/>
                                <w:sz w:val="18"/>
                                <w:szCs w:val="22"/>
                              </w:rPr>
                              <w:t>：</w:t>
                            </w:r>
                            <w:r>
                              <w:rPr>
                                <w:sz w:val="18"/>
                                <w:szCs w:val="22"/>
                              </w:rPr>
                              <w:t xml:space="preserve"> 两位随机数。</w:t>
                            </w:r>
                          </w:p>
                          <w:p w14:paraId="71D46CAA" w14:textId="77777777" w:rsidR="00C1414D" w:rsidRDefault="00C1414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8" o:spid="_x0000_s1026" o:spt="202" type="#_x0000_t202" style="position:absolute;left:0pt;margin-left:410.7pt;margin-top:29.3pt;height:167.65pt;width:147.75pt;mso-position-horizontal-relative:page;mso-wrap-distance-bottom:0pt;mso-wrap-distance-left:9pt;mso-wrap-distance-right:9pt;mso-wrap-distance-top:0pt;z-index:251724800;mso-width-relative:page;mso-height-relative:page;" filled="f" stroked="t" coordsize="21600,21600" o:gfxdata="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&#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PpWVBfYAAAACwEAAA8AAAAAAAAAAQAgAAAAIgAAAGRy&#10;cy9kb3ducmV2LnhtbFBLAQIUABQAAAAIAIdO4kBxtMGnPgIAAJYEAAAOAAAAAAAAAAEAIAAAACcB&#10;AABkcnMvZTJvRG9jLnhtbFBLBQYAAAAABgAGAFkBAADXBQAAAAA=&#10;">
                <v:fill on="f" focussize="0,0"/>
                <v:stroke color="#000000 [3213]" joinstyle="round"/>
                <v:imagedata o:title=""/>
                <o:lock v:ext="edit" aspectratio="f"/>
                <v:textbox>
                  <w:txbxContent>
                    <w:p>
                      <w:pPr>
                        <w:jc w:val="center"/>
                        <w:rPr>
                          <w:rFonts w:hint="eastAsia"/>
                          <w:b/>
                          <w:sz w:val="18"/>
                          <w:szCs w:val="22"/>
                        </w:rPr>
                      </w:pPr>
                      <w:r>
                        <w:rPr>
                          <w:b/>
                          <w:sz w:val="18"/>
                          <w:szCs w:val="22"/>
                        </w:rPr>
                        <w:t>SSD卷标</w:t>
                      </w:r>
                    </w:p>
                    <w:p>
                      <w:pPr>
                        <w:jc w:val="center"/>
                        <w:rPr>
                          <w:rFonts w:hint="eastAsia"/>
                          <w:sz w:val="18"/>
                          <w:szCs w:val="22"/>
                        </w:rPr>
                      </w:pPr>
                      <w:r>
                        <w:rPr>
                          <w:sz w:val="18"/>
                          <w:szCs w:val="22"/>
                        </w:rPr>
                        <w:t>A00</w:t>
                      </w:r>
                      <w:r>
                        <w:rPr>
                          <w:rFonts w:hint="eastAsia"/>
                          <w:sz w:val="18"/>
                          <w:szCs w:val="22"/>
                        </w:rPr>
                        <w:t>3</w:t>
                      </w:r>
                      <w:r>
                        <w:rPr>
                          <w:sz w:val="18"/>
                          <w:szCs w:val="22"/>
                        </w:rPr>
                        <w:t>_6D09B6</w:t>
                      </w:r>
                    </w:p>
                    <w:p>
                      <w:pPr>
                        <w:pStyle w:val="9"/>
                        <w:numPr>
                          <w:ilvl w:val="0"/>
                          <w:numId w:val="32"/>
                        </w:numPr>
                        <w:spacing w:before="60" w:after="0"/>
                        <w:ind w:left="357" w:firstLine="0" w:firstLineChars="0"/>
                        <w:rPr>
                          <w:rFonts w:hint="eastAsia"/>
                          <w:sz w:val="18"/>
                          <w:szCs w:val="22"/>
                        </w:rPr>
                      </w:pPr>
                      <w:r>
                        <w:rPr>
                          <w:sz w:val="18"/>
                          <w:szCs w:val="22"/>
                        </w:rPr>
                        <w:t>A：机位号；</w:t>
                      </w:r>
                    </w:p>
                    <w:p>
                      <w:pPr>
                        <w:pStyle w:val="9"/>
                        <w:numPr>
                          <w:ilvl w:val="0"/>
                          <w:numId w:val="32"/>
                        </w:numPr>
                        <w:spacing w:before="60" w:after="0"/>
                        <w:ind w:left="357" w:firstLine="0" w:firstLineChars="0"/>
                        <w:rPr>
                          <w:rFonts w:hint="eastAsia"/>
                          <w:sz w:val="18"/>
                          <w:szCs w:val="22"/>
                        </w:rPr>
                      </w:pPr>
                      <w:r>
                        <w:rPr>
                          <w:sz w:val="18"/>
                          <w:szCs w:val="22"/>
                        </w:rPr>
                        <w:t>002</w:t>
                      </w:r>
                      <w:r>
                        <w:rPr>
                          <w:rFonts w:hint="eastAsia"/>
                          <w:sz w:val="18"/>
                          <w:szCs w:val="22"/>
                        </w:rPr>
                        <w:t>：</w:t>
                      </w:r>
                      <w:r>
                        <w:rPr>
                          <w:sz w:val="18"/>
                          <w:szCs w:val="22"/>
                        </w:rPr>
                        <w:t>卷号；</w:t>
                      </w:r>
                    </w:p>
                    <w:p>
                      <w:pPr>
                        <w:pStyle w:val="9"/>
                        <w:numPr>
                          <w:ilvl w:val="0"/>
                          <w:numId w:val="32"/>
                        </w:numPr>
                        <w:spacing w:before="60" w:after="0"/>
                        <w:ind w:left="697" w:hanging="340" w:firstLineChars="0"/>
                        <w:rPr>
                          <w:rFonts w:hint="eastAsia"/>
                          <w:sz w:val="18"/>
                          <w:szCs w:val="22"/>
                        </w:rPr>
                      </w:pPr>
                      <w:r>
                        <w:rPr>
                          <w:sz w:val="18"/>
                          <w:szCs w:val="22"/>
                        </w:rPr>
                        <w:t>6D09</w:t>
                      </w:r>
                      <w:r>
                        <w:rPr>
                          <w:rFonts w:hint="eastAsia"/>
                          <w:sz w:val="18"/>
                          <w:szCs w:val="22"/>
                        </w:rPr>
                        <w:t>：</w:t>
                      </w:r>
                      <w:r>
                        <w:rPr>
                          <w:sz w:val="18"/>
                          <w:szCs w:val="22"/>
                        </w:rPr>
                        <w:t xml:space="preserve"> </w:t>
                      </w:r>
                      <w:r>
                        <w:rPr>
                          <w:rFonts w:hint="eastAsia"/>
                          <w:sz w:val="18"/>
                          <w:szCs w:val="22"/>
                        </w:rPr>
                        <w:t>机身序列号</w:t>
                      </w:r>
                      <w:r>
                        <w:rPr>
                          <w:sz w:val="18"/>
                          <w:szCs w:val="22"/>
                        </w:rPr>
                        <w:t>前四位；</w:t>
                      </w:r>
                    </w:p>
                    <w:p>
                      <w:pPr>
                        <w:pStyle w:val="9"/>
                        <w:numPr>
                          <w:ilvl w:val="0"/>
                          <w:numId w:val="32"/>
                        </w:numPr>
                        <w:spacing w:before="60" w:after="0"/>
                        <w:ind w:left="357" w:firstLine="0" w:firstLineChars="0"/>
                        <w:rPr>
                          <w:rFonts w:hint="eastAsia"/>
                          <w:sz w:val="18"/>
                          <w:szCs w:val="22"/>
                        </w:rPr>
                      </w:pPr>
                      <w:r>
                        <w:rPr>
                          <w:sz w:val="18"/>
                          <w:szCs w:val="22"/>
                        </w:rPr>
                        <w:t>B6</w:t>
                      </w:r>
                      <w:r>
                        <w:rPr>
                          <w:rFonts w:hint="eastAsia"/>
                          <w:sz w:val="18"/>
                          <w:szCs w:val="22"/>
                        </w:rPr>
                        <w:t>：</w:t>
                      </w:r>
                      <w:r>
                        <w:rPr>
                          <w:sz w:val="18"/>
                          <w:szCs w:val="22"/>
                        </w:rPr>
                        <w:t xml:space="preserve"> 两位随机数。</w:t>
                      </w:r>
                    </w:p>
                    <w:p>
                      <w:pPr>
                        <w:rPr>
                          <w:rFonts w:hint="eastAsia"/>
                        </w:rPr>
                      </w:pPr>
                    </w:p>
                  </w:txbxContent>
                </v:textbox>
                <w10:wrap type="square"/>
              </v:shape>
            </w:pict>
          </mc:Fallback>
        </mc:AlternateContent>
      </w:r>
      <w:r>
        <w:rPr>
          <w:rFonts w:hint="eastAsia"/>
          <w:szCs w:val="22"/>
        </w:rPr>
        <w:t>在一个项目开始的时候，建议将场景号、卷号、次号设置为1，后续在机内格式化每一张SSD后，SSD的卷标包含的卷号，会自动加1连续顺号排序，也可以在格式化SSD时，可以手动修改卷号。</w:t>
      </w:r>
      <w:r>
        <w:rPr>
          <w:szCs w:val="22"/>
        </w:rPr>
        <w:t>DIT备份素材</w:t>
      </w:r>
      <w:r>
        <w:rPr>
          <w:rFonts w:hint="eastAsia"/>
          <w:szCs w:val="22"/>
        </w:rPr>
        <w:t>时</w:t>
      </w:r>
      <w:r>
        <w:rPr>
          <w:szCs w:val="22"/>
        </w:rPr>
        <w:t>，可将SSD下面的素材归档为对应卷标的目录，以方便查看卷号。</w:t>
      </w:r>
    </w:p>
    <w:p w14:paraId="7D59AD57" w14:textId="77777777" w:rsidR="00C1414D" w:rsidRDefault="00000000">
      <w:pPr>
        <w:ind w:left="716" w:hanging="716"/>
        <w:rPr>
          <w:shd w:val="pct10" w:color="auto" w:fill="FFFFFF"/>
        </w:rPr>
      </w:pPr>
      <w:r>
        <w:rPr>
          <w:rFonts w:hint="eastAsia"/>
          <w:b/>
          <w:color w:val="FFFF00"/>
          <w:highlight w:val="black"/>
          <w:shd w:val="pct10" w:color="auto" w:fill="FFFFFF"/>
        </w:rPr>
        <w:t>提示</w:t>
      </w:r>
      <w:r>
        <w:rPr>
          <w:rFonts w:hint="eastAsia"/>
        </w:rPr>
        <w:t xml:space="preserve">    </w:t>
      </w:r>
      <w:r>
        <w:rPr>
          <w:shd w:val="pct10" w:color="auto" w:fill="FFFFFF"/>
        </w:rPr>
        <w:t>遮幅只作为监看参考的遮挡</w:t>
      </w:r>
      <w:r>
        <w:rPr>
          <w:rFonts w:hint="eastAsia"/>
          <w:shd w:val="pct10" w:color="auto" w:fill="FFFFFF"/>
        </w:rPr>
        <w:t>。</w:t>
      </w:r>
      <w:r>
        <w:rPr>
          <w:shd w:val="pct10" w:color="auto" w:fill="FFFFFF"/>
        </w:rPr>
        <w:t>录制</w:t>
      </w:r>
      <w:r>
        <w:rPr>
          <w:rFonts w:hint="eastAsia"/>
          <w:shd w:val="pct10" w:color="auto" w:fill="FFFFFF"/>
        </w:rPr>
        <w:t>时</w:t>
      </w:r>
      <w:r>
        <w:rPr>
          <w:shd w:val="pct10" w:color="auto" w:fill="FFFFFF"/>
        </w:rPr>
        <w:t>，不会录制遮幅，而是完整的录制有效</w:t>
      </w:r>
    </w:p>
    <w:p w14:paraId="745BDEE9" w14:textId="77777777" w:rsidR="00C1414D" w:rsidRDefault="00000000">
      <w:pPr>
        <w:ind w:left="716" w:hanging="716"/>
      </w:pPr>
      <w:r>
        <w:rPr>
          <w:rFonts w:hint="eastAsia"/>
        </w:rPr>
        <w:t xml:space="preserve">           </w:t>
      </w:r>
      <w:r>
        <w:rPr>
          <w:shd w:val="pct10" w:color="auto" w:fill="FFFFFF"/>
        </w:rPr>
        <w:t>像素尺寸。</w:t>
      </w:r>
    </w:p>
    <w:p w14:paraId="038377AD" w14:textId="77777777" w:rsidR="00C1414D" w:rsidRDefault="00C1414D">
      <w:pPr>
        <w:ind w:left="716" w:hanging="716"/>
      </w:pPr>
    </w:p>
    <w:p w14:paraId="6592D208" w14:textId="77777777" w:rsidR="00C1414D" w:rsidRDefault="00C1414D">
      <w:pPr>
        <w:ind w:left="716" w:hanging="716"/>
      </w:pPr>
    </w:p>
    <w:p w14:paraId="4C9060DC" w14:textId="77777777" w:rsidR="00C1414D" w:rsidRDefault="00000000">
      <w:pPr>
        <w:tabs>
          <w:tab w:val="left" w:pos="2653"/>
        </w:tabs>
      </w:pPr>
      <w:bookmarkStart w:id="759" w:name="_Toc653142186"/>
      <w:bookmarkStart w:id="760" w:name="_Toc150181729"/>
      <w:bookmarkStart w:id="761" w:name="_Hlk114058467"/>
      <w:r>
        <w:br w:type="page"/>
      </w:r>
    </w:p>
    <w:bookmarkStart w:id="762" w:name="_Toc185523837"/>
    <w:bookmarkStart w:id="763" w:name="_Hlk185521348"/>
    <w:bookmarkStart w:id="764" w:name="_Toc942465738"/>
    <w:p w14:paraId="59E0BD99" w14:textId="77777777" w:rsidR="00C1414D" w:rsidRDefault="00000000">
      <w:pPr>
        <w:pStyle w:val="Heading2"/>
        <w:rPr>
          <w:ins w:id="765" w:author="玖龙 刘" w:date="2024-12-19T14:29:00Z"/>
        </w:rPr>
      </w:pPr>
      <w:ins w:id="766" w:author="玖龙 刘" w:date="2024-12-19T14:50:00Z">
        <w:r>
          <w:rPr>
            <w:b w:val="0"/>
            <w:noProof/>
          </w:rPr>
          <w:lastRenderedPageBreak/>
          <mc:AlternateContent>
            <mc:Choice Requires="wps">
              <w:drawing>
                <wp:anchor distT="0" distB="0" distL="114300" distR="114300" simplePos="0" relativeHeight="251689984" behindDoc="0" locked="0" layoutInCell="1" allowOverlap="1" wp14:anchorId="07793165" wp14:editId="4F689E4C">
                  <wp:simplePos x="0" y="0"/>
                  <wp:positionH relativeFrom="column">
                    <wp:posOffset>4810125</wp:posOffset>
                  </wp:positionH>
                  <wp:positionV relativeFrom="paragraph">
                    <wp:posOffset>358775</wp:posOffset>
                  </wp:positionV>
                  <wp:extent cx="1859280" cy="1524000"/>
                  <wp:effectExtent l="0" t="0" r="0" b="0"/>
                  <wp:wrapSquare wrapText="bothSides"/>
                  <wp:docPr id="555241746" name="Text Box 15"/>
                  <wp:cNvGraphicFramePr/>
                  <a:graphic xmlns:a="http://schemas.openxmlformats.org/drawingml/2006/main">
                    <a:graphicData uri="http://schemas.microsoft.com/office/word/2010/wordprocessingShape">
                      <wps:wsp>
                        <wps:cNvSpPr txBox="1"/>
                        <wps:spPr>
                          <a:xfrm>
                            <a:off x="0" y="0"/>
                            <a:ext cx="1859280" cy="1524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38C72" w14:textId="77777777" w:rsidR="00C1414D" w:rsidRDefault="00000000">
                              <w:pPr>
                                <w:jc w:val="center"/>
                                <w:rPr>
                                  <w:b/>
                                  <w:color w:val="FFFF00"/>
                                  <w:sz w:val="18"/>
                                </w:rPr>
                              </w:pPr>
                              <w:r>
                                <w:rPr>
                                  <w:rFonts w:hint="eastAsia"/>
                                  <w:b/>
                                  <w:color w:val="FFFF00"/>
                                  <w:sz w:val="18"/>
                                  <w:highlight w:val="black"/>
                                </w:rPr>
                                <w:t>菜单操作</w:t>
                              </w:r>
                            </w:p>
                            <w:p w14:paraId="616FD032" w14:textId="77777777" w:rsidR="00C1414D" w:rsidRDefault="00000000">
                              <w:pPr>
                                <w:jc w:val="center"/>
                                <w:rPr>
                                  <w:sz w:val="18"/>
                                  <w:szCs w:val="22"/>
                                </w:rPr>
                              </w:pPr>
                              <w:ins w:id="767" w:author="玖龙 刘" w:date="2024-12-19T14:50:00Z">
                                <w:r>
                                  <w:rPr>
                                    <w:rFonts w:hint="eastAsia"/>
                                    <w:sz w:val="18"/>
                                    <w:szCs w:val="22"/>
                                  </w:rPr>
                                  <w:t>色域 原生/BT.2020</w:t>
                                </w:r>
                              </w:ins>
                              <w:del w:id="768" w:author="玖龙 刘" w:date="2024-12-19T14:50:00Z">
                                <w:r>
                                  <w:rPr>
                                    <w:rFonts w:hint="eastAsia"/>
                                    <w:sz w:val="18"/>
                                    <w:szCs w:val="22"/>
                                  </w:rPr>
                                  <w:delText xml:space="preserve">更改 </w:delText>
                                </w:r>
                                <w:r>
                                  <w:rPr>
                                    <w:sz w:val="18"/>
                                    <w:szCs w:val="22"/>
                                  </w:rPr>
                                  <w:delText>SDI</w:delText>
                                </w:r>
                                <w:r>
                                  <w:rPr>
                                    <w:rFonts w:hint="eastAsia"/>
                                    <w:sz w:val="18"/>
                                    <w:szCs w:val="22"/>
                                  </w:rPr>
                                  <w:delText>叠加信息</w:delText>
                                </w:r>
                              </w:del>
                            </w:p>
                            <w:p w14:paraId="199305C1" w14:textId="77777777" w:rsidR="00C1414D" w:rsidRDefault="00000000">
                              <w:pPr>
                                <w:jc w:val="center"/>
                                <w:rPr>
                                  <w:sz w:val="18"/>
                                </w:rPr>
                              </w:pPr>
                              <w:r>
                                <w:rPr>
                                  <w:rFonts w:hint="eastAsia"/>
                                  <w:sz w:val="18"/>
                                  <w:szCs w:val="22"/>
                                </w:rPr>
                                <w:t>【Menu</w:t>
                              </w:r>
                              <w:del w:id="769" w:author="玖龙 刘" w:date="2024-12-19T14:51:00Z">
                                <w:r>
                                  <w:rPr>
                                    <w:sz w:val="18"/>
                                  </w:rPr>
                                  <w:sym w:font="Wingdings" w:char="F0E0"/>
                                </w:r>
                                <w:r>
                                  <w:rPr>
                                    <w:rFonts w:hint="eastAsia"/>
                                    <w:sz w:val="18"/>
                                  </w:rPr>
                                  <w:delText>监看</w:delText>
                                </w:r>
                              </w:del>
                              <w:r>
                                <w:rPr>
                                  <w:sz w:val="18"/>
                                </w:rPr>
                                <w:sym w:font="Wingdings" w:char="F0E0"/>
                              </w:r>
                              <w:ins w:id="770" w:author="玖龙 刘" w:date="2024-12-19T14:51:00Z">
                                <w:r>
                                  <w:rPr>
                                    <w:rFonts w:hint="eastAsia"/>
                                    <w:sz w:val="18"/>
                                  </w:rPr>
                                  <w:t>录制</w:t>
                                </w:r>
                              </w:ins>
                              <w:del w:id="771" w:author="玖龙 刘" w:date="2024-12-19T14:51:00Z">
                                <w:r>
                                  <w:rPr>
                                    <w:sz w:val="18"/>
                                  </w:rPr>
                                  <w:delText>SDI</w:delText>
                                </w:r>
                                <w:r>
                                  <w:rPr>
                                    <w:rFonts w:hint="eastAsia"/>
                                    <w:sz w:val="18"/>
                                  </w:rPr>
                                  <w:delText>输出</w:delText>
                                </w:r>
                              </w:del>
                              <w:r>
                                <w:rPr>
                                  <w:sz w:val="18"/>
                                </w:rPr>
                                <w:sym w:font="Wingdings" w:char="F0E0"/>
                              </w:r>
                              <w:ins w:id="772" w:author="玖龙 刘" w:date="2024-12-19T14:51:00Z">
                                <w:r>
                                  <w:rPr>
                                    <w:rFonts w:hint="eastAsia"/>
                                    <w:sz w:val="18"/>
                                  </w:rPr>
                                  <w:t>色域</w:t>
                                </w:r>
                              </w:ins>
                              <w:del w:id="773" w:author="玖龙 刘" w:date="2024-12-19T14:51:00Z">
                                <w:r>
                                  <w:rPr>
                                    <w:rFonts w:hint="eastAsia"/>
                                    <w:sz w:val="18"/>
                                  </w:rPr>
                                  <w:delText>S</w:delText>
                                </w:r>
                                <w:r>
                                  <w:rPr>
                                    <w:sz w:val="18"/>
                                  </w:rPr>
                                  <w:delText>DI</w:delText>
                                </w:r>
                                <w:r>
                                  <w:rPr>
                                    <w:rFonts w:hint="eastAsia"/>
                                    <w:sz w:val="18"/>
                                  </w:rPr>
                                  <w:delText>叠加信息</w:delText>
                                </w:r>
                              </w:del>
                              <w:r>
                                <w:rPr>
                                  <w:rFonts w:hint="eastAsia"/>
                                  <w:sz w:val="18"/>
                                </w:rPr>
                                <w:t>】</w:t>
                              </w:r>
                            </w:p>
                            <w:p w14:paraId="38506CB2" w14:textId="77777777" w:rsidR="00C1414D" w:rsidRDefault="00000000">
                              <w:pPr>
                                <w:jc w:val="center"/>
                              </w:pPr>
                              <w:ins w:id="774" w:author="玖龙 刘" w:date="2024-12-19T14:51:00Z">
                                <w:r>
                                  <w:rPr>
                                    <w:rFonts w:hint="eastAsia"/>
                                  </w:rPr>
                                  <w:t>默认值：【原生】</w:t>
                                </w:r>
                              </w:ins>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15" o:spid="_x0000_s1026" o:spt="202" type="#_x0000_t202" style="position:absolute;left:0pt;margin-left:378.75pt;margin-top:28.25pt;height:120pt;width:146.4pt;mso-wrap-distance-bottom:0pt;mso-wrap-distance-left:9pt;mso-wrap-distance-right:9pt;mso-wrap-distance-top:0pt;z-index:251689984;mso-width-relative:page;mso-height-relative:page;" filled="f" stroked="f" coordsize="21600,21600" o:gfxdata="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Ou/6d1wAAAAsBAAAPAAAAAAAAAAEAIAAAACIAAABkcnMvZG93bnJldi54bWxQ&#10;SwECFAAUAAAACACHTuJA18Qe+DECAAB0BAAADgAAAAAAAAABACAAAAAmAQAAZHJzL2Uyb0RvYy54&#10;bWxQSwUGAAAAAAYABgBZAQAAyQU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ins w:id="1972" w:author="玖龙 刘" w:date="2024-12-19T14:50:00Z">
                          <w:r>
                            <w:rPr>
                              <w:rFonts w:hint="eastAsia"/>
                              <w:sz w:val="18"/>
                              <w:szCs w:val="22"/>
                            </w:rPr>
                            <w:t>色域 原生/BT.2020</w:t>
                          </w:r>
                        </w:ins>
                        <w:del w:id="1973" w:author="玖龙 刘" w:date="2024-12-19T14:50:00Z">
                          <w:r>
                            <w:rPr>
                              <w:rFonts w:hint="eastAsia"/>
                              <w:sz w:val="18"/>
                              <w:szCs w:val="22"/>
                            </w:rPr>
                            <w:delText xml:space="preserve">更改 </w:delText>
                          </w:r>
                        </w:del>
                        <w:del w:id="1974" w:author="玖龙 刘" w:date="2024-12-19T14:50:00Z">
                          <w:r>
                            <w:rPr>
                              <w:sz w:val="18"/>
                              <w:szCs w:val="22"/>
                            </w:rPr>
                            <w:delText>SDI</w:delText>
                          </w:r>
                        </w:del>
                        <w:del w:id="1975" w:author="玖龙 刘" w:date="2024-12-19T14:50:00Z">
                          <w:r>
                            <w:rPr>
                              <w:rFonts w:hint="eastAsia"/>
                              <w:sz w:val="18"/>
                              <w:szCs w:val="22"/>
                            </w:rPr>
                            <w:delText>叠加信息</w:delText>
                          </w:r>
                        </w:del>
                      </w:p>
                      <w:p>
                        <w:pPr>
                          <w:jc w:val="center"/>
                          <w:rPr>
                            <w:rFonts w:hint="eastAsia"/>
                            <w:sz w:val="18"/>
                          </w:rPr>
                        </w:pPr>
                        <w:r>
                          <w:rPr>
                            <w:rFonts w:hint="eastAsia"/>
                            <w:sz w:val="18"/>
                            <w:szCs w:val="22"/>
                          </w:rPr>
                          <w:t>【Menu</w:t>
                        </w:r>
                        <w:del w:id="1976" w:author="玖龙 刘" w:date="2024-12-19T14:51:00Z">
                          <w:r>
                            <w:rPr>
                              <w:sz w:val="18"/>
                            </w:rPr>
                            <w:sym w:font="Wingdings" w:char="F0E0"/>
                          </w:r>
                        </w:del>
                        <w:del w:id="1977" w:author="玖龙 刘" w:date="2024-12-19T14:51:00Z">
                          <w:r>
                            <w:rPr>
                              <w:rFonts w:hint="eastAsia"/>
                              <w:sz w:val="18"/>
                            </w:rPr>
                            <w:delText>监看</w:delText>
                          </w:r>
                        </w:del>
                        <w:r>
                          <w:rPr>
                            <w:sz w:val="18"/>
                          </w:rPr>
                          <w:sym w:font="Wingdings" w:char="F0E0"/>
                        </w:r>
                        <w:ins w:id="1978" w:author="玖龙 刘" w:date="2024-12-19T14:51:00Z">
                          <w:r>
                            <w:rPr>
                              <w:rFonts w:hint="eastAsia"/>
                              <w:sz w:val="18"/>
                            </w:rPr>
                            <w:t>录制</w:t>
                          </w:r>
                        </w:ins>
                        <w:del w:id="1979" w:author="玖龙 刘" w:date="2024-12-19T14:51:00Z">
                          <w:r>
                            <w:rPr>
                              <w:sz w:val="18"/>
                            </w:rPr>
                            <w:delText>SDI</w:delText>
                          </w:r>
                        </w:del>
                        <w:del w:id="1980" w:author="玖龙 刘" w:date="2024-12-19T14:51:00Z">
                          <w:r>
                            <w:rPr>
                              <w:rFonts w:hint="eastAsia"/>
                              <w:sz w:val="18"/>
                            </w:rPr>
                            <w:delText>输出</w:delText>
                          </w:r>
                        </w:del>
                        <w:r>
                          <w:rPr>
                            <w:sz w:val="18"/>
                          </w:rPr>
                          <w:sym w:font="Wingdings" w:char="F0E0"/>
                        </w:r>
                        <w:ins w:id="1981" w:author="玖龙 刘" w:date="2024-12-19T14:51:00Z">
                          <w:r>
                            <w:rPr>
                              <w:rFonts w:hint="eastAsia"/>
                              <w:sz w:val="18"/>
                            </w:rPr>
                            <w:t>色域</w:t>
                          </w:r>
                        </w:ins>
                        <w:del w:id="1982" w:author="玖龙 刘" w:date="2024-12-19T14:51:00Z">
                          <w:r>
                            <w:rPr>
                              <w:rFonts w:hint="eastAsia"/>
                              <w:sz w:val="18"/>
                            </w:rPr>
                            <w:delText>S</w:delText>
                          </w:r>
                        </w:del>
                        <w:del w:id="1983" w:author="玖龙 刘" w:date="2024-12-19T14:51:00Z">
                          <w:r>
                            <w:rPr>
                              <w:sz w:val="18"/>
                            </w:rPr>
                            <w:delText>DI</w:delText>
                          </w:r>
                        </w:del>
                        <w:del w:id="1984" w:author="玖龙 刘" w:date="2024-12-19T14:51:00Z">
                          <w:r>
                            <w:rPr>
                              <w:rFonts w:hint="eastAsia"/>
                              <w:sz w:val="18"/>
                            </w:rPr>
                            <w:delText>叠加信息</w:delText>
                          </w:r>
                        </w:del>
                        <w:r>
                          <w:rPr>
                            <w:rFonts w:hint="eastAsia"/>
                            <w:sz w:val="18"/>
                          </w:rPr>
                          <w:t>】</w:t>
                        </w:r>
                      </w:p>
                      <w:p>
                        <w:pPr>
                          <w:jc w:val="center"/>
                          <w:rPr>
                            <w:rFonts w:hint="eastAsia"/>
                          </w:rPr>
                        </w:pPr>
                        <w:ins w:id="1985" w:author="玖龙 刘" w:date="2024-12-19T14:51:00Z">
                          <w:r>
                            <w:rPr>
                              <w:rFonts w:hint="eastAsia"/>
                            </w:rPr>
                            <w:t>默认值：【原生】</w:t>
                          </w:r>
                        </w:ins>
                      </w:p>
                    </w:txbxContent>
                  </v:textbox>
                  <w10:wrap type="square"/>
                </v:shape>
              </w:pict>
            </mc:Fallback>
          </mc:AlternateContent>
        </w:r>
      </w:ins>
      <w:ins w:id="775" w:author="玖龙 刘" w:date="2024-12-19T14:29:00Z">
        <w:r>
          <w:rPr>
            <w:rFonts w:hint="eastAsia"/>
          </w:rPr>
          <w:t>3.2 色域</w:t>
        </w:r>
      </w:ins>
      <w:ins w:id="776" w:author="玖龙 刘" w:date="2024-12-19T14:35:00Z">
        <w:r>
          <w:rPr>
            <w:rFonts w:hint="eastAsia"/>
          </w:rPr>
          <w:t>BT.2020</w:t>
        </w:r>
      </w:ins>
      <w:bookmarkEnd w:id="762"/>
    </w:p>
    <w:p w14:paraId="0066A942" w14:textId="77777777" w:rsidR="00C1414D" w:rsidRDefault="00000000">
      <w:pPr>
        <w:rPr>
          <w:ins w:id="777" w:author="玖龙 刘" w:date="2024-12-19T14:40:00Z"/>
        </w:rPr>
      </w:pPr>
      <w:ins w:id="778" w:author="玖龙 刘" w:date="2024-12-19T14:34:00Z">
        <w:r>
          <w:rPr>
            <w:rFonts w:hint="eastAsia"/>
          </w:rPr>
          <w:t>色域是对一种颜色进行编码的方法，也指一个技术系统能够产生的颜色的总和。</w:t>
        </w:r>
      </w:ins>
      <w:ins w:id="779" w:author="玖龙 刘" w:date="2024-12-19T14:37:00Z">
        <w:r>
          <w:t>Rec.2020/ BT.2020是超高清电视信号的色域标准，现在的4K电视就能够显示BT.2020的色域。</w:t>
        </w:r>
      </w:ins>
      <w:ins w:id="780" w:author="玖龙 刘" w:date="2024-12-19T14:38:00Z">
        <w:r>
          <w:rPr>
            <w:rFonts w:hint="eastAsia"/>
          </w:rPr>
          <w:t>BT.2020</w:t>
        </w:r>
      </w:ins>
      <w:ins w:id="781" w:author="玖龙 刘" w:date="2024-12-19T14:37:00Z">
        <w:r>
          <w:rPr>
            <w:rFonts w:hint="eastAsia"/>
          </w:rPr>
          <w:t>采用了比BT.709更宽广的色域空间，在橙色与绿色有更大的显示范围，能显示更丰富的色彩。能对超高清、4K画面的色彩层次，有更加细腻的过渡。对于BT.2020，专业影视采用的监视器已能很好的支持</w:t>
        </w:r>
      </w:ins>
      <w:ins w:id="782" w:author="玖龙 刘" w:date="2024-12-19T14:38:00Z">
        <w:r>
          <w:rPr>
            <w:rFonts w:hint="eastAsia"/>
          </w:rPr>
          <w:t>。</w:t>
        </w:r>
      </w:ins>
    </w:p>
    <w:p w14:paraId="7D77EC1D" w14:textId="77777777" w:rsidR="00C1414D" w:rsidRDefault="00000000">
      <w:pPr>
        <w:pStyle w:val="Heading2"/>
      </w:pPr>
      <w:bookmarkStart w:id="783" w:name="_Toc185523838"/>
      <w:bookmarkEnd w:id="763"/>
      <w:r>
        <w:t>3.</w:t>
      </w:r>
      <w:ins w:id="784" w:author="玖龙 刘" w:date="2024-12-19T14:40:00Z">
        <w:r>
          <w:rPr>
            <w:rFonts w:hint="eastAsia"/>
          </w:rPr>
          <w:t>3</w:t>
        </w:r>
      </w:ins>
      <w:del w:id="785" w:author="玖龙 刘" w:date="2024-12-19T14:40:00Z">
        <w:r>
          <w:rPr>
            <w:rFonts w:hint="eastAsia"/>
          </w:rPr>
          <w:delText>2</w:delText>
        </w:r>
      </w:del>
      <w:r>
        <w:t xml:space="preserve"> </w:t>
      </w:r>
      <w:r>
        <w:rPr>
          <w:rFonts w:hint="eastAsia"/>
        </w:rPr>
        <w:t>SDI监看</w:t>
      </w:r>
      <w:bookmarkEnd w:id="759"/>
      <w:bookmarkEnd w:id="760"/>
      <w:bookmarkEnd w:id="764"/>
      <w:bookmarkEnd w:id="783"/>
    </w:p>
    <w:p w14:paraId="7CAA1C01" w14:textId="77777777" w:rsidR="00C1414D" w:rsidRDefault="00000000">
      <w:pPr>
        <w:rPr>
          <w:rFonts w:ascii="Helvetica" w:hAnsi="Helvetica" w:cs="Helvetica"/>
          <w:color w:val="333333"/>
          <w:szCs w:val="20"/>
          <w:shd w:val="clear" w:color="auto" w:fill="FFFFFF"/>
        </w:rPr>
      </w:pPr>
      <w:r>
        <w:rPr>
          <w:rFonts w:hint="eastAsia"/>
          <w:szCs w:val="20"/>
        </w:rPr>
        <w:t>S</w:t>
      </w:r>
      <w:r>
        <w:rPr>
          <w:szCs w:val="20"/>
        </w:rPr>
        <w:t>DI</w:t>
      </w:r>
      <w:r>
        <w:rPr>
          <w:rFonts w:hint="eastAsia"/>
          <w:szCs w:val="20"/>
        </w:rPr>
        <w:t>接口是</w:t>
      </w:r>
      <w:r>
        <w:rPr>
          <w:rFonts w:ascii="Helvetica" w:hAnsi="Helvetica" w:cs="Helvetica" w:hint="eastAsia"/>
          <w:color w:val="333333"/>
          <w:szCs w:val="20"/>
          <w:shd w:val="clear" w:color="auto" w:fill="FFFFFF"/>
        </w:rPr>
        <w:t>以未经压缩的数字信号在同轴电缆上高速传输，使原始图像不会失真，同时不受传输网络影响，保证图像传输的实时性。</w:t>
      </w:r>
      <w:r>
        <w:rPr>
          <w:rFonts w:ascii="Helvetica" w:hAnsi="Helvetica" w:cs="Helvetica"/>
          <w:color w:val="333333"/>
          <w:szCs w:val="20"/>
          <w:shd w:val="clear" w:color="auto" w:fill="FFFFFF"/>
        </w:rPr>
        <w:t>Edge 6K</w:t>
      </w:r>
      <w:r>
        <w:rPr>
          <w:rFonts w:ascii="Helvetica" w:hAnsi="Helvetica" w:cs="Helvetica" w:hint="eastAsia"/>
          <w:color w:val="333333"/>
          <w:szCs w:val="20"/>
          <w:shd w:val="clear" w:color="auto" w:fill="FFFFFF"/>
        </w:rPr>
        <w:t>支持高清标准的</w:t>
      </w:r>
      <w:r>
        <w:rPr>
          <w:rFonts w:ascii="Helvetica" w:hAnsi="Helvetica" w:cs="Helvetica"/>
          <w:color w:val="333333"/>
          <w:szCs w:val="20"/>
          <w:shd w:val="clear" w:color="auto" w:fill="FFFFFF"/>
        </w:rPr>
        <w:t>HD-SDI</w:t>
      </w:r>
      <w:r>
        <w:rPr>
          <w:rFonts w:ascii="Helvetica" w:hAnsi="Helvetica" w:cs="Helvetica" w:hint="eastAsia"/>
          <w:color w:val="333333"/>
          <w:szCs w:val="20"/>
          <w:shd w:val="clear" w:color="auto" w:fill="FFFFFF"/>
        </w:rPr>
        <w:t>和</w:t>
      </w:r>
      <w:r>
        <w:rPr>
          <w:rFonts w:ascii="Helvetica" w:hAnsi="Helvetica" w:cs="Helvetica"/>
          <w:color w:val="333333"/>
          <w:szCs w:val="20"/>
          <w:shd w:val="clear" w:color="auto" w:fill="FFFFFF"/>
        </w:rPr>
        <w:t>3G-SDI</w:t>
      </w:r>
      <w:r>
        <w:rPr>
          <w:rFonts w:ascii="Helvetica" w:hAnsi="Helvetica" w:cs="Helvetica" w:hint="eastAsia"/>
          <w:color w:val="333333"/>
          <w:szCs w:val="20"/>
          <w:shd w:val="clear" w:color="auto" w:fill="FFFFFF"/>
        </w:rPr>
        <w:t>输出，传输速率可达</w:t>
      </w:r>
      <w:r>
        <w:rPr>
          <w:rFonts w:ascii="Helvetica" w:hAnsi="Helvetica" w:cs="Helvetica"/>
          <w:color w:val="333333"/>
          <w:szCs w:val="20"/>
          <w:shd w:val="clear" w:color="auto" w:fill="FFFFFF"/>
        </w:rPr>
        <w:t>1.485Gb/s</w:t>
      </w:r>
      <w:r>
        <w:rPr>
          <w:rFonts w:ascii="Helvetica" w:hAnsi="Helvetica" w:cs="Helvetica" w:hint="eastAsia"/>
          <w:color w:val="333333"/>
          <w:szCs w:val="20"/>
          <w:shd w:val="clear" w:color="auto" w:fill="FFFFFF"/>
        </w:rPr>
        <w:t>（</w:t>
      </w:r>
      <w:r>
        <w:rPr>
          <w:rFonts w:ascii="Helvetica" w:hAnsi="Helvetica" w:cs="Helvetica"/>
          <w:color w:val="333333"/>
          <w:szCs w:val="20"/>
          <w:shd w:val="clear" w:color="auto" w:fill="FFFFFF"/>
        </w:rPr>
        <w:t>HD-SDI</w:t>
      </w:r>
      <w:r>
        <w:rPr>
          <w:rFonts w:ascii="Helvetica" w:hAnsi="Helvetica" w:cs="Helvetica" w:hint="eastAsia"/>
          <w:color w:val="333333"/>
          <w:szCs w:val="20"/>
          <w:shd w:val="clear" w:color="auto" w:fill="FFFFFF"/>
        </w:rPr>
        <w:t>）</w:t>
      </w:r>
      <w:r>
        <w:rPr>
          <w:rFonts w:ascii="Helvetica" w:hAnsi="Helvetica" w:cs="Helvetica"/>
          <w:color w:val="333333"/>
          <w:szCs w:val="20"/>
          <w:shd w:val="clear" w:color="auto" w:fill="FFFFFF"/>
        </w:rPr>
        <w:t>/2.97Gb/s</w:t>
      </w:r>
      <w:r>
        <w:rPr>
          <w:rFonts w:ascii="Helvetica" w:hAnsi="Helvetica" w:cs="Helvetica" w:hint="eastAsia"/>
          <w:color w:val="333333"/>
          <w:szCs w:val="20"/>
          <w:shd w:val="clear" w:color="auto" w:fill="FFFFFF"/>
        </w:rPr>
        <w:t>（</w:t>
      </w:r>
      <w:r>
        <w:rPr>
          <w:rFonts w:ascii="Helvetica" w:hAnsi="Helvetica" w:cs="Helvetica"/>
          <w:color w:val="333333"/>
          <w:szCs w:val="20"/>
          <w:shd w:val="clear" w:color="auto" w:fill="FFFFFF"/>
        </w:rPr>
        <w:t>3G-SDI</w:t>
      </w:r>
      <w:r>
        <w:rPr>
          <w:rFonts w:ascii="Helvetica" w:hAnsi="Helvetica" w:cs="Helvetica" w:hint="eastAsia"/>
          <w:color w:val="333333"/>
          <w:szCs w:val="20"/>
          <w:shd w:val="clear" w:color="auto" w:fill="FFFFFF"/>
        </w:rPr>
        <w:t>），输出分辨率为</w:t>
      </w:r>
      <w:r>
        <w:rPr>
          <w:rFonts w:ascii="Helvetica" w:hAnsi="Helvetica" w:cs="Helvetica"/>
          <w:color w:val="333333"/>
          <w:szCs w:val="20"/>
          <w:shd w:val="clear" w:color="auto" w:fill="FFFFFF"/>
        </w:rPr>
        <w:t>1080P</w:t>
      </w:r>
      <w:r>
        <w:rPr>
          <w:rFonts w:ascii="Helvetica" w:hAnsi="Helvetica" w:cs="Helvetica" w:hint="eastAsia"/>
          <w:color w:val="333333"/>
          <w:szCs w:val="20"/>
          <w:shd w:val="clear" w:color="auto" w:fill="FFFFFF"/>
        </w:rPr>
        <w:t>。</w:t>
      </w:r>
    </w:p>
    <w:p w14:paraId="25014A2D" w14:textId="77777777" w:rsidR="00C1414D" w:rsidRDefault="00000000">
      <w:pPr>
        <w:pStyle w:val="Heading3"/>
      </w:pPr>
      <w:bookmarkStart w:id="786" w:name="_Toc1571800285"/>
      <w:bookmarkStart w:id="787" w:name="_Toc150181730"/>
      <w:bookmarkStart w:id="788" w:name="_Toc185523839"/>
      <w:bookmarkStart w:id="789" w:name="_Toc182278294"/>
      <w:r>
        <w:t>3.</w:t>
      </w:r>
      <w:ins w:id="790" w:author="玖龙 刘" w:date="2024-12-19T14:40:00Z">
        <w:r>
          <w:rPr>
            <w:rFonts w:hint="eastAsia"/>
          </w:rPr>
          <w:t>3</w:t>
        </w:r>
      </w:ins>
      <w:del w:id="791" w:author="玖龙 刘" w:date="2024-12-19T14:40:00Z">
        <w:r>
          <w:rPr>
            <w:rFonts w:hint="eastAsia"/>
          </w:rPr>
          <w:delText>2</w:delText>
        </w:r>
      </w:del>
      <w:r>
        <w:t xml:space="preserve">.1 </w:t>
      </w:r>
      <w:r>
        <w:rPr>
          <w:rFonts w:hint="eastAsia"/>
        </w:rPr>
        <w:t>SD</w:t>
      </w:r>
      <w:r>
        <w:t>I</w:t>
      </w:r>
      <w:r>
        <w:rPr>
          <w:rFonts w:hint="eastAsia"/>
        </w:rPr>
        <w:t>叠加信息</w:t>
      </w:r>
      <w:bookmarkEnd w:id="786"/>
      <w:bookmarkEnd w:id="787"/>
      <w:bookmarkEnd w:id="788"/>
      <w:bookmarkEnd w:id="789"/>
    </w:p>
    <w:p w14:paraId="3D8764E8" w14:textId="77777777" w:rsidR="00C1414D" w:rsidRDefault="00000000">
      <w:pPr>
        <w:ind w:firstLineChars="100" w:firstLine="200"/>
      </w:pPr>
      <w:r>
        <w:rPr>
          <w:b/>
          <w:noProof/>
        </w:rPr>
        <mc:AlternateContent>
          <mc:Choice Requires="wps">
            <w:drawing>
              <wp:anchor distT="0" distB="0" distL="114300" distR="114300" simplePos="0" relativeHeight="251716608" behindDoc="0" locked="0" layoutInCell="1" allowOverlap="1" wp14:anchorId="7B8DB113" wp14:editId="05CF10E7">
                <wp:simplePos x="0" y="0"/>
                <wp:positionH relativeFrom="column">
                  <wp:posOffset>4762500</wp:posOffset>
                </wp:positionH>
                <wp:positionV relativeFrom="paragraph">
                  <wp:posOffset>162560</wp:posOffset>
                </wp:positionV>
                <wp:extent cx="1859280" cy="1845310"/>
                <wp:effectExtent l="0" t="0" r="0" b="2540"/>
                <wp:wrapSquare wrapText="bothSides"/>
                <wp:docPr id="42" name="Text Box 15"/>
                <wp:cNvGraphicFramePr/>
                <a:graphic xmlns:a="http://schemas.openxmlformats.org/drawingml/2006/main">
                  <a:graphicData uri="http://schemas.microsoft.com/office/word/2010/wordprocessingShape">
                    <wps:wsp>
                      <wps:cNvSpPr txBox="1"/>
                      <wps:spPr>
                        <a:xfrm>
                          <a:off x="0" y="0"/>
                          <a:ext cx="1859280" cy="18453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2F24F4" w14:textId="77777777" w:rsidR="00C1414D" w:rsidRDefault="00000000">
                            <w:pPr>
                              <w:jc w:val="center"/>
                              <w:rPr>
                                <w:b/>
                                <w:color w:val="FFFF00"/>
                                <w:sz w:val="18"/>
                              </w:rPr>
                            </w:pPr>
                            <w:r>
                              <w:rPr>
                                <w:rFonts w:hint="eastAsia"/>
                                <w:b/>
                                <w:color w:val="FFFF00"/>
                                <w:sz w:val="18"/>
                                <w:highlight w:val="black"/>
                              </w:rPr>
                              <w:t>菜单操作</w:t>
                            </w:r>
                          </w:p>
                          <w:p w14:paraId="61A97317" w14:textId="77777777" w:rsidR="00C1414D" w:rsidRDefault="00000000">
                            <w:pPr>
                              <w:jc w:val="center"/>
                              <w:rPr>
                                <w:sz w:val="18"/>
                                <w:szCs w:val="22"/>
                              </w:rPr>
                            </w:pPr>
                            <w:r>
                              <w:rPr>
                                <w:rFonts w:hint="eastAsia"/>
                                <w:sz w:val="18"/>
                                <w:szCs w:val="22"/>
                              </w:rPr>
                              <w:t xml:space="preserve">更改 </w:t>
                            </w:r>
                            <w:r>
                              <w:rPr>
                                <w:sz w:val="18"/>
                                <w:szCs w:val="22"/>
                              </w:rPr>
                              <w:t>SDI</w:t>
                            </w:r>
                            <w:r>
                              <w:rPr>
                                <w:rFonts w:hint="eastAsia"/>
                                <w:sz w:val="18"/>
                                <w:szCs w:val="22"/>
                              </w:rPr>
                              <w:t>叠加信息</w:t>
                            </w:r>
                          </w:p>
                          <w:p w14:paraId="3CB11A03" w14:textId="77777777" w:rsidR="00C1414D" w:rsidRDefault="00000000">
                            <w:pPr>
                              <w:jc w:val="center"/>
                              <w:rPr>
                                <w:sz w:val="18"/>
                              </w:rPr>
                            </w:pPr>
                            <w:r>
                              <w:rPr>
                                <w:rFonts w:hint="eastAsia"/>
                                <w:sz w:val="18"/>
                                <w:szCs w:val="22"/>
                              </w:rPr>
                              <w:t>【Menu</w:t>
                            </w:r>
                            <w:r>
                              <w:rPr>
                                <w:sz w:val="18"/>
                              </w:rPr>
                              <w:sym w:font="Wingdings" w:char="F0E0"/>
                            </w:r>
                            <w:r>
                              <w:rPr>
                                <w:rFonts w:hint="eastAsia"/>
                                <w:sz w:val="18"/>
                              </w:rPr>
                              <w:t>监看</w:t>
                            </w:r>
                            <w:r>
                              <w:rPr>
                                <w:sz w:val="18"/>
                              </w:rPr>
                              <w:sym w:font="Wingdings" w:char="F0E0"/>
                            </w:r>
                            <w:r>
                              <w:rPr>
                                <w:sz w:val="18"/>
                              </w:rPr>
                              <w:t>SDI</w:t>
                            </w:r>
                            <w:r>
                              <w:rPr>
                                <w:rFonts w:hint="eastAsia"/>
                                <w:sz w:val="18"/>
                              </w:rPr>
                              <w:t>输出</w:t>
                            </w:r>
                            <w:r>
                              <w:rPr>
                                <w:sz w:val="18"/>
                              </w:rPr>
                              <w:sym w:font="Wingdings" w:char="F0E0"/>
                            </w:r>
                            <w:r>
                              <w:rPr>
                                <w:rFonts w:hint="eastAsia"/>
                                <w:sz w:val="18"/>
                              </w:rPr>
                              <w:t>S</w:t>
                            </w:r>
                            <w:r>
                              <w:rPr>
                                <w:sz w:val="18"/>
                              </w:rPr>
                              <w:t>DI</w:t>
                            </w:r>
                            <w:r>
                              <w:rPr>
                                <w:rFonts w:hint="eastAsia"/>
                                <w:sz w:val="18"/>
                              </w:rPr>
                              <w:t>叠加信息】</w:t>
                            </w:r>
                          </w:p>
                          <w:p w14:paraId="713FCB11" w14:textId="77777777" w:rsidR="00C1414D" w:rsidRDefault="00C1414D">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15" o:spid="_x0000_s1026" o:spt="202" type="#_x0000_t202" style="position:absolute;left:0pt;margin-left:375pt;margin-top:12.8pt;height:145.3pt;width:146.4pt;mso-wrap-distance-bottom:0pt;mso-wrap-distance-left:9pt;mso-wrap-distance-right:9pt;mso-wrap-distance-top:0pt;z-index:251716608;mso-width-relative:page;mso-height-relative:page;" filled="f" stroked="f" coordsize="21600,21600" o:gfxdata="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U8nK6tgAAAALAQAADwAAAAAAAAABACAAAAAiAAAAZHJzL2Rvd25yZXYueG1sUEsBAhQA&#10;FAAAAAgAh07iQHZ/StArAgAAbQQAAA4AAAAAAAAAAQAgAAAAJwEAAGRycy9lMm9Eb2MueG1sUEsF&#10;BgAAAAAGAAYAWQEAAMQFA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 xml:space="preserve">更改 </w:t>
                      </w:r>
                      <w:r>
                        <w:rPr>
                          <w:sz w:val="18"/>
                          <w:szCs w:val="22"/>
                        </w:rPr>
                        <w:t>SDI</w:t>
                      </w:r>
                      <w:r>
                        <w:rPr>
                          <w:rFonts w:hint="eastAsia"/>
                          <w:sz w:val="18"/>
                          <w:szCs w:val="22"/>
                        </w:rPr>
                        <w:t>叠加信息</w:t>
                      </w:r>
                    </w:p>
                    <w:p>
                      <w:pPr>
                        <w:jc w:val="center"/>
                        <w:rPr>
                          <w:rFonts w:hint="eastAsia"/>
                          <w:sz w:val="18"/>
                        </w:rPr>
                      </w:pPr>
                      <w:r>
                        <w:rPr>
                          <w:rFonts w:hint="eastAsia"/>
                          <w:sz w:val="18"/>
                          <w:szCs w:val="22"/>
                        </w:rPr>
                        <w:t>【Menu</w:t>
                      </w:r>
                      <w:r>
                        <w:rPr>
                          <w:sz w:val="18"/>
                        </w:rPr>
                        <w:sym w:font="Wingdings" w:char="F0E0"/>
                      </w:r>
                      <w:r>
                        <w:rPr>
                          <w:rFonts w:hint="eastAsia"/>
                          <w:sz w:val="18"/>
                        </w:rPr>
                        <w:t>监看</w:t>
                      </w:r>
                      <w:r>
                        <w:rPr>
                          <w:sz w:val="18"/>
                        </w:rPr>
                        <w:sym w:font="Wingdings" w:char="F0E0"/>
                      </w:r>
                      <w:r>
                        <w:rPr>
                          <w:sz w:val="18"/>
                        </w:rPr>
                        <w:t>SDI</w:t>
                      </w:r>
                      <w:r>
                        <w:rPr>
                          <w:rFonts w:hint="eastAsia"/>
                          <w:sz w:val="18"/>
                        </w:rPr>
                        <w:t>输出</w:t>
                      </w:r>
                      <w:r>
                        <w:rPr>
                          <w:sz w:val="18"/>
                        </w:rPr>
                        <w:sym w:font="Wingdings" w:char="F0E0"/>
                      </w:r>
                      <w:r>
                        <w:rPr>
                          <w:rFonts w:hint="eastAsia"/>
                          <w:sz w:val="18"/>
                        </w:rPr>
                        <w:t>S</w:t>
                      </w:r>
                      <w:r>
                        <w:rPr>
                          <w:sz w:val="18"/>
                        </w:rPr>
                        <w:t>DI</w:t>
                      </w:r>
                      <w:r>
                        <w:rPr>
                          <w:rFonts w:hint="eastAsia"/>
                          <w:sz w:val="18"/>
                        </w:rPr>
                        <w:t>叠加信息】</w:t>
                      </w:r>
                    </w:p>
                    <w:p>
                      <w:pPr>
                        <w:jc w:val="center"/>
                        <w:rPr>
                          <w:rFonts w:hint="eastAsia"/>
                        </w:rPr>
                      </w:pPr>
                    </w:p>
                  </w:txbxContent>
                </v:textbox>
                <w10:wrap type="square"/>
              </v:shape>
            </w:pict>
          </mc:Fallback>
        </mc:AlternateContent>
      </w:r>
      <w:r>
        <w:rPr>
          <w:rFonts w:hint="eastAsia"/>
        </w:rPr>
        <w:t>S</w:t>
      </w:r>
      <w:r>
        <w:t>DI</w:t>
      </w:r>
      <w:r>
        <w:rPr>
          <w:rFonts w:hint="eastAsia"/>
        </w:rPr>
        <w:t>支持纯净画面输出和叠加信息画面输出：</w:t>
      </w:r>
    </w:p>
    <w:p w14:paraId="375E2D2F" w14:textId="77777777" w:rsidR="00C1414D" w:rsidRDefault="00000000">
      <w:pPr>
        <w:pStyle w:val="ListParagraph"/>
        <w:numPr>
          <w:ilvl w:val="0"/>
          <w:numId w:val="33"/>
        </w:numPr>
        <w:ind w:firstLineChars="0"/>
      </w:pPr>
      <w:r>
        <w:rPr>
          <w:rFonts w:hint="eastAsia"/>
        </w:rPr>
        <w:t>S</w:t>
      </w:r>
      <w:r>
        <w:t>DI</w:t>
      </w:r>
      <w:r>
        <w:rPr>
          <w:rFonts w:hint="eastAsia"/>
        </w:rPr>
        <w:t>纯净画面输出：纯净画面输出方便了用户的监看，关闭S</w:t>
      </w:r>
      <w:r>
        <w:t>DI</w:t>
      </w:r>
      <w:r>
        <w:rPr>
          <w:rFonts w:hint="eastAsia"/>
        </w:rPr>
        <w:t>叠加信息之后，</w:t>
      </w:r>
      <w:r>
        <w:t>SDI输出的画面能够实现无参数的纯净画面输出显示。</w:t>
      </w:r>
    </w:p>
    <w:p w14:paraId="32F82E08" w14:textId="77777777" w:rsidR="00C1414D" w:rsidRDefault="00000000">
      <w:pPr>
        <w:pStyle w:val="ListParagraph"/>
        <w:numPr>
          <w:ilvl w:val="0"/>
          <w:numId w:val="33"/>
        </w:numPr>
        <w:ind w:firstLineChars="0"/>
      </w:pPr>
      <w:r>
        <w:rPr>
          <w:rFonts w:hint="eastAsia"/>
        </w:rPr>
        <w:t>S</w:t>
      </w:r>
      <w:r>
        <w:t xml:space="preserve">DI </w:t>
      </w:r>
      <w:r>
        <w:rPr>
          <w:rFonts w:hint="eastAsia"/>
        </w:rPr>
        <w:t>叠加信息画面输出：打开S</w:t>
      </w:r>
      <w:r>
        <w:t>DI</w:t>
      </w:r>
      <w:r>
        <w:rPr>
          <w:rFonts w:hint="eastAsia"/>
        </w:rPr>
        <w:t>叠加信息，在纯净画面的基础上会增加U</w:t>
      </w:r>
      <w:r>
        <w:t>I</w:t>
      </w:r>
      <w:r>
        <w:rPr>
          <w:rFonts w:hint="eastAsia"/>
        </w:rPr>
        <w:t>画面和菜单设置的显示，可通过S</w:t>
      </w:r>
      <w:r>
        <w:t>DI</w:t>
      </w:r>
      <w:r>
        <w:rPr>
          <w:rFonts w:hint="eastAsia"/>
        </w:rPr>
        <w:t>监看设备了解实时拍摄的参数情况。</w:t>
      </w:r>
    </w:p>
    <w:bookmarkStart w:id="792" w:name="_Toc1239606636"/>
    <w:bookmarkStart w:id="793" w:name="_Toc185523840"/>
    <w:bookmarkStart w:id="794" w:name="_Toc150181731"/>
    <w:bookmarkStart w:id="795" w:name="_Toc1051048248"/>
    <w:p w14:paraId="760AA718" w14:textId="77777777" w:rsidR="00C1414D" w:rsidRDefault="00000000">
      <w:pPr>
        <w:pStyle w:val="Heading3"/>
      </w:pPr>
      <w:r>
        <w:rPr>
          <w:b w:val="0"/>
          <w:noProof/>
        </w:rPr>
        <mc:AlternateContent>
          <mc:Choice Requires="wps">
            <w:drawing>
              <wp:anchor distT="0" distB="0" distL="114300" distR="114300" simplePos="0" relativeHeight="251718656" behindDoc="0" locked="0" layoutInCell="1" allowOverlap="1" wp14:anchorId="73C83014" wp14:editId="61E95803">
                <wp:simplePos x="0" y="0"/>
                <wp:positionH relativeFrom="column">
                  <wp:posOffset>4777740</wp:posOffset>
                </wp:positionH>
                <wp:positionV relativeFrom="paragraph">
                  <wp:posOffset>137160</wp:posOffset>
                </wp:positionV>
                <wp:extent cx="1859280" cy="1845310"/>
                <wp:effectExtent l="0" t="0" r="0" b="2540"/>
                <wp:wrapSquare wrapText="bothSides"/>
                <wp:docPr id="48" name="Text Box 15"/>
                <wp:cNvGraphicFramePr/>
                <a:graphic xmlns:a="http://schemas.openxmlformats.org/drawingml/2006/main">
                  <a:graphicData uri="http://schemas.microsoft.com/office/word/2010/wordprocessingShape">
                    <wps:wsp>
                      <wps:cNvSpPr txBox="1"/>
                      <wps:spPr>
                        <a:xfrm>
                          <a:off x="0" y="0"/>
                          <a:ext cx="1859280" cy="18453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F88661" w14:textId="77777777" w:rsidR="00C1414D" w:rsidRDefault="00000000">
                            <w:pPr>
                              <w:jc w:val="center"/>
                              <w:rPr>
                                <w:b/>
                                <w:color w:val="FFFF00"/>
                                <w:sz w:val="18"/>
                              </w:rPr>
                            </w:pPr>
                            <w:r>
                              <w:rPr>
                                <w:rFonts w:hint="eastAsia"/>
                                <w:b/>
                                <w:color w:val="FFFF00"/>
                                <w:sz w:val="18"/>
                                <w:highlight w:val="black"/>
                              </w:rPr>
                              <w:t>菜单操作</w:t>
                            </w:r>
                          </w:p>
                          <w:p w14:paraId="5348205D" w14:textId="77777777" w:rsidR="00C1414D" w:rsidRDefault="00000000">
                            <w:pPr>
                              <w:jc w:val="center"/>
                              <w:rPr>
                                <w:sz w:val="18"/>
                                <w:szCs w:val="22"/>
                              </w:rPr>
                            </w:pPr>
                            <w:r>
                              <w:rPr>
                                <w:rFonts w:hint="eastAsia"/>
                                <w:sz w:val="18"/>
                                <w:szCs w:val="22"/>
                              </w:rPr>
                              <w:t xml:space="preserve">更改 </w:t>
                            </w:r>
                            <w:r>
                              <w:rPr>
                                <w:sz w:val="18"/>
                                <w:szCs w:val="22"/>
                              </w:rPr>
                              <w:t>SDI</w:t>
                            </w:r>
                            <w:r>
                              <w:rPr>
                                <w:rFonts w:hint="eastAsia"/>
                                <w:sz w:val="18"/>
                                <w:szCs w:val="22"/>
                              </w:rPr>
                              <w:t xml:space="preserve"> </w:t>
                            </w:r>
                            <w:r>
                              <w:rPr>
                                <w:sz w:val="18"/>
                                <w:szCs w:val="22"/>
                              </w:rPr>
                              <w:t>LUT</w:t>
                            </w:r>
                          </w:p>
                          <w:p w14:paraId="110E638F" w14:textId="77777777" w:rsidR="00C1414D" w:rsidRDefault="00000000">
                            <w:pPr>
                              <w:jc w:val="center"/>
                              <w:rPr>
                                <w:sz w:val="18"/>
                              </w:rPr>
                            </w:pPr>
                            <w:r>
                              <w:rPr>
                                <w:rFonts w:hint="eastAsia"/>
                                <w:sz w:val="18"/>
                                <w:szCs w:val="22"/>
                              </w:rPr>
                              <w:t>【Menu</w:t>
                            </w:r>
                            <w:r>
                              <w:rPr>
                                <w:sz w:val="18"/>
                              </w:rPr>
                              <w:sym w:font="Wingdings" w:char="F0E0"/>
                            </w:r>
                            <w:r>
                              <w:rPr>
                                <w:rFonts w:hint="eastAsia"/>
                                <w:sz w:val="18"/>
                              </w:rPr>
                              <w:t>监看</w:t>
                            </w:r>
                            <w:r>
                              <w:rPr>
                                <w:sz w:val="18"/>
                              </w:rPr>
                              <w:sym w:font="Wingdings" w:char="F0E0"/>
                            </w:r>
                            <w:r>
                              <w:rPr>
                                <w:sz w:val="18"/>
                              </w:rPr>
                              <w:t>SDI</w:t>
                            </w:r>
                            <w:r>
                              <w:rPr>
                                <w:rFonts w:hint="eastAsia"/>
                                <w:sz w:val="18"/>
                              </w:rPr>
                              <w:t>输出</w:t>
                            </w:r>
                            <w:r>
                              <w:rPr>
                                <w:sz w:val="18"/>
                              </w:rPr>
                              <w:sym w:font="Wingdings" w:char="F0E0"/>
                            </w:r>
                            <w:r>
                              <w:rPr>
                                <w:rFonts w:hint="eastAsia"/>
                                <w:sz w:val="18"/>
                              </w:rPr>
                              <w:t>S</w:t>
                            </w:r>
                            <w:r>
                              <w:rPr>
                                <w:sz w:val="18"/>
                              </w:rPr>
                              <w:t>DI</w:t>
                            </w:r>
                            <w:r>
                              <w:rPr>
                                <w:rFonts w:hint="eastAsia"/>
                                <w:sz w:val="18"/>
                              </w:rPr>
                              <w:t xml:space="preserve"> </w:t>
                            </w:r>
                            <w:r>
                              <w:rPr>
                                <w:sz w:val="18"/>
                              </w:rPr>
                              <w:t>LUT</w:t>
                            </w:r>
                            <w:r>
                              <w:rPr>
                                <w:rFonts w:hint="eastAsia"/>
                                <w:sz w:val="18"/>
                              </w:rPr>
                              <w:t>】</w:t>
                            </w:r>
                          </w:p>
                          <w:p w14:paraId="700E1B45" w14:textId="77777777" w:rsidR="00C1414D" w:rsidRDefault="00C1414D">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15" o:spid="_x0000_s1026" o:spt="202" type="#_x0000_t202" style="position:absolute;left:0pt;margin-left:376.2pt;margin-top:10.8pt;height:145.3pt;width:146.4pt;mso-wrap-distance-bottom:0pt;mso-wrap-distance-left:9pt;mso-wrap-distance-right:9pt;mso-wrap-distance-top:0pt;z-index:251718656;mso-width-relative:page;mso-height-relative:page;" filled="f" stroked="f" coordsize="21600,21600" o:gfxdata="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dvdU/YAAAACwEAAA8AAAAAAAAAAQAgAAAAIgAAAGRycy9kb3ducmV2LnhtbFBLAQIU&#10;ABQAAAAIAIdO4kCzZvQ/LAIAAG0EAAAOAAAAAAAAAAEAIAAAACcBAABkcnMvZTJvRG9jLnhtbFBL&#10;BQYAAAAABgAGAFkBAADFBQ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 xml:space="preserve">更改 </w:t>
                      </w:r>
                      <w:r>
                        <w:rPr>
                          <w:sz w:val="18"/>
                          <w:szCs w:val="22"/>
                        </w:rPr>
                        <w:t>SDI</w:t>
                      </w:r>
                      <w:r>
                        <w:rPr>
                          <w:rFonts w:hint="eastAsia"/>
                          <w:sz w:val="18"/>
                          <w:szCs w:val="22"/>
                        </w:rPr>
                        <w:t xml:space="preserve"> </w:t>
                      </w:r>
                      <w:r>
                        <w:rPr>
                          <w:sz w:val="18"/>
                          <w:szCs w:val="22"/>
                        </w:rPr>
                        <w:t>LUT</w:t>
                      </w:r>
                    </w:p>
                    <w:p>
                      <w:pPr>
                        <w:jc w:val="center"/>
                        <w:rPr>
                          <w:rFonts w:hint="eastAsia"/>
                          <w:sz w:val="18"/>
                        </w:rPr>
                      </w:pPr>
                      <w:r>
                        <w:rPr>
                          <w:rFonts w:hint="eastAsia"/>
                          <w:sz w:val="18"/>
                          <w:szCs w:val="22"/>
                        </w:rPr>
                        <w:t>【Menu</w:t>
                      </w:r>
                      <w:r>
                        <w:rPr>
                          <w:sz w:val="18"/>
                        </w:rPr>
                        <w:sym w:font="Wingdings" w:char="F0E0"/>
                      </w:r>
                      <w:r>
                        <w:rPr>
                          <w:rFonts w:hint="eastAsia"/>
                          <w:sz w:val="18"/>
                        </w:rPr>
                        <w:t>监看</w:t>
                      </w:r>
                      <w:r>
                        <w:rPr>
                          <w:sz w:val="18"/>
                        </w:rPr>
                        <w:sym w:font="Wingdings" w:char="F0E0"/>
                      </w:r>
                      <w:r>
                        <w:rPr>
                          <w:sz w:val="18"/>
                        </w:rPr>
                        <w:t>SDI</w:t>
                      </w:r>
                      <w:r>
                        <w:rPr>
                          <w:rFonts w:hint="eastAsia"/>
                          <w:sz w:val="18"/>
                        </w:rPr>
                        <w:t>输出</w:t>
                      </w:r>
                      <w:r>
                        <w:rPr>
                          <w:sz w:val="18"/>
                        </w:rPr>
                        <w:sym w:font="Wingdings" w:char="F0E0"/>
                      </w:r>
                      <w:r>
                        <w:rPr>
                          <w:rFonts w:hint="eastAsia"/>
                          <w:sz w:val="18"/>
                        </w:rPr>
                        <w:t>S</w:t>
                      </w:r>
                      <w:r>
                        <w:rPr>
                          <w:sz w:val="18"/>
                        </w:rPr>
                        <w:t>DI</w:t>
                      </w:r>
                      <w:r>
                        <w:rPr>
                          <w:rFonts w:hint="eastAsia"/>
                          <w:sz w:val="18"/>
                        </w:rPr>
                        <w:t xml:space="preserve"> </w:t>
                      </w:r>
                      <w:r>
                        <w:rPr>
                          <w:sz w:val="18"/>
                        </w:rPr>
                        <w:t>LUT</w:t>
                      </w:r>
                      <w:r>
                        <w:rPr>
                          <w:rFonts w:hint="eastAsia"/>
                          <w:sz w:val="18"/>
                        </w:rPr>
                        <w:t>】</w:t>
                      </w:r>
                    </w:p>
                    <w:p>
                      <w:pPr>
                        <w:jc w:val="center"/>
                        <w:rPr>
                          <w:rFonts w:hint="eastAsia"/>
                        </w:rPr>
                      </w:pPr>
                    </w:p>
                  </w:txbxContent>
                </v:textbox>
                <w10:wrap type="square"/>
              </v:shape>
            </w:pict>
          </mc:Fallback>
        </mc:AlternateContent>
      </w:r>
      <w:r>
        <w:t>3.</w:t>
      </w:r>
      <w:ins w:id="796" w:author="玖龙 刘" w:date="2024-12-19T14:40:00Z">
        <w:r>
          <w:rPr>
            <w:rFonts w:hint="eastAsia"/>
          </w:rPr>
          <w:t>3</w:t>
        </w:r>
      </w:ins>
      <w:del w:id="797" w:author="玖龙 刘" w:date="2024-12-19T14:40:00Z">
        <w:r>
          <w:rPr>
            <w:rFonts w:hint="eastAsia"/>
          </w:rPr>
          <w:delText>2</w:delText>
        </w:r>
      </w:del>
      <w:r>
        <w:t xml:space="preserve">.2 </w:t>
      </w:r>
      <w:r>
        <w:rPr>
          <w:rFonts w:hint="eastAsia"/>
        </w:rPr>
        <w:t xml:space="preserve">SDI </w:t>
      </w:r>
      <w:r>
        <w:t>LUT</w:t>
      </w:r>
      <w:bookmarkEnd w:id="792"/>
      <w:bookmarkEnd w:id="793"/>
      <w:bookmarkEnd w:id="794"/>
      <w:bookmarkEnd w:id="795"/>
      <w:r>
        <w:t xml:space="preserve"> </w:t>
      </w:r>
    </w:p>
    <w:p w14:paraId="68391A5A" w14:textId="77777777" w:rsidR="00C1414D" w:rsidRDefault="00000000">
      <w:r>
        <w:rPr>
          <w:rFonts w:hint="eastAsia"/>
        </w:rPr>
        <w:t>S</w:t>
      </w:r>
      <w:r>
        <w:t>DI</w:t>
      </w:r>
      <w:r>
        <w:rPr>
          <w:rFonts w:hint="eastAsia"/>
        </w:rPr>
        <w:t>的输出画面可以设置独立的L</w:t>
      </w:r>
      <w:r>
        <w:t>UT</w:t>
      </w:r>
      <w:r>
        <w:rPr>
          <w:rFonts w:hint="eastAsia"/>
        </w:rPr>
        <w:t>，与机内所设置的L</w:t>
      </w:r>
      <w:r>
        <w:t>UT</w:t>
      </w:r>
      <w:r>
        <w:rPr>
          <w:rFonts w:hint="eastAsia"/>
        </w:rPr>
        <w:t>是互不影响的，同   时S</w:t>
      </w:r>
      <w:r>
        <w:t>DI</w:t>
      </w:r>
      <w:r>
        <w:rPr>
          <w:rFonts w:hint="eastAsia"/>
        </w:rPr>
        <w:t>输出画面的L</w:t>
      </w:r>
      <w:r>
        <w:t>UT</w:t>
      </w:r>
      <w:r>
        <w:rPr>
          <w:rFonts w:hint="eastAsia"/>
        </w:rPr>
        <w:t>也支持第三方L</w:t>
      </w:r>
      <w:r>
        <w:t>UT</w:t>
      </w:r>
      <w:r>
        <w:rPr>
          <w:rFonts w:hint="eastAsia"/>
        </w:rPr>
        <w:t>（详情见</w:t>
      </w:r>
      <w:hyperlink w:anchor="_3.5_第三方LUT" w:history="1">
        <w:r w:rsidR="00C1414D">
          <w:rPr>
            <w:rStyle w:val="Hyperlink"/>
            <w:rFonts w:hint="eastAsia"/>
          </w:rPr>
          <w:t>3</w:t>
        </w:r>
        <w:r w:rsidR="00C1414D">
          <w:rPr>
            <w:rStyle w:val="Hyperlink"/>
          </w:rPr>
          <w:t>.5</w:t>
        </w:r>
      </w:hyperlink>
      <w:r>
        <w:rPr>
          <w:rFonts w:hint="eastAsia"/>
        </w:rPr>
        <w:t>）</w:t>
      </w:r>
    </w:p>
    <w:p w14:paraId="71B4EB4C" w14:textId="77777777" w:rsidR="00C1414D" w:rsidRDefault="00000000">
      <w:pPr>
        <w:pStyle w:val="Heading3"/>
      </w:pPr>
      <w:bookmarkStart w:id="798" w:name="_Toc1914907561"/>
      <w:bookmarkStart w:id="799" w:name="_Toc1329871705"/>
      <w:bookmarkStart w:id="800" w:name="_Toc185523841"/>
      <w:bookmarkStart w:id="801" w:name="_Toc150181732"/>
      <w:r>
        <w:t>3.</w:t>
      </w:r>
      <w:ins w:id="802" w:author="玖龙 刘" w:date="2024-12-19T14:40:00Z">
        <w:r>
          <w:rPr>
            <w:rFonts w:hint="eastAsia"/>
          </w:rPr>
          <w:t>3</w:t>
        </w:r>
      </w:ins>
      <w:del w:id="803" w:author="玖龙 刘" w:date="2024-12-19T14:40:00Z">
        <w:r>
          <w:rPr>
            <w:rFonts w:hint="eastAsia"/>
          </w:rPr>
          <w:delText>2</w:delText>
        </w:r>
      </w:del>
      <w:r>
        <w:t xml:space="preserve">.3 </w:t>
      </w:r>
      <w:r>
        <w:rPr>
          <w:rFonts w:hint="eastAsia"/>
        </w:rPr>
        <w:t>SDI帧率</w:t>
      </w:r>
      <w:bookmarkEnd w:id="798"/>
      <w:bookmarkEnd w:id="799"/>
      <w:bookmarkEnd w:id="800"/>
      <w:bookmarkEnd w:id="801"/>
      <w:r>
        <w:t xml:space="preserve"> </w:t>
      </w:r>
    </w:p>
    <w:p w14:paraId="44B3C56F" w14:textId="77777777" w:rsidR="00C1414D" w:rsidRDefault="00000000">
      <w:pPr>
        <w:rPr>
          <w:szCs w:val="20"/>
        </w:rPr>
      </w:pPr>
      <w:r>
        <w:rPr>
          <w:rFonts w:hint="eastAsia"/>
          <w:szCs w:val="20"/>
        </w:rPr>
        <w:t>S</w:t>
      </w:r>
      <w:r>
        <w:rPr>
          <w:szCs w:val="20"/>
        </w:rPr>
        <w:t>DI</w:t>
      </w:r>
      <w:r>
        <w:rPr>
          <w:rFonts w:hint="eastAsia"/>
          <w:szCs w:val="20"/>
        </w:rPr>
        <w:t>输出帧率设置分为预设支持帧率和跟随项目帧率：</w:t>
      </w:r>
    </w:p>
    <w:p w14:paraId="3FAA12B5" w14:textId="77777777" w:rsidR="00C1414D" w:rsidRDefault="00000000">
      <w:pPr>
        <w:pStyle w:val="ListParagraph"/>
        <w:numPr>
          <w:ilvl w:val="0"/>
          <w:numId w:val="34"/>
        </w:numPr>
        <w:ind w:firstLineChars="0"/>
        <w:rPr>
          <w:rFonts w:ascii="Helvetica" w:hAnsi="Helvetica" w:cs="Helvetica"/>
          <w:color w:val="333333"/>
          <w:szCs w:val="20"/>
          <w:shd w:val="clear" w:color="auto" w:fill="FFFFFF"/>
        </w:rPr>
      </w:pPr>
      <w:r>
        <w:rPr>
          <w:b/>
          <w:noProof/>
        </w:rPr>
        <mc:AlternateContent>
          <mc:Choice Requires="wps">
            <w:drawing>
              <wp:anchor distT="0" distB="0" distL="114300" distR="114300" simplePos="0" relativeHeight="251719680" behindDoc="0" locked="0" layoutInCell="1" allowOverlap="1" wp14:anchorId="4FE268BE" wp14:editId="3BD93251">
                <wp:simplePos x="0" y="0"/>
                <wp:positionH relativeFrom="column">
                  <wp:posOffset>4777740</wp:posOffset>
                </wp:positionH>
                <wp:positionV relativeFrom="paragraph">
                  <wp:posOffset>129540</wp:posOffset>
                </wp:positionV>
                <wp:extent cx="1859280" cy="1845310"/>
                <wp:effectExtent l="0" t="0" r="0" b="2540"/>
                <wp:wrapSquare wrapText="bothSides"/>
                <wp:docPr id="49" name="Text Box 15"/>
                <wp:cNvGraphicFramePr/>
                <a:graphic xmlns:a="http://schemas.openxmlformats.org/drawingml/2006/main">
                  <a:graphicData uri="http://schemas.microsoft.com/office/word/2010/wordprocessingShape">
                    <wps:wsp>
                      <wps:cNvSpPr txBox="1"/>
                      <wps:spPr>
                        <a:xfrm>
                          <a:off x="0" y="0"/>
                          <a:ext cx="1859280" cy="18453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757C80" w14:textId="77777777" w:rsidR="00C1414D" w:rsidRDefault="00000000">
                            <w:pPr>
                              <w:jc w:val="center"/>
                              <w:rPr>
                                <w:b/>
                                <w:color w:val="FFFF00"/>
                                <w:sz w:val="18"/>
                              </w:rPr>
                            </w:pPr>
                            <w:r>
                              <w:rPr>
                                <w:rFonts w:hint="eastAsia"/>
                                <w:b/>
                                <w:color w:val="FFFF00"/>
                                <w:sz w:val="18"/>
                                <w:highlight w:val="black"/>
                              </w:rPr>
                              <w:t>菜单操作</w:t>
                            </w:r>
                          </w:p>
                          <w:p w14:paraId="1A36152A" w14:textId="77777777" w:rsidR="00C1414D" w:rsidRDefault="00000000">
                            <w:pPr>
                              <w:jc w:val="center"/>
                              <w:rPr>
                                <w:sz w:val="18"/>
                                <w:szCs w:val="22"/>
                              </w:rPr>
                            </w:pPr>
                            <w:r>
                              <w:rPr>
                                <w:rFonts w:hint="eastAsia"/>
                                <w:sz w:val="18"/>
                                <w:szCs w:val="22"/>
                              </w:rPr>
                              <w:t xml:space="preserve">更改 </w:t>
                            </w:r>
                            <w:r>
                              <w:rPr>
                                <w:sz w:val="18"/>
                                <w:szCs w:val="22"/>
                              </w:rPr>
                              <w:t>SDI</w:t>
                            </w:r>
                            <w:r>
                              <w:rPr>
                                <w:rFonts w:hint="eastAsia"/>
                                <w:sz w:val="18"/>
                                <w:szCs w:val="22"/>
                              </w:rPr>
                              <w:t>帧率</w:t>
                            </w:r>
                          </w:p>
                          <w:p w14:paraId="27D6BDDB" w14:textId="77777777" w:rsidR="00C1414D" w:rsidRDefault="00000000">
                            <w:pPr>
                              <w:jc w:val="center"/>
                              <w:rPr>
                                <w:sz w:val="18"/>
                              </w:rPr>
                            </w:pPr>
                            <w:r>
                              <w:rPr>
                                <w:rFonts w:hint="eastAsia"/>
                                <w:sz w:val="18"/>
                                <w:szCs w:val="22"/>
                              </w:rPr>
                              <w:t>【Menu</w:t>
                            </w:r>
                            <w:r>
                              <w:rPr>
                                <w:sz w:val="18"/>
                              </w:rPr>
                              <w:sym w:font="Wingdings" w:char="F0E0"/>
                            </w:r>
                            <w:r>
                              <w:rPr>
                                <w:rFonts w:hint="eastAsia"/>
                                <w:sz w:val="18"/>
                              </w:rPr>
                              <w:t>监看</w:t>
                            </w:r>
                            <w:r>
                              <w:rPr>
                                <w:sz w:val="18"/>
                              </w:rPr>
                              <w:sym w:font="Wingdings" w:char="F0E0"/>
                            </w:r>
                            <w:r>
                              <w:rPr>
                                <w:sz w:val="18"/>
                              </w:rPr>
                              <w:t>SDI</w:t>
                            </w:r>
                            <w:r>
                              <w:rPr>
                                <w:rFonts w:hint="eastAsia"/>
                                <w:sz w:val="18"/>
                              </w:rPr>
                              <w:t>输出</w:t>
                            </w:r>
                            <w:r>
                              <w:rPr>
                                <w:sz w:val="18"/>
                              </w:rPr>
                              <w:sym w:font="Wingdings" w:char="F0E0"/>
                            </w:r>
                            <w:r>
                              <w:rPr>
                                <w:rFonts w:hint="eastAsia"/>
                                <w:sz w:val="18"/>
                              </w:rPr>
                              <w:t>S</w:t>
                            </w:r>
                            <w:r>
                              <w:rPr>
                                <w:sz w:val="18"/>
                              </w:rPr>
                              <w:t>DI</w:t>
                            </w:r>
                            <w:r>
                              <w:rPr>
                                <w:rFonts w:hint="eastAsia"/>
                                <w:sz w:val="18"/>
                              </w:rPr>
                              <w:t>帧率】</w:t>
                            </w:r>
                          </w:p>
                          <w:p w14:paraId="743E4CFA" w14:textId="77777777" w:rsidR="00C1414D" w:rsidRDefault="00C1414D">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15" o:spid="_x0000_s1026" o:spt="202" type="#_x0000_t202" style="position:absolute;left:0pt;margin-left:376.2pt;margin-top:10.2pt;height:145.3pt;width:146.4pt;mso-wrap-distance-bottom:0pt;mso-wrap-distance-left:9pt;mso-wrap-distance-right:9pt;mso-wrap-distance-top:0pt;z-index:251719680;mso-width-relative:page;mso-height-relative:page;" filled="f" stroked="f" coordsize="21600,21600" o:gfxdata="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UNKBGtgAAAALAQAADwAAAAAAAAABACAAAAAiAAAAZHJzL2Rvd25yZXYueG1sUEsBAhQA&#10;FAAAAAgAh07iQPNMdckrAgAAbQQAAA4AAAAAAAAAAQAgAAAAJwEAAGRycy9lMm9Eb2MueG1sUEsF&#10;BgAAAAAGAAYAWQEAAMQFA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 xml:space="preserve">更改 </w:t>
                      </w:r>
                      <w:r>
                        <w:rPr>
                          <w:sz w:val="18"/>
                          <w:szCs w:val="22"/>
                        </w:rPr>
                        <w:t>SDI</w:t>
                      </w:r>
                      <w:r>
                        <w:rPr>
                          <w:rFonts w:hint="eastAsia"/>
                          <w:sz w:val="18"/>
                          <w:szCs w:val="22"/>
                        </w:rPr>
                        <w:t>帧率</w:t>
                      </w:r>
                    </w:p>
                    <w:p>
                      <w:pPr>
                        <w:jc w:val="center"/>
                        <w:rPr>
                          <w:rFonts w:hint="eastAsia"/>
                          <w:sz w:val="18"/>
                        </w:rPr>
                      </w:pPr>
                      <w:r>
                        <w:rPr>
                          <w:rFonts w:hint="eastAsia"/>
                          <w:sz w:val="18"/>
                          <w:szCs w:val="22"/>
                        </w:rPr>
                        <w:t>【Menu</w:t>
                      </w:r>
                      <w:r>
                        <w:rPr>
                          <w:sz w:val="18"/>
                        </w:rPr>
                        <w:sym w:font="Wingdings" w:char="F0E0"/>
                      </w:r>
                      <w:r>
                        <w:rPr>
                          <w:rFonts w:hint="eastAsia"/>
                          <w:sz w:val="18"/>
                        </w:rPr>
                        <w:t>监看</w:t>
                      </w:r>
                      <w:r>
                        <w:rPr>
                          <w:sz w:val="18"/>
                        </w:rPr>
                        <w:sym w:font="Wingdings" w:char="F0E0"/>
                      </w:r>
                      <w:r>
                        <w:rPr>
                          <w:sz w:val="18"/>
                        </w:rPr>
                        <w:t>SDI</w:t>
                      </w:r>
                      <w:r>
                        <w:rPr>
                          <w:rFonts w:hint="eastAsia"/>
                          <w:sz w:val="18"/>
                        </w:rPr>
                        <w:t>输出</w:t>
                      </w:r>
                      <w:r>
                        <w:rPr>
                          <w:sz w:val="18"/>
                        </w:rPr>
                        <w:sym w:font="Wingdings" w:char="F0E0"/>
                      </w:r>
                      <w:r>
                        <w:rPr>
                          <w:rFonts w:hint="eastAsia"/>
                          <w:sz w:val="18"/>
                        </w:rPr>
                        <w:t>S</w:t>
                      </w:r>
                      <w:r>
                        <w:rPr>
                          <w:sz w:val="18"/>
                        </w:rPr>
                        <w:t>DI</w:t>
                      </w:r>
                      <w:r>
                        <w:rPr>
                          <w:rFonts w:hint="eastAsia"/>
                          <w:sz w:val="18"/>
                        </w:rPr>
                        <w:t>帧率】</w:t>
                      </w:r>
                    </w:p>
                    <w:p>
                      <w:pPr>
                        <w:jc w:val="center"/>
                        <w:rPr>
                          <w:rFonts w:hint="eastAsia"/>
                        </w:rPr>
                      </w:pPr>
                    </w:p>
                  </w:txbxContent>
                </v:textbox>
                <w10:wrap type="square"/>
              </v:shape>
            </w:pict>
          </mc:Fallback>
        </mc:AlternateContent>
      </w:r>
      <w:r>
        <w:rPr>
          <w:rFonts w:hint="eastAsia"/>
          <w:szCs w:val="20"/>
        </w:rPr>
        <w:t>预设支持帧率：目前E</w:t>
      </w:r>
      <w:r>
        <w:rPr>
          <w:szCs w:val="20"/>
        </w:rPr>
        <w:t>dge 6K</w:t>
      </w:r>
      <w:r>
        <w:rPr>
          <w:rFonts w:hint="eastAsia"/>
          <w:szCs w:val="20"/>
        </w:rPr>
        <w:t>支持的</w:t>
      </w:r>
      <w:r>
        <w:rPr>
          <w:szCs w:val="20"/>
        </w:rPr>
        <w:t>SDI</w:t>
      </w:r>
      <w:r>
        <w:rPr>
          <w:rFonts w:hint="eastAsia"/>
          <w:szCs w:val="20"/>
        </w:rPr>
        <w:t>输出帧率为</w:t>
      </w:r>
      <w:r>
        <w:rPr>
          <w:rFonts w:cs="Microsoft YaHei"/>
          <w:szCs w:val="20"/>
        </w:rPr>
        <w:t>24p、25p、30p、50p、60p</w:t>
      </w:r>
      <w:r>
        <w:rPr>
          <w:rFonts w:cs="Microsoft YaHei" w:hint="eastAsia"/>
          <w:szCs w:val="20"/>
        </w:rPr>
        <w:t>。当输出帧率为</w:t>
      </w:r>
      <w:r>
        <w:rPr>
          <w:rFonts w:cs="Microsoft YaHei"/>
          <w:szCs w:val="20"/>
        </w:rPr>
        <w:t>24p、25p、30p</w:t>
      </w:r>
      <w:r>
        <w:rPr>
          <w:rFonts w:cs="Microsoft YaHei" w:hint="eastAsia"/>
          <w:szCs w:val="20"/>
        </w:rPr>
        <w:t>时为</w:t>
      </w:r>
      <w:r>
        <w:rPr>
          <w:rFonts w:ascii="Helvetica" w:hAnsi="Helvetica" w:cs="Helvetica" w:hint="eastAsia"/>
          <w:color w:val="333333"/>
          <w:szCs w:val="20"/>
          <w:shd w:val="clear" w:color="auto" w:fill="FFFFFF"/>
        </w:rPr>
        <w:t>H</w:t>
      </w:r>
      <w:r>
        <w:rPr>
          <w:rFonts w:ascii="Helvetica" w:hAnsi="Helvetica" w:cs="Helvetica"/>
          <w:color w:val="333333"/>
          <w:szCs w:val="20"/>
          <w:shd w:val="clear" w:color="auto" w:fill="FFFFFF"/>
        </w:rPr>
        <w:t>D-SDI</w:t>
      </w:r>
      <w:r>
        <w:rPr>
          <w:rFonts w:ascii="Helvetica" w:hAnsi="Helvetica" w:cs="Helvetica" w:hint="eastAsia"/>
          <w:color w:val="333333"/>
          <w:szCs w:val="20"/>
          <w:shd w:val="clear" w:color="auto" w:fill="FFFFFF"/>
        </w:rPr>
        <w:t>输出，</w:t>
      </w:r>
      <w:r>
        <w:rPr>
          <w:rFonts w:cs="Microsoft YaHei" w:hint="eastAsia"/>
          <w:szCs w:val="20"/>
        </w:rPr>
        <w:t>当输出帧率为</w:t>
      </w:r>
      <w:r>
        <w:rPr>
          <w:rFonts w:cs="Microsoft YaHei"/>
          <w:szCs w:val="20"/>
        </w:rPr>
        <w:t>50p、60p</w:t>
      </w:r>
      <w:r>
        <w:rPr>
          <w:rFonts w:cs="Microsoft YaHei" w:hint="eastAsia"/>
          <w:szCs w:val="20"/>
        </w:rPr>
        <w:t>时为</w:t>
      </w:r>
      <w:r>
        <w:rPr>
          <w:rFonts w:ascii="Helvetica" w:hAnsi="Helvetica" w:cs="Helvetica"/>
          <w:color w:val="333333"/>
          <w:szCs w:val="20"/>
          <w:shd w:val="clear" w:color="auto" w:fill="FFFFFF"/>
        </w:rPr>
        <w:t>3G-SDI</w:t>
      </w:r>
      <w:r>
        <w:rPr>
          <w:rFonts w:ascii="Helvetica" w:hAnsi="Helvetica" w:cs="Helvetica" w:hint="eastAsia"/>
          <w:color w:val="333333"/>
          <w:szCs w:val="20"/>
          <w:shd w:val="clear" w:color="auto" w:fill="FFFFFF"/>
        </w:rPr>
        <w:t>输出。</w:t>
      </w:r>
    </w:p>
    <w:p w14:paraId="151C0B88" w14:textId="77777777" w:rsidR="00C1414D" w:rsidRDefault="00000000">
      <w:pPr>
        <w:pStyle w:val="ListParagraph"/>
        <w:numPr>
          <w:ilvl w:val="0"/>
          <w:numId w:val="34"/>
        </w:numPr>
        <w:ind w:firstLineChars="0"/>
        <w:rPr>
          <w:szCs w:val="20"/>
        </w:rPr>
      </w:pPr>
      <w:r>
        <w:rPr>
          <w:rFonts w:hint="eastAsia"/>
          <w:szCs w:val="20"/>
        </w:rPr>
        <w:lastRenderedPageBreak/>
        <w:t>跟随项目帧率：选择此设置后，当项目帧率为</w:t>
      </w:r>
      <w:r>
        <w:rPr>
          <w:rFonts w:cs="Microsoft YaHei"/>
          <w:szCs w:val="20"/>
        </w:rPr>
        <w:t>24p、25p、30p、50p、60p</w:t>
      </w:r>
      <w:r>
        <w:rPr>
          <w:rFonts w:cs="Microsoft YaHei" w:hint="eastAsia"/>
          <w:szCs w:val="20"/>
        </w:rPr>
        <w:t>时，S</w:t>
      </w:r>
      <w:r>
        <w:rPr>
          <w:rFonts w:cs="Microsoft YaHei"/>
          <w:szCs w:val="20"/>
        </w:rPr>
        <w:t>DI</w:t>
      </w:r>
      <w:r>
        <w:rPr>
          <w:rFonts w:cs="Microsoft YaHei" w:hint="eastAsia"/>
          <w:szCs w:val="20"/>
        </w:rPr>
        <w:t>输出帧率等于项目帧率；若项目帧率为其他帧率时，S</w:t>
      </w:r>
      <w:r>
        <w:rPr>
          <w:rFonts w:cs="Microsoft YaHei"/>
          <w:szCs w:val="20"/>
        </w:rPr>
        <w:t>DI</w:t>
      </w:r>
      <w:r>
        <w:rPr>
          <w:rFonts w:cs="Microsoft YaHei" w:hint="eastAsia"/>
          <w:szCs w:val="20"/>
        </w:rPr>
        <w:t>的输出帧率取就近原则，即取与当前项目帧率相差最小的预设支持帧率。</w:t>
      </w:r>
    </w:p>
    <w:p w14:paraId="6FF32BDB" w14:textId="77777777" w:rsidR="00C1414D" w:rsidRDefault="00000000">
      <w:pPr>
        <w:pStyle w:val="Heading3"/>
      </w:pPr>
      <w:bookmarkStart w:id="804" w:name="_Toc143947959"/>
      <w:bookmarkStart w:id="805" w:name="_Toc1661443785"/>
      <w:bookmarkStart w:id="806" w:name="_Toc185523842"/>
      <w:bookmarkStart w:id="807" w:name="_Toc150181733"/>
      <w:bookmarkStart w:id="808" w:name="_Hlk185522258"/>
      <w:r>
        <w:t>3.</w:t>
      </w:r>
      <w:ins w:id="809" w:author="玖龙 刘" w:date="2024-12-19T14:40:00Z">
        <w:r>
          <w:rPr>
            <w:rFonts w:hint="eastAsia"/>
          </w:rPr>
          <w:t>3</w:t>
        </w:r>
      </w:ins>
      <w:del w:id="810" w:author="玖龙 刘" w:date="2024-12-19T14:40:00Z">
        <w:r>
          <w:rPr>
            <w:rFonts w:hint="eastAsia"/>
          </w:rPr>
          <w:delText>2</w:delText>
        </w:r>
      </w:del>
      <w:r>
        <w:t xml:space="preserve">.4 </w:t>
      </w:r>
      <w:r>
        <w:rPr>
          <w:rFonts w:hint="eastAsia"/>
        </w:rPr>
        <w:t>SDI</w:t>
      </w:r>
      <w:r>
        <w:t xml:space="preserve"> </w:t>
      </w:r>
      <w:r>
        <w:rPr>
          <w:rFonts w:hint="eastAsia"/>
        </w:rPr>
        <w:t>触发录制启停</w:t>
      </w:r>
      <w:bookmarkEnd w:id="804"/>
      <w:bookmarkEnd w:id="805"/>
      <w:bookmarkEnd w:id="806"/>
      <w:bookmarkEnd w:id="807"/>
    </w:p>
    <w:p w14:paraId="5EE66D63" w14:textId="77777777" w:rsidR="00C1414D" w:rsidRDefault="00000000">
      <w:pPr>
        <w:rPr>
          <w:szCs w:val="20"/>
        </w:rPr>
      </w:pPr>
      <w:r>
        <w:rPr>
          <w:rFonts w:hint="eastAsia"/>
          <w:szCs w:val="20"/>
        </w:rPr>
        <w:t>由于元数据的支持，现在支持触发S</w:t>
      </w:r>
      <w:r>
        <w:rPr>
          <w:szCs w:val="20"/>
        </w:rPr>
        <w:t>DI</w:t>
      </w:r>
      <w:r>
        <w:rPr>
          <w:rFonts w:hint="eastAsia"/>
          <w:szCs w:val="20"/>
        </w:rPr>
        <w:t>设备的录制启停功能。支持N</w:t>
      </w:r>
      <w:r>
        <w:rPr>
          <w:szCs w:val="20"/>
        </w:rPr>
        <w:t>Box</w:t>
      </w:r>
      <w:r>
        <w:rPr>
          <w:rFonts w:hint="eastAsia"/>
          <w:szCs w:val="20"/>
        </w:rPr>
        <w:t>云回放和S</w:t>
      </w:r>
      <w:r>
        <w:rPr>
          <w:szCs w:val="20"/>
        </w:rPr>
        <w:t>DI</w:t>
      </w:r>
      <w:r>
        <w:rPr>
          <w:rFonts w:hint="eastAsia"/>
          <w:szCs w:val="20"/>
        </w:rPr>
        <w:t>录机录制，极大程度上优化了工作流程，更高效地协调片场内外工作。</w:t>
      </w:r>
    </w:p>
    <w:p w14:paraId="48FF6055" w14:textId="77777777" w:rsidR="00C1414D" w:rsidRDefault="00C1414D">
      <w:pPr>
        <w:numPr>
          <w:ilvl w:val="255"/>
          <w:numId w:val="0"/>
        </w:numPr>
        <w:rPr>
          <w:szCs w:val="20"/>
        </w:rPr>
      </w:pPr>
    </w:p>
    <w:bookmarkEnd w:id="808"/>
    <w:p w14:paraId="081F6FE7" w14:textId="77777777" w:rsidR="00C1414D" w:rsidRDefault="00000000">
      <w:pPr>
        <w:spacing w:before="0"/>
      </w:pPr>
      <w:r>
        <w:br w:type="page"/>
      </w:r>
    </w:p>
    <w:p w14:paraId="3914AE49" w14:textId="77777777" w:rsidR="00C1414D" w:rsidRDefault="00000000">
      <w:pPr>
        <w:pStyle w:val="Heading2"/>
      </w:pPr>
      <w:bookmarkStart w:id="811" w:name="_Toc1266760391"/>
      <w:bookmarkStart w:id="812" w:name="_Toc150181734"/>
      <w:bookmarkStart w:id="813" w:name="_Toc155832554"/>
      <w:bookmarkStart w:id="814" w:name="_Toc185523843"/>
      <w:bookmarkEnd w:id="761"/>
      <w:r>
        <w:lastRenderedPageBreak/>
        <w:t>3.</w:t>
      </w:r>
      <w:ins w:id="815" w:author="玖龙 刘" w:date="2024-12-19T14:40:00Z">
        <w:r>
          <w:rPr>
            <w:rFonts w:hint="eastAsia"/>
          </w:rPr>
          <w:t>4</w:t>
        </w:r>
      </w:ins>
      <w:del w:id="816" w:author="玖龙 刘" w:date="2024-12-19T14:40:00Z">
        <w:r>
          <w:delText>3</w:delText>
        </w:r>
      </w:del>
      <w:commentRangeStart w:id="817"/>
      <w:r>
        <w:t xml:space="preserve"> </w:t>
      </w:r>
      <w:r>
        <w:rPr>
          <w:rFonts w:hint="eastAsia"/>
        </w:rPr>
        <w:t>曝光和白平衡</w:t>
      </w:r>
      <w:bookmarkEnd w:id="811"/>
      <w:bookmarkEnd w:id="812"/>
      <w:bookmarkEnd w:id="813"/>
      <w:commentRangeEnd w:id="817"/>
      <w:r>
        <w:rPr>
          <w:rStyle w:val="CommentReference"/>
          <w:b w:val="0"/>
          <w:bCs w:val="0"/>
          <w:color w:val="000000" w:themeColor="text1"/>
        </w:rPr>
        <w:commentReference w:id="817"/>
      </w:r>
      <w:bookmarkEnd w:id="814"/>
    </w:p>
    <w:p w14:paraId="6111CABE" w14:textId="77777777" w:rsidR="00C1414D" w:rsidRDefault="00000000">
      <w:r>
        <w:rPr>
          <w:rFonts w:hint="eastAsia"/>
          <w:noProof/>
        </w:rPr>
        <mc:AlternateContent>
          <mc:Choice Requires="wps">
            <w:drawing>
              <wp:anchor distT="0" distB="0" distL="114300" distR="114300" simplePos="0" relativeHeight="251677696" behindDoc="0" locked="0" layoutInCell="1" allowOverlap="1" wp14:anchorId="166C197B" wp14:editId="4C1A452C">
                <wp:simplePos x="0" y="0"/>
                <wp:positionH relativeFrom="column">
                  <wp:posOffset>4886325</wp:posOffset>
                </wp:positionH>
                <wp:positionV relativeFrom="paragraph">
                  <wp:posOffset>38100</wp:posOffset>
                </wp:positionV>
                <wp:extent cx="1714500" cy="1257300"/>
                <wp:effectExtent l="0" t="0" r="0" b="0"/>
                <wp:wrapSquare wrapText="bothSides"/>
                <wp:docPr id="127" name="Text Box 21"/>
                <wp:cNvGraphicFramePr/>
                <a:graphic xmlns:a="http://schemas.openxmlformats.org/drawingml/2006/main">
                  <a:graphicData uri="http://schemas.microsoft.com/office/word/2010/wordprocessingShape">
                    <wps:wsp>
                      <wps:cNvSpPr txBox="1"/>
                      <wps:spPr>
                        <a:xfrm>
                          <a:off x="0" y="0"/>
                          <a:ext cx="1714500" cy="1257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92D22A" w14:textId="77777777" w:rsidR="00C1414D" w:rsidRDefault="00C1414D">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21" o:spid="_x0000_s1026" o:spt="202" type="#_x0000_t202" style="position:absolute;left:0pt;margin-left:384.75pt;margin-top:3pt;height:99pt;width:135pt;mso-wrap-distance-bottom:0pt;mso-wrap-distance-left:9pt;mso-wrap-distance-right:9pt;mso-wrap-distance-top:0pt;z-index:251677696;mso-width-relative:page;mso-height-relative:page;" filled="f" stroked="f" coordsize="21600,21600" o:gfxdata="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8KMYbtYAAAAKAQAADwAAAAAAAAABACAAAAAiAAAAZHJzL2Rvd25yZXYueG1sUEsBAhQAFAAA&#10;AAgAh07iQIMauE4qAgAAbgQAAA4AAAAAAAAAAQAgAAAAJQEAAGRycy9lMm9Eb2MueG1sUEsFBgAA&#10;AAAGAAYAWQEAAMEFAAAAAA==&#10;">
                <v:fill on="f" focussize="0,0"/>
                <v:stroke on="f"/>
                <v:imagedata o:title=""/>
                <o:lock v:ext="edit" aspectratio="f"/>
                <v:textbox>
                  <w:txbxContent>
                    <w:p>
                      <w:pPr>
                        <w:jc w:val="center"/>
                        <w:rPr>
                          <w:rFonts w:hint="eastAsia"/>
                        </w:rPr>
                      </w:pPr>
                    </w:p>
                  </w:txbxContent>
                </v:textbox>
                <w10:wrap type="square"/>
              </v:shape>
            </w:pict>
          </mc:Fallback>
        </mc:AlternateContent>
      </w:r>
      <w:r>
        <w:rPr>
          <w:rFonts w:hint="eastAsia"/>
        </w:rPr>
        <w:t>曝光是由CMOS影像传感器的进光量来体现的，色温是调整R</w:t>
      </w:r>
      <w:r>
        <w:t>/G/</w:t>
      </w:r>
      <w:r>
        <w:rPr>
          <w:rFonts w:hint="eastAsia"/>
        </w:rPr>
        <w:t>B三通道相对增益来实现的，而非套用色彩查找表（</w:t>
      </w:r>
      <w:r>
        <w:t>LUT</w:t>
      </w:r>
      <w:r>
        <w:rPr>
          <w:rFonts w:hint="eastAsia"/>
        </w:rPr>
        <w:t>）。所以尽管在后期可以通过调整RAW数据来改变色温和亮度，但所有调整均是基于前期的拍摄值进行的，过大的调整很可能无法得到满意的画面 。前期拍摄时采用尽可能准的色温和曝光能最小化后期引起的畸变量。</w:t>
      </w:r>
    </w:p>
    <w:p w14:paraId="5F955180" w14:textId="77777777" w:rsidR="00C1414D" w:rsidRDefault="00000000">
      <w:pPr>
        <w:pStyle w:val="Heading3"/>
      </w:pPr>
      <w:bookmarkStart w:id="818" w:name="_Toc289015179"/>
      <w:bookmarkStart w:id="819" w:name="_Toc185523844"/>
      <w:bookmarkStart w:id="820" w:name="_Toc150181735"/>
      <w:bookmarkStart w:id="821" w:name="_Toc1295169385"/>
      <w:r>
        <w:t>3.</w:t>
      </w:r>
      <w:ins w:id="822" w:author="玖龙 刘" w:date="2024-12-19T14:40:00Z">
        <w:r>
          <w:rPr>
            <w:rFonts w:hint="eastAsia"/>
          </w:rPr>
          <w:t>4</w:t>
        </w:r>
      </w:ins>
      <w:del w:id="823" w:author="玖龙 刘" w:date="2024-12-19T14:40:00Z">
        <w:r>
          <w:delText>3</w:delText>
        </w:r>
      </w:del>
      <w:r>
        <w:t xml:space="preserve">.1 </w:t>
      </w:r>
      <w:r>
        <w:rPr>
          <w:rFonts w:hint="eastAsia"/>
        </w:rPr>
        <w:t>色温列表</w:t>
      </w:r>
      <w:bookmarkEnd w:id="818"/>
      <w:bookmarkEnd w:id="819"/>
      <w:bookmarkEnd w:id="820"/>
      <w:bookmarkEnd w:id="821"/>
    </w:p>
    <w:p w14:paraId="7E6476D6" w14:textId="77777777" w:rsidR="00C1414D" w:rsidRDefault="00000000">
      <w:pPr>
        <w:spacing w:after="120"/>
      </w:pPr>
      <w:bookmarkStart w:id="824" w:name="_Hlk114062735"/>
      <w:r>
        <w:rPr>
          <w:rFonts w:hint="eastAsia"/>
        </w:rPr>
        <w:t>摄影机具有两种色温列表选择：</w:t>
      </w:r>
    </w:p>
    <w:p w14:paraId="6F2FD9B0" w14:textId="77777777" w:rsidR="00C1414D" w:rsidRDefault="00000000">
      <w:pPr>
        <w:pStyle w:val="ListParagraph"/>
        <w:numPr>
          <w:ilvl w:val="0"/>
          <w:numId w:val="35"/>
        </w:numPr>
        <w:spacing w:before="60" w:after="0" w:line="240" w:lineRule="auto"/>
        <w:ind w:left="714" w:firstLineChars="0" w:hanging="357"/>
      </w:pPr>
      <w:r>
        <w:rPr>
          <w:rFonts w:hint="eastAsia"/>
          <w:b/>
          <w:noProof/>
        </w:rPr>
        <mc:AlternateContent>
          <mc:Choice Requires="wps">
            <w:drawing>
              <wp:anchor distT="0" distB="0" distL="114300" distR="114300" simplePos="0" relativeHeight="251672576" behindDoc="0" locked="0" layoutInCell="1" allowOverlap="1" wp14:anchorId="26DC7962" wp14:editId="73297A9E">
                <wp:simplePos x="0" y="0"/>
                <wp:positionH relativeFrom="column">
                  <wp:posOffset>4838700</wp:posOffset>
                </wp:positionH>
                <wp:positionV relativeFrom="paragraph">
                  <wp:posOffset>12065</wp:posOffset>
                </wp:positionV>
                <wp:extent cx="1802765" cy="1343025"/>
                <wp:effectExtent l="0" t="0" r="0" b="9525"/>
                <wp:wrapSquare wrapText="bothSides"/>
                <wp:docPr id="129" name="Text Box 15"/>
                <wp:cNvGraphicFramePr/>
                <a:graphic xmlns:a="http://schemas.openxmlformats.org/drawingml/2006/main">
                  <a:graphicData uri="http://schemas.microsoft.com/office/word/2010/wordprocessingShape">
                    <wps:wsp>
                      <wps:cNvSpPr txBox="1"/>
                      <wps:spPr>
                        <a:xfrm>
                          <a:off x="0" y="0"/>
                          <a:ext cx="1802765" cy="13430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81CEFA" w14:textId="77777777" w:rsidR="00C1414D" w:rsidRDefault="00000000">
                            <w:pPr>
                              <w:jc w:val="center"/>
                              <w:rPr>
                                <w:b/>
                                <w:color w:val="FFFF00"/>
                                <w:sz w:val="18"/>
                              </w:rPr>
                            </w:pPr>
                            <w:r>
                              <w:rPr>
                                <w:rFonts w:hint="eastAsia"/>
                                <w:b/>
                                <w:color w:val="FFFF00"/>
                                <w:sz w:val="18"/>
                                <w:highlight w:val="black"/>
                              </w:rPr>
                              <w:t>菜单操作</w:t>
                            </w:r>
                          </w:p>
                          <w:p w14:paraId="14EE1E92" w14:textId="77777777" w:rsidR="00C1414D" w:rsidRDefault="00000000">
                            <w:pPr>
                              <w:jc w:val="center"/>
                              <w:rPr>
                                <w:sz w:val="18"/>
                                <w:szCs w:val="22"/>
                              </w:rPr>
                            </w:pPr>
                            <w:r>
                              <w:rPr>
                                <w:rFonts w:hint="eastAsia"/>
                                <w:sz w:val="18"/>
                                <w:szCs w:val="22"/>
                              </w:rPr>
                              <w:t>更改 色温列表类型</w:t>
                            </w:r>
                          </w:p>
                          <w:p w14:paraId="0E178109" w14:textId="77777777" w:rsidR="00C1414D" w:rsidRDefault="00000000">
                            <w:pPr>
                              <w:jc w:val="center"/>
                              <w:rPr>
                                <w:sz w:val="18"/>
                              </w:rPr>
                            </w:pPr>
                            <w:r>
                              <w:rPr>
                                <w:rFonts w:hint="eastAsia"/>
                                <w:sz w:val="18"/>
                                <w:szCs w:val="22"/>
                              </w:rPr>
                              <w:t>【Menu</w:t>
                            </w:r>
                            <w:r>
                              <w:rPr>
                                <w:sz w:val="18"/>
                              </w:rPr>
                              <w:sym w:font="Wingdings" w:char="F0E0"/>
                            </w:r>
                            <w:r>
                              <w:rPr>
                                <w:rFonts w:hint="eastAsia"/>
                                <w:sz w:val="18"/>
                              </w:rPr>
                              <w:t>监看</w:t>
                            </w:r>
                            <w:r>
                              <w:rPr>
                                <w:sz w:val="18"/>
                              </w:rPr>
                              <w:sym w:font="Wingdings" w:char="F0E0"/>
                            </w:r>
                            <w:r>
                              <w:rPr>
                                <w:sz w:val="18"/>
                              </w:rPr>
                              <w:t>监看</w:t>
                            </w:r>
                            <w:r>
                              <w:rPr>
                                <w:rFonts w:hint="eastAsia"/>
                                <w:sz w:val="18"/>
                              </w:rPr>
                              <w:t>设置</w:t>
                            </w:r>
                            <w:r>
                              <w:rPr>
                                <w:sz w:val="18"/>
                              </w:rPr>
                              <w:sym w:font="Wingdings" w:char="F0E0"/>
                            </w:r>
                            <w:r>
                              <w:rPr>
                                <w:rFonts w:hint="eastAsia"/>
                                <w:sz w:val="18"/>
                              </w:rPr>
                              <w:t>色温列表</w:t>
                            </w:r>
                            <w:r>
                              <w:rPr>
                                <w:rFonts w:hint="eastAsia"/>
                                <w:sz w:val="18"/>
                                <w:szCs w:val="22"/>
                              </w:rPr>
                              <w:t>】</w:t>
                            </w:r>
                          </w:p>
                          <w:p w14:paraId="36BE0060" w14:textId="77777777" w:rsidR="00C1414D" w:rsidRDefault="00C1414D">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15" o:spid="_x0000_s1026" o:spt="202" type="#_x0000_t202" style="position:absolute;left:0pt;margin-left:381pt;margin-top:0.95pt;height:105.75pt;width:141.95pt;mso-wrap-distance-bottom:0pt;mso-wrap-distance-left:9pt;mso-wrap-distance-right:9pt;mso-wrap-distance-top:0pt;z-index:251672576;mso-width-relative:page;mso-height-relative:page;" filled="f" stroked="f" coordsize="21600,21600" o:gfxdata="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JViD7XAAAACgEAAA8AAAAAAAAAAQAgAAAAIgAAAGRycy9kb3ducmV2LnhtbFBLAQIU&#10;ABQAAAAIAIdO4kDNVk3VLQIAAG4EAAAOAAAAAAAAAAEAIAAAACYBAABkcnMvZTJvRG9jLnhtbFBL&#10;BQYAAAAABgAGAFkBAADFBQ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更改 色温列表类型</w:t>
                      </w:r>
                    </w:p>
                    <w:p>
                      <w:pPr>
                        <w:jc w:val="center"/>
                        <w:rPr>
                          <w:rFonts w:hint="eastAsia"/>
                          <w:sz w:val="18"/>
                        </w:rPr>
                      </w:pPr>
                      <w:r>
                        <w:rPr>
                          <w:rFonts w:hint="eastAsia"/>
                          <w:sz w:val="18"/>
                          <w:szCs w:val="22"/>
                        </w:rPr>
                        <w:t>【Menu</w:t>
                      </w:r>
                      <w:r>
                        <w:rPr>
                          <w:sz w:val="18"/>
                        </w:rPr>
                        <w:sym w:font="Wingdings" w:char="F0E0"/>
                      </w:r>
                      <w:r>
                        <w:rPr>
                          <w:rFonts w:hint="eastAsia"/>
                          <w:sz w:val="18"/>
                        </w:rPr>
                        <w:t>监看</w:t>
                      </w:r>
                      <w:r>
                        <w:rPr>
                          <w:sz w:val="18"/>
                        </w:rPr>
                        <w:sym w:font="Wingdings" w:char="F0E0"/>
                      </w:r>
                      <w:r>
                        <w:rPr>
                          <w:sz w:val="18"/>
                        </w:rPr>
                        <w:t>监看</w:t>
                      </w:r>
                      <w:r>
                        <w:rPr>
                          <w:rFonts w:hint="eastAsia"/>
                          <w:sz w:val="18"/>
                        </w:rPr>
                        <w:t>设置</w:t>
                      </w:r>
                      <w:r>
                        <w:rPr>
                          <w:sz w:val="18"/>
                        </w:rPr>
                        <w:sym w:font="Wingdings" w:char="F0E0"/>
                      </w:r>
                      <w:r>
                        <w:rPr>
                          <w:rFonts w:hint="eastAsia"/>
                          <w:sz w:val="18"/>
                        </w:rPr>
                        <w:t>色温列表</w:t>
                      </w:r>
                      <w:r>
                        <w:rPr>
                          <w:rFonts w:hint="eastAsia"/>
                          <w:sz w:val="18"/>
                          <w:szCs w:val="22"/>
                        </w:rPr>
                        <w:t>】</w:t>
                      </w:r>
                    </w:p>
                    <w:p>
                      <w:pPr>
                        <w:jc w:val="center"/>
                        <w:rPr>
                          <w:rFonts w:hint="eastAsia"/>
                        </w:rPr>
                      </w:pPr>
                    </w:p>
                  </w:txbxContent>
                </v:textbox>
                <w10:wrap type="square"/>
              </v:shape>
            </w:pict>
          </mc:Fallback>
        </mc:AlternateContent>
      </w:r>
      <w:bookmarkStart w:id="825" w:name="_Hlk114062723"/>
      <w:r>
        <w:rPr>
          <w:rFonts w:hint="eastAsia"/>
          <w:b/>
        </w:rPr>
        <w:t>精简列表：</w:t>
      </w:r>
      <w:r>
        <w:rPr>
          <w:rFonts w:hint="eastAsia"/>
        </w:rPr>
        <w:t>列明了</w:t>
      </w:r>
      <w:bookmarkEnd w:id="824"/>
      <w:r>
        <w:rPr>
          <w:rFonts w:hint="eastAsia"/>
        </w:rPr>
        <w:t>最常用的色温值：</w:t>
      </w:r>
      <w:bookmarkStart w:id="826" w:name="_Hlk185521553"/>
      <w:r>
        <w:t>2800K、3200K、4300K、5500K、5600K、6400K</w:t>
      </w:r>
      <w:commentRangeStart w:id="827"/>
      <w:r>
        <w:rPr>
          <w:rFonts w:hint="eastAsia"/>
        </w:rPr>
        <w:t>和</w:t>
      </w:r>
      <w:r>
        <w:t>USER</w:t>
      </w:r>
      <w:ins w:id="828" w:author="玖龙 刘" w:date="2024-12-19T14:41:00Z">
        <w:r>
          <w:rPr>
            <w:rFonts w:hint="eastAsia"/>
          </w:rPr>
          <w:t xml:space="preserve"> 7000K、USER 7500K、USER 8000K、USER 9000K</w:t>
        </w:r>
      </w:ins>
      <w:ins w:id="829" w:author="玖龙 刘" w:date="2024-12-19T14:42:00Z">
        <w:r>
          <w:rPr>
            <w:rFonts w:hint="eastAsia"/>
          </w:rPr>
          <w:t>、AWB 5600K</w:t>
        </w:r>
      </w:ins>
      <w:r>
        <w:t xml:space="preserve"> 。其中，</w:t>
      </w:r>
      <w:r>
        <w:rPr>
          <w:rFonts w:hint="eastAsia"/>
        </w:rPr>
        <w:t>USER</w:t>
      </w:r>
      <w:r>
        <w:t>是用户自定义的</w:t>
      </w:r>
      <w:ins w:id="830" w:author="玖龙 刘" w:date="2024-12-19T14:42:00Z">
        <w:r>
          <w:rPr>
            <w:rFonts w:hint="eastAsia"/>
          </w:rPr>
          <w:t>色温</w:t>
        </w:r>
      </w:ins>
      <w:del w:id="831" w:author="玖龙 刘" w:date="2024-12-19T14:42:00Z">
        <w:r>
          <w:delText>白平衡</w:delText>
        </w:r>
      </w:del>
      <w:r>
        <w:t>，</w:t>
      </w:r>
      <w:ins w:id="832" w:author="玖龙 刘" w:date="2024-12-19T14:42:00Z">
        <w:r>
          <w:rPr>
            <w:rFonts w:hint="eastAsia"/>
          </w:rPr>
          <w:t>AWB</w:t>
        </w:r>
      </w:ins>
      <w:r>
        <w:rPr>
          <w:rFonts w:hint="eastAsia"/>
        </w:rPr>
        <w:t>是自动对</w:t>
      </w:r>
      <w:bookmarkEnd w:id="825"/>
      <w:r>
        <w:rPr>
          <w:rFonts w:hint="eastAsia"/>
        </w:rPr>
        <w:t>白的时候产生的；</w:t>
      </w:r>
      <w:commentRangeEnd w:id="827"/>
      <w:r>
        <w:rPr>
          <w:rStyle w:val="CommentReference"/>
        </w:rPr>
        <w:commentReference w:id="827"/>
      </w:r>
    </w:p>
    <w:bookmarkEnd w:id="826"/>
    <w:p w14:paraId="3E1501D2" w14:textId="77777777" w:rsidR="00C1414D" w:rsidRDefault="00000000">
      <w:pPr>
        <w:pStyle w:val="ListParagraph"/>
        <w:numPr>
          <w:ilvl w:val="0"/>
          <w:numId w:val="35"/>
        </w:numPr>
        <w:spacing w:before="60" w:after="0" w:line="240" w:lineRule="auto"/>
        <w:ind w:left="714" w:firstLineChars="0" w:hanging="357"/>
      </w:pPr>
      <w:r>
        <w:rPr>
          <w:rFonts w:hint="eastAsia"/>
          <w:b/>
        </w:rPr>
        <w:t>完整列表：</w:t>
      </w:r>
      <w:r>
        <w:rPr>
          <w:rFonts w:hint="eastAsia"/>
        </w:rPr>
        <w:t>根据色温（按照10</w:t>
      </w:r>
      <w:r>
        <w:t>0K为步长）以及灯光类型进行了相当完整的组合。</w:t>
      </w:r>
      <w:r>
        <w:rPr>
          <w:rFonts w:hint="eastAsia"/>
        </w:rPr>
        <w:t>只需选择其中某项就可以获得和现场拍摄环境较为匹配的白平衡。</w:t>
      </w:r>
    </w:p>
    <w:p w14:paraId="46F3A191" w14:textId="77777777" w:rsidR="00C1414D" w:rsidRDefault="00000000">
      <w:pPr>
        <w:rPr>
          <w:ins w:id="833" w:author="玖龙 刘" w:date="2024-12-19T14:43:00Z"/>
        </w:rPr>
      </w:pPr>
      <w:ins w:id="834" w:author="玖龙 刘" w:date="2024-12-19T14:52:00Z">
        <w:r>
          <w:rPr>
            <w:rFonts w:hint="eastAsia"/>
            <w:b/>
            <w:noProof/>
          </w:rPr>
          <mc:AlternateContent>
            <mc:Choice Requires="wps">
              <w:drawing>
                <wp:anchor distT="0" distB="0" distL="114300" distR="114300" simplePos="0" relativeHeight="251694080" behindDoc="0" locked="0" layoutInCell="1" allowOverlap="1" wp14:anchorId="1951ED52" wp14:editId="770A283F">
                  <wp:simplePos x="0" y="0"/>
                  <wp:positionH relativeFrom="column">
                    <wp:posOffset>4838700</wp:posOffset>
                  </wp:positionH>
                  <wp:positionV relativeFrom="paragraph">
                    <wp:posOffset>98425</wp:posOffset>
                  </wp:positionV>
                  <wp:extent cx="1802765" cy="1343025"/>
                  <wp:effectExtent l="0" t="0" r="0" b="9525"/>
                  <wp:wrapSquare wrapText="bothSides"/>
                  <wp:docPr id="1314565622" name="Text Box 15"/>
                  <wp:cNvGraphicFramePr/>
                  <a:graphic xmlns:a="http://schemas.openxmlformats.org/drawingml/2006/main">
                    <a:graphicData uri="http://schemas.microsoft.com/office/word/2010/wordprocessingShape">
                      <wps:wsp>
                        <wps:cNvSpPr txBox="1"/>
                        <wps:spPr>
                          <a:xfrm>
                            <a:off x="0" y="0"/>
                            <a:ext cx="1802765" cy="13430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FFBA8C" w14:textId="77777777" w:rsidR="00C1414D" w:rsidRDefault="00000000">
                              <w:pPr>
                                <w:jc w:val="center"/>
                                <w:rPr>
                                  <w:b/>
                                  <w:color w:val="FFFF00"/>
                                  <w:sz w:val="18"/>
                                </w:rPr>
                              </w:pPr>
                              <w:r>
                                <w:rPr>
                                  <w:rFonts w:hint="eastAsia"/>
                                  <w:b/>
                                  <w:color w:val="FFFF00"/>
                                  <w:sz w:val="18"/>
                                  <w:highlight w:val="black"/>
                                </w:rPr>
                                <w:t>菜单操作</w:t>
                              </w:r>
                            </w:p>
                            <w:p w14:paraId="75A449D9" w14:textId="77777777" w:rsidR="00C1414D" w:rsidRDefault="00000000">
                              <w:pPr>
                                <w:jc w:val="center"/>
                                <w:rPr>
                                  <w:sz w:val="18"/>
                                  <w:szCs w:val="22"/>
                                </w:rPr>
                              </w:pPr>
                              <w:ins w:id="835" w:author="WPS_1602386515" w:date="2025-01-13T15:24:00Z">
                                <w:r>
                                  <w:rPr>
                                    <w:rFonts w:hint="eastAsia"/>
                                    <w:sz w:val="18"/>
                                    <w:szCs w:val="22"/>
                                  </w:rPr>
                                  <w:t>自定义色温</w:t>
                                </w:r>
                              </w:ins>
                              <w:del w:id="836" w:author="WPS_1602386515" w:date="2025-01-13T15:24:00Z">
                                <w:r>
                                  <w:rPr>
                                    <w:rFonts w:hint="eastAsia"/>
                                    <w:sz w:val="18"/>
                                    <w:szCs w:val="22"/>
                                  </w:rPr>
                                  <w:delText>更改 色温列表类型</w:delText>
                                </w:r>
                              </w:del>
                            </w:p>
                            <w:p w14:paraId="3AB2047E" w14:textId="77777777" w:rsidR="00C1414D" w:rsidRDefault="00000000">
                              <w:pPr>
                                <w:jc w:val="center"/>
                                <w:rPr>
                                  <w:sz w:val="18"/>
                                </w:rPr>
                              </w:pPr>
                              <w:r>
                                <w:rPr>
                                  <w:rFonts w:hint="eastAsia"/>
                                  <w:sz w:val="18"/>
                                  <w:szCs w:val="22"/>
                                </w:rPr>
                                <w:t>【Menu</w:t>
                              </w:r>
                              <w:r>
                                <w:rPr>
                                  <w:sz w:val="18"/>
                                </w:rPr>
                                <w:sym w:font="Wingdings" w:char="F0E0"/>
                              </w:r>
                              <w:r>
                                <w:rPr>
                                  <w:rFonts w:hint="eastAsia"/>
                                  <w:sz w:val="18"/>
                                </w:rPr>
                                <w:t>监看</w:t>
                              </w:r>
                              <w:r>
                                <w:rPr>
                                  <w:sz w:val="18"/>
                                </w:rPr>
                                <w:sym w:font="Wingdings" w:char="F0E0"/>
                              </w:r>
                              <w:r>
                                <w:rPr>
                                  <w:sz w:val="18"/>
                                </w:rPr>
                                <w:t>监看</w:t>
                              </w:r>
                              <w:r>
                                <w:rPr>
                                  <w:rFonts w:hint="eastAsia"/>
                                  <w:sz w:val="18"/>
                                </w:rPr>
                                <w:t>设置</w:t>
                              </w:r>
                              <w:r>
                                <w:rPr>
                                  <w:sz w:val="18"/>
                                </w:rPr>
                                <w:sym w:font="Wingdings" w:char="F0E0"/>
                              </w:r>
                              <w:ins w:id="837" w:author="WPS_1602386515" w:date="2025-01-13T15:24:00Z">
                                <w:r>
                                  <w:rPr>
                                    <w:rFonts w:hint="eastAsia"/>
                                    <w:sz w:val="18"/>
                                  </w:rPr>
                                  <w:t>自定义色温</w:t>
                                </w:r>
                              </w:ins>
                              <w:del w:id="838" w:author="WPS_1602386515" w:date="2025-01-13T15:24:00Z">
                                <w:r>
                                  <w:rPr>
                                    <w:rFonts w:hint="eastAsia"/>
                                    <w:sz w:val="18"/>
                                  </w:rPr>
                                  <w:delText>色温列表</w:delText>
                                </w:r>
                              </w:del>
                              <w:r>
                                <w:rPr>
                                  <w:rFonts w:hint="eastAsia"/>
                                  <w:sz w:val="18"/>
                                  <w:szCs w:val="22"/>
                                </w:rPr>
                                <w:t>】</w:t>
                              </w:r>
                            </w:p>
                            <w:p w14:paraId="5A631696" w14:textId="77777777" w:rsidR="00C1414D" w:rsidRDefault="00C1414D">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15" o:spid="_x0000_s1026" o:spt="202" type="#_x0000_t202" style="position:absolute;left:0pt;margin-left:381pt;margin-top:7.75pt;height:105.75pt;width:141.95pt;mso-wrap-distance-bottom:0pt;mso-wrap-distance-left:9pt;mso-wrap-distance-right:9pt;mso-wrap-distance-top:0pt;z-index:251694080;mso-width-relative:page;mso-height-relative:page;" filled="f" stroked="f" coordsize="21600,21600" o:gfxdata="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mdYiX2AAAAAsBAAAPAAAAAAAAAAEAIAAAACIAAABkcnMvZG93bnJldi54&#10;bWxQSwECFAAUAAAACACHTuJA9PjM2jMCAAB1BAAADgAAAAAAAAABACAAAAAnAQAAZHJzL2Uyb0Rv&#10;Yy54bWxQSwUGAAAAAAYABgBZAQAAzAU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ins w:id="2023" w:author="WPS_1602386515" w:date="2025-01-13T15:24:51Z">
                          <w:r>
                            <w:rPr>
                              <w:rFonts w:hint="eastAsia"/>
                              <w:sz w:val="18"/>
                              <w:szCs w:val="22"/>
                              <w:lang w:val="en-US" w:eastAsia="zh-CN"/>
                            </w:rPr>
                            <w:t>自定义</w:t>
                          </w:r>
                        </w:ins>
                        <w:ins w:id="2024" w:author="WPS_1602386515" w:date="2025-01-13T15:24:52Z">
                          <w:r>
                            <w:rPr>
                              <w:rFonts w:hint="eastAsia"/>
                              <w:sz w:val="18"/>
                              <w:szCs w:val="22"/>
                              <w:lang w:val="en-US" w:eastAsia="zh-CN"/>
                            </w:rPr>
                            <w:t>色温</w:t>
                          </w:r>
                        </w:ins>
                        <w:del w:id="2025" w:author="WPS_1602386515" w:date="2025-01-13T15:24:49Z">
                          <w:r>
                            <w:rPr>
                              <w:rFonts w:hint="eastAsia"/>
                              <w:sz w:val="18"/>
                              <w:szCs w:val="22"/>
                            </w:rPr>
                            <w:delText xml:space="preserve">更改 </w:delText>
                          </w:r>
                        </w:del>
                        <w:del w:id="2026" w:author="WPS_1602386515" w:date="2025-01-13T15:24:48Z">
                          <w:r>
                            <w:rPr>
                              <w:rFonts w:hint="eastAsia"/>
                              <w:sz w:val="18"/>
                              <w:szCs w:val="22"/>
                            </w:rPr>
                            <w:delText>色温列表类型</w:delText>
                          </w:r>
                        </w:del>
                      </w:p>
                      <w:p>
                        <w:pPr>
                          <w:jc w:val="center"/>
                          <w:rPr>
                            <w:rFonts w:hint="eastAsia"/>
                            <w:sz w:val="18"/>
                          </w:rPr>
                        </w:pPr>
                        <w:r>
                          <w:rPr>
                            <w:rFonts w:hint="eastAsia"/>
                            <w:sz w:val="18"/>
                            <w:szCs w:val="22"/>
                          </w:rPr>
                          <w:t>【Menu</w:t>
                        </w:r>
                        <w:r>
                          <w:rPr>
                            <w:sz w:val="18"/>
                          </w:rPr>
                          <w:sym w:font="Wingdings" w:char="F0E0"/>
                        </w:r>
                        <w:r>
                          <w:rPr>
                            <w:rFonts w:hint="eastAsia"/>
                            <w:sz w:val="18"/>
                          </w:rPr>
                          <w:t>监看</w:t>
                        </w:r>
                        <w:r>
                          <w:rPr>
                            <w:sz w:val="18"/>
                          </w:rPr>
                          <w:sym w:font="Wingdings" w:char="F0E0"/>
                        </w:r>
                        <w:r>
                          <w:rPr>
                            <w:sz w:val="18"/>
                          </w:rPr>
                          <w:t>监看</w:t>
                        </w:r>
                        <w:r>
                          <w:rPr>
                            <w:rFonts w:hint="eastAsia"/>
                            <w:sz w:val="18"/>
                          </w:rPr>
                          <w:t>设置</w:t>
                        </w:r>
                        <w:r>
                          <w:rPr>
                            <w:sz w:val="18"/>
                          </w:rPr>
                          <w:sym w:font="Wingdings" w:char="F0E0"/>
                        </w:r>
                        <w:ins w:id="2027" w:author="WPS_1602386515" w:date="2025-01-13T15:24:56Z">
                          <w:r>
                            <w:rPr>
                              <w:rFonts w:hint="eastAsia"/>
                              <w:sz w:val="18"/>
                              <w:lang w:val="en-US" w:eastAsia="zh-CN"/>
                            </w:rPr>
                            <w:t>自定义</w:t>
                          </w:r>
                        </w:ins>
                        <w:ins w:id="2028" w:author="WPS_1602386515" w:date="2025-01-13T15:24:57Z">
                          <w:r>
                            <w:rPr>
                              <w:rFonts w:hint="eastAsia"/>
                              <w:sz w:val="18"/>
                              <w:lang w:val="en-US" w:eastAsia="zh-CN"/>
                            </w:rPr>
                            <w:t>色温</w:t>
                          </w:r>
                        </w:ins>
                        <w:del w:id="2029" w:author="WPS_1602386515" w:date="2025-01-13T15:24:54Z">
                          <w:r>
                            <w:rPr>
                              <w:rFonts w:hint="eastAsia"/>
                              <w:sz w:val="18"/>
                            </w:rPr>
                            <w:delText>色温列表</w:delText>
                          </w:r>
                        </w:del>
                        <w:r>
                          <w:rPr>
                            <w:rFonts w:hint="eastAsia"/>
                            <w:sz w:val="18"/>
                            <w:szCs w:val="22"/>
                          </w:rPr>
                          <w:t>】</w:t>
                        </w:r>
                      </w:p>
                      <w:p>
                        <w:pPr>
                          <w:jc w:val="center"/>
                          <w:rPr>
                            <w:rFonts w:hint="eastAsia"/>
                          </w:rPr>
                        </w:pPr>
                      </w:p>
                    </w:txbxContent>
                  </v:textbox>
                  <w10:wrap type="square"/>
                </v:shape>
              </w:pict>
            </mc:Fallback>
          </mc:AlternateContent>
        </w:r>
      </w:ins>
      <w:r>
        <w:rPr>
          <w:rFonts w:hint="eastAsia"/>
        </w:rPr>
        <w:t>可以通过设置来更改色温列表：如右图所示。</w:t>
      </w:r>
    </w:p>
    <w:p w14:paraId="266656E7" w14:textId="77777777" w:rsidR="00C1414D" w:rsidRDefault="00000000">
      <w:bookmarkStart w:id="839" w:name="_Hlk185521571"/>
      <w:ins w:id="840" w:author="玖龙 刘" w:date="2024-12-19T14:43:00Z">
        <w:r>
          <w:rPr>
            <w:rFonts w:hint="eastAsia"/>
          </w:rPr>
          <w:t>用户还可通过自定义色温选项，</w:t>
        </w:r>
      </w:ins>
      <w:ins w:id="841" w:author="玖龙 刘" w:date="2024-12-19T14:44:00Z">
        <w:r>
          <w:rPr>
            <w:rFonts w:hint="eastAsia"/>
          </w:rPr>
          <w:t>完成对色温值的自定义。操作步骤如</w:t>
        </w:r>
      </w:ins>
      <w:ins w:id="842" w:author="玖龙 刘" w:date="2024-12-19T14:52:00Z">
        <w:r>
          <w:rPr>
            <w:rFonts w:hint="eastAsia"/>
          </w:rPr>
          <w:t>右图</w:t>
        </w:r>
      </w:ins>
      <w:ins w:id="843" w:author="玖龙 刘" w:date="2024-12-19T14:44:00Z">
        <w:r>
          <w:rPr>
            <w:rFonts w:hint="eastAsia"/>
          </w:rPr>
          <w:t>。</w:t>
        </w:r>
      </w:ins>
    </w:p>
    <w:bookmarkEnd w:id="839"/>
    <w:p w14:paraId="3F20B0AA" w14:textId="77777777" w:rsidR="00C1414D" w:rsidRDefault="00000000">
      <w:pPr>
        <w:rPr>
          <w:ins w:id="844" w:author="玖龙 刘" w:date="2024-12-19T14:24:00Z"/>
        </w:rPr>
      </w:pPr>
      <w:r>
        <w:rPr>
          <w:rFonts w:hint="eastAsia"/>
        </w:rPr>
        <w:t>当然，还可以通过长按【WB】快捷键，来改变色相值（Tint）。当色相值显示绿色时，转动转轮增加或者减少色相值。</w:t>
      </w:r>
    </w:p>
    <w:p w14:paraId="64262DF1" w14:textId="77777777" w:rsidR="00C1414D" w:rsidRDefault="00C1414D"/>
    <w:p w14:paraId="27BD5BA1" w14:textId="77777777" w:rsidR="00C1414D" w:rsidRDefault="00000000">
      <w:pPr>
        <w:pStyle w:val="Heading3"/>
      </w:pPr>
      <w:bookmarkStart w:id="845" w:name="_Toc2017587586"/>
      <w:bookmarkStart w:id="846" w:name="_Toc150181736"/>
      <w:bookmarkStart w:id="847" w:name="_Toc1017607703"/>
      <w:bookmarkStart w:id="848" w:name="_Toc185523845"/>
      <w:r>
        <w:t>3.</w:t>
      </w:r>
      <w:ins w:id="849" w:author="玖龙 刘" w:date="2024-12-19T14:40:00Z">
        <w:r>
          <w:rPr>
            <w:rFonts w:hint="eastAsia"/>
          </w:rPr>
          <w:t>4</w:t>
        </w:r>
      </w:ins>
      <w:del w:id="850" w:author="玖龙 刘" w:date="2024-12-19T14:40:00Z">
        <w:r>
          <w:delText>3</w:delText>
        </w:r>
      </w:del>
      <w:r>
        <w:t xml:space="preserve">.2 </w:t>
      </w:r>
      <w:r>
        <w:rPr>
          <w:rFonts w:hint="eastAsia"/>
        </w:rPr>
        <w:t>自动白平衡</w:t>
      </w:r>
      <w:bookmarkEnd w:id="845"/>
      <w:bookmarkEnd w:id="846"/>
      <w:bookmarkEnd w:id="847"/>
      <w:bookmarkEnd w:id="848"/>
    </w:p>
    <w:p w14:paraId="26710A9A" w14:textId="77777777" w:rsidR="00C1414D" w:rsidRDefault="00000000">
      <w:pPr>
        <w:spacing w:after="120"/>
      </w:pPr>
      <w:r>
        <w:rPr>
          <w:rFonts w:hint="eastAsia"/>
          <w:noProof/>
        </w:rPr>
        <mc:AlternateContent>
          <mc:Choice Requires="wps">
            <w:drawing>
              <wp:anchor distT="0" distB="0" distL="114300" distR="114300" simplePos="0" relativeHeight="251673600" behindDoc="0" locked="0" layoutInCell="1" allowOverlap="1" wp14:anchorId="5BB6E156" wp14:editId="11EF8207">
                <wp:simplePos x="0" y="0"/>
                <wp:positionH relativeFrom="column">
                  <wp:posOffset>4796790</wp:posOffset>
                </wp:positionH>
                <wp:positionV relativeFrom="paragraph">
                  <wp:posOffset>215265</wp:posOffset>
                </wp:positionV>
                <wp:extent cx="1876425" cy="1323975"/>
                <wp:effectExtent l="0" t="0" r="0" b="9525"/>
                <wp:wrapSquare wrapText="bothSides"/>
                <wp:docPr id="130" name="Text Box 16"/>
                <wp:cNvGraphicFramePr/>
                <a:graphic xmlns:a="http://schemas.openxmlformats.org/drawingml/2006/main">
                  <a:graphicData uri="http://schemas.microsoft.com/office/word/2010/wordprocessingShape">
                    <wps:wsp>
                      <wps:cNvSpPr txBox="1"/>
                      <wps:spPr>
                        <a:xfrm>
                          <a:off x="0" y="0"/>
                          <a:ext cx="1876425" cy="13239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F95DB0" w14:textId="77777777" w:rsidR="00C1414D" w:rsidRDefault="00000000">
                            <w:pPr>
                              <w:jc w:val="center"/>
                              <w:rPr>
                                <w:b/>
                                <w:color w:val="FFFF00"/>
                                <w:sz w:val="18"/>
                              </w:rPr>
                            </w:pPr>
                            <w:r>
                              <w:rPr>
                                <w:rFonts w:hint="eastAsia"/>
                                <w:b/>
                                <w:color w:val="FFFF00"/>
                                <w:sz w:val="18"/>
                                <w:highlight w:val="black"/>
                              </w:rPr>
                              <w:t>菜单操作</w:t>
                            </w:r>
                          </w:p>
                          <w:p w14:paraId="228C058D" w14:textId="77777777" w:rsidR="00C1414D" w:rsidRDefault="00000000">
                            <w:pPr>
                              <w:jc w:val="center"/>
                              <w:rPr>
                                <w:sz w:val="18"/>
                                <w:szCs w:val="22"/>
                              </w:rPr>
                            </w:pPr>
                            <w:r>
                              <w:rPr>
                                <w:rFonts w:hint="eastAsia"/>
                                <w:sz w:val="18"/>
                                <w:szCs w:val="22"/>
                              </w:rPr>
                              <w:t>自动对白方式</w:t>
                            </w:r>
                          </w:p>
                          <w:p w14:paraId="70BDB92D" w14:textId="77777777" w:rsidR="00C1414D" w:rsidRDefault="00000000">
                            <w:pPr>
                              <w:jc w:val="center"/>
                            </w:pPr>
                            <w:r>
                              <w:rPr>
                                <w:rFonts w:hint="eastAsia"/>
                                <w:sz w:val="18"/>
                                <w:szCs w:val="22"/>
                              </w:rPr>
                              <w:t>【Menu</w:t>
                            </w:r>
                            <w:r>
                              <w:rPr>
                                <w:sz w:val="18"/>
                              </w:rPr>
                              <w:sym w:font="Wingdings" w:char="F0E0"/>
                            </w:r>
                            <w:r>
                              <w:rPr>
                                <w:sz w:val="18"/>
                                <w:szCs w:val="22"/>
                              </w:rPr>
                              <w:t>监看</w:t>
                            </w:r>
                            <w:r>
                              <w:rPr>
                                <w:sz w:val="18"/>
                              </w:rPr>
                              <w:sym w:font="Wingdings" w:char="F0E0"/>
                            </w:r>
                            <w:r>
                              <w:rPr>
                                <w:rFonts w:hint="eastAsia"/>
                                <w:sz w:val="18"/>
                                <w:szCs w:val="22"/>
                              </w:rPr>
                              <w:t>自动白平衡】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16" o:spid="_x0000_s1026" o:spt="202" type="#_x0000_t202" style="position:absolute;left:0pt;margin-left:377.7pt;margin-top:16.95pt;height:104.25pt;width:147.75pt;mso-wrap-distance-bottom:0pt;mso-wrap-distance-left:9pt;mso-wrap-distance-right:9pt;mso-wrap-distance-top:0pt;z-index:251673600;mso-width-relative:page;mso-height-relative:page;" filled="f" stroked="f" coordsize="21600,21600" o:gfxdata="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WhKsZ2AAAAAsBAAAPAAAAAAAAAAEAIAAAACIAAABkcnMvZG93bnJldi54bWxQSwECFAAU&#10;AAAACACHTuJAbPqm+SoCAABuBAAADgAAAAAAAAABACAAAAAnAQAAZHJzL2Uyb0RvYy54bWxQSwUG&#10;AAAAAAYABgBZAQAAwwU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自动对白方式</w:t>
                      </w:r>
                    </w:p>
                    <w:p>
                      <w:pPr>
                        <w:jc w:val="center"/>
                        <w:rPr>
                          <w:rFonts w:hint="eastAsia"/>
                        </w:rPr>
                      </w:pPr>
                      <w:r>
                        <w:rPr>
                          <w:rFonts w:hint="eastAsia"/>
                          <w:sz w:val="18"/>
                          <w:szCs w:val="22"/>
                        </w:rPr>
                        <w:t>【Menu</w:t>
                      </w:r>
                      <w:r>
                        <w:rPr>
                          <w:sz w:val="18"/>
                        </w:rPr>
                        <w:sym w:font="Wingdings" w:char="F0E0"/>
                      </w:r>
                      <w:r>
                        <w:rPr>
                          <w:sz w:val="18"/>
                          <w:szCs w:val="22"/>
                        </w:rPr>
                        <w:t>监看</w:t>
                      </w:r>
                      <w:r>
                        <w:rPr>
                          <w:sz w:val="18"/>
                        </w:rPr>
                        <w:sym w:font="Wingdings" w:char="F0E0"/>
                      </w:r>
                      <w:r>
                        <w:rPr>
                          <w:rFonts w:hint="eastAsia"/>
                          <w:sz w:val="18"/>
                          <w:szCs w:val="22"/>
                        </w:rPr>
                        <w:t>自动白平衡】</w:t>
                      </w:r>
                    </w:p>
                  </w:txbxContent>
                </v:textbox>
                <w10:wrap type="square"/>
              </v:shape>
            </w:pict>
          </mc:Fallback>
        </mc:AlternateContent>
      </w:r>
      <w:r>
        <w:rPr>
          <w:rFonts w:hint="eastAsia"/>
        </w:rPr>
        <w:t>当内置的色温列表不能满足拍摄现场的光线环境时，可用灰卡或白卡进行自动白平衡：</w:t>
      </w:r>
    </w:p>
    <w:p w14:paraId="3975F413" w14:textId="77777777" w:rsidR="00C1414D" w:rsidRDefault="00000000">
      <w:pPr>
        <w:pStyle w:val="ListParagraph"/>
        <w:numPr>
          <w:ilvl w:val="0"/>
          <w:numId w:val="36"/>
        </w:numPr>
        <w:spacing w:before="60" w:after="0" w:line="240" w:lineRule="auto"/>
        <w:ind w:left="714" w:firstLineChars="0" w:hanging="357"/>
        <w:rPr>
          <w:color w:val="auto"/>
          <w:szCs w:val="22"/>
        </w:rPr>
      </w:pPr>
      <w:r>
        <w:rPr>
          <w:rFonts w:hint="eastAsia"/>
          <w:color w:val="auto"/>
          <w:szCs w:val="22"/>
        </w:rPr>
        <w:t>把灰卡或者白卡放置摄影机前面；</w:t>
      </w:r>
    </w:p>
    <w:p w14:paraId="7D2158FC" w14:textId="77777777" w:rsidR="00C1414D" w:rsidRDefault="00000000">
      <w:pPr>
        <w:pStyle w:val="ListParagraph"/>
        <w:numPr>
          <w:ilvl w:val="0"/>
          <w:numId w:val="36"/>
        </w:numPr>
        <w:spacing w:before="60" w:after="0" w:line="240" w:lineRule="auto"/>
        <w:ind w:left="714" w:firstLineChars="0" w:hanging="357"/>
        <w:rPr>
          <w:color w:val="auto"/>
          <w:szCs w:val="22"/>
        </w:rPr>
      </w:pPr>
      <w:r>
        <w:rPr>
          <w:rFonts w:hint="eastAsia"/>
          <w:color w:val="auto"/>
          <w:szCs w:val="22"/>
        </w:rPr>
        <w:t>通过放大对焦的方式使得监看画面完全显示灰色或者白色；</w:t>
      </w:r>
    </w:p>
    <w:p w14:paraId="035FC4D2" w14:textId="77777777" w:rsidR="00C1414D" w:rsidRDefault="00000000">
      <w:pPr>
        <w:pStyle w:val="ListParagraph"/>
        <w:numPr>
          <w:ilvl w:val="0"/>
          <w:numId w:val="36"/>
        </w:numPr>
        <w:spacing w:before="60" w:after="0" w:line="240" w:lineRule="auto"/>
        <w:ind w:left="714" w:firstLineChars="0" w:hanging="357"/>
        <w:rPr>
          <w:color w:val="auto"/>
          <w:szCs w:val="22"/>
        </w:rPr>
      </w:pPr>
      <w:r>
        <w:rPr>
          <w:rFonts w:hint="eastAsia"/>
          <w:color w:val="auto"/>
          <w:szCs w:val="22"/>
        </w:rPr>
        <w:t>然后通过菜单页面，选择自动白平衡，确认即可。操作方式如右图所示。</w:t>
      </w:r>
    </w:p>
    <w:p w14:paraId="0C0E56C7" w14:textId="77777777" w:rsidR="00C1414D" w:rsidRDefault="00000000">
      <w:r>
        <w:rPr>
          <w:rFonts w:hint="eastAsia"/>
        </w:rPr>
        <w:t>摄影机将自动进行白平衡校正，并将获取的白平衡参数自动写入自定义色温列表中。白平衡参数写入之后，便可以随时调用，非常方便快捷，直到下一次自定义色温被重新写入。</w:t>
      </w:r>
      <w:bookmarkStart w:id="851" w:name="_Toc372899613"/>
      <w:bookmarkStart w:id="852" w:name="_Toc150181737"/>
    </w:p>
    <w:bookmarkStart w:id="853" w:name="_Toc185523846"/>
    <w:bookmarkStart w:id="854" w:name="_Toc827771772"/>
    <w:p w14:paraId="1D23C366" w14:textId="77777777" w:rsidR="00C1414D" w:rsidRDefault="00000000">
      <w:pPr>
        <w:pStyle w:val="Heading3"/>
      </w:pPr>
      <w:r>
        <w:rPr>
          <w:rFonts w:hint="eastAsia"/>
          <w:noProof/>
        </w:rPr>
        <w:lastRenderedPageBreak/>
        <mc:AlternateContent>
          <mc:Choice Requires="wps">
            <w:drawing>
              <wp:anchor distT="0" distB="0" distL="114300" distR="114300" simplePos="0" relativeHeight="251713536" behindDoc="0" locked="0" layoutInCell="1" allowOverlap="1" wp14:anchorId="2C5BFB98" wp14:editId="5FCFC0C5">
                <wp:simplePos x="0" y="0"/>
                <wp:positionH relativeFrom="column">
                  <wp:posOffset>4845685</wp:posOffset>
                </wp:positionH>
                <wp:positionV relativeFrom="paragraph">
                  <wp:posOffset>328295</wp:posOffset>
                </wp:positionV>
                <wp:extent cx="1876425" cy="1323975"/>
                <wp:effectExtent l="0" t="0" r="0" b="9525"/>
                <wp:wrapSquare wrapText="bothSides"/>
                <wp:docPr id="131" name="Text Box 16"/>
                <wp:cNvGraphicFramePr/>
                <a:graphic xmlns:a="http://schemas.openxmlformats.org/drawingml/2006/main">
                  <a:graphicData uri="http://schemas.microsoft.com/office/word/2010/wordprocessingShape">
                    <wps:wsp>
                      <wps:cNvSpPr txBox="1"/>
                      <wps:spPr>
                        <a:xfrm>
                          <a:off x="0" y="0"/>
                          <a:ext cx="1876425" cy="13239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B3656F" w14:textId="77777777" w:rsidR="00C1414D" w:rsidRDefault="00C1414D">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16" o:spid="_x0000_s1026" o:spt="202" type="#_x0000_t202" style="position:absolute;left:0pt;margin-left:381.55pt;margin-top:25.85pt;height:104.25pt;width:147.75pt;mso-wrap-distance-bottom:0pt;mso-wrap-distance-left:9pt;mso-wrap-distance-right:9pt;mso-wrap-distance-top:0pt;z-index:251713536;mso-width-relative:page;mso-height-relative:page;" filled="f" stroked="f" coordsize="21600,21600" o:gfxdata="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UlH2WNgAAAALAQAADwAAAAAAAAABACAAAAAiAAAAZHJzL2Rvd25yZXYueG1sUEsBAhQA&#10;FAAAAAgAh07iQCzQJw8rAgAAbgQAAA4AAAAAAAAAAQAgAAAAJwEAAGRycy9lMm9Eb2MueG1sUEsF&#10;BgAAAAAGAAYAWQEAAMQFAAAAAA==&#10;">
                <v:fill on="f" focussize="0,0"/>
                <v:stroke on="f"/>
                <v:imagedata o:title=""/>
                <o:lock v:ext="edit" aspectratio="f"/>
                <v:textbox>
                  <w:txbxContent>
                    <w:p>
                      <w:pPr>
                        <w:jc w:val="center"/>
                        <w:rPr>
                          <w:rFonts w:hint="eastAsia"/>
                        </w:rPr>
                      </w:pPr>
                    </w:p>
                  </w:txbxContent>
                </v:textbox>
                <w10:wrap type="square"/>
              </v:shape>
            </w:pict>
          </mc:Fallback>
        </mc:AlternateContent>
      </w:r>
      <w:r>
        <w:t>3.</w:t>
      </w:r>
      <w:ins w:id="855" w:author="玖龙 刘" w:date="2024-12-19T14:52:00Z">
        <w:r>
          <w:rPr>
            <w:rFonts w:hint="eastAsia"/>
          </w:rPr>
          <w:t>4</w:t>
        </w:r>
      </w:ins>
      <w:del w:id="856" w:author="玖龙 刘" w:date="2024-12-19T14:52:00Z">
        <w:r>
          <w:delText>3</w:delText>
        </w:r>
      </w:del>
      <w:r>
        <w:t xml:space="preserve">.3 </w:t>
      </w:r>
      <w:r>
        <w:rPr>
          <w:rFonts w:hint="eastAsia"/>
        </w:rPr>
        <w:t>波形图</w:t>
      </w:r>
      <w:bookmarkEnd w:id="851"/>
      <w:bookmarkEnd w:id="852"/>
      <w:bookmarkEnd w:id="853"/>
      <w:bookmarkEnd w:id="854"/>
    </w:p>
    <w:p w14:paraId="00473E53" w14:textId="77777777" w:rsidR="00C1414D" w:rsidRDefault="00000000">
      <w:r>
        <w:rPr>
          <w:rFonts w:hint="eastAsia"/>
        </w:rPr>
        <w:t>摄影机</w:t>
      </w:r>
      <w:r>
        <w:t>内置</w:t>
      </w:r>
      <w:r>
        <w:rPr>
          <w:rFonts w:hint="eastAsia"/>
        </w:rPr>
        <w:t>波形图和斑马条帮助摄影师判断曝光。波形图表示画面水平方向的亮度分布，是判断画面曝光的最佳工具，了解波形图的基本原理，有助于摄影师获得画面的最佳曝光。</w:t>
      </w:r>
    </w:p>
    <w:p w14:paraId="482EB850" w14:textId="77777777" w:rsidR="00C1414D" w:rsidRDefault="00000000">
      <w:r>
        <w:rPr>
          <w:rFonts w:hint="eastAsia"/>
        </w:rPr>
        <w:t>默认状态下，波形图是和显示画面相匹配的，显示画面加载</w:t>
      </w:r>
      <w:r>
        <w:t>NeutM</w:t>
      </w:r>
      <w:r>
        <w:rPr>
          <w:rFonts w:hint="eastAsia"/>
        </w:rPr>
        <w:t>为中性LUT。若选择不同的LUT，那么波形图也随之发生变化。摄影机还提供查看KineLOG3的原档</w:t>
      </w:r>
      <w:r>
        <w:t>RAW</w:t>
      </w:r>
      <w:r>
        <w:rPr>
          <w:rFonts w:hint="eastAsia"/>
        </w:rPr>
        <w:t>图像的波形图，如右图所示。</w:t>
      </w:r>
    </w:p>
    <w:p w14:paraId="4361BDD0" w14:textId="77777777" w:rsidR="00C1414D" w:rsidRDefault="00000000">
      <w:r>
        <w:rPr>
          <w:rFonts w:hint="eastAsia"/>
          <w:noProof/>
        </w:rPr>
        <mc:AlternateContent>
          <mc:Choice Requires="wps">
            <w:drawing>
              <wp:anchor distT="0" distB="0" distL="114300" distR="114300" simplePos="0" relativeHeight="251675648" behindDoc="0" locked="0" layoutInCell="1" allowOverlap="1" wp14:anchorId="40233B81" wp14:editId="22AE99F5">
                <wp:simplePos x="0" y="0"/>
                <wp:positionH relativeFrom="column">
                  <wp:posOffset>4474210</wp:posOffset>
                </wp:positionH>
                <wp:positionV relativeFrom="paragraph">
                  <wp:posOffset>104775</wp:posOffset>
                </wp:positionV>
                <wp:extent cx="2025015" cy="2981325"/>
                <wp:effectExtent l="0" t="0" r="0" b="0"/>
                <wp:wrapSquare wrapText="bothSides"/>
                <wp:docPr id="132" name="Text Box 18"/>
                <wp:cNvGraphicFramePr/>
                <a:graphic xmlns:a="http://schemas.openxmlformats.org/drawingml/2006/main">
                  <a:graphicData uri="http://schemas.microsoft.com/office/word/2010/wordprocessingShape">
                    <wps:wsp>
                      <wps:cNvSpPr txBox="1"/>
                      <wps:spPr>
                        <a:xfrm>
                          <a:off x="0" y="0"/>
                          <a:ext cx="2025015" cy="2981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40E178" w14:textId="77777777" w:rsidR="00C1414D" w:rsidRDefault="00C1414D">
                            <w:pPr>
                              <w:rPr>
                                <w:del w:id="857" w:author="玖龙 刘" w:date="2024-12-19T17:27:00Z"/>
                                <w:b/>
                                <w:color w:val="FFFF00"/>
                                <w:highlight w:val="black"/>
                              </w:rPr>
                            </w:pPr>
                          </w:p>
                          <w:p w14:paraId="09169BA7" w14:textId="77777777" w:rsidR="00C1414D" w:rsidRDefault="00C1414D">
                            <w:pPr>
                              <w:rPr>
                                <w:b/>
                                <w:color w:val="FFFF00"/>
                                <w:highlight w:val="black"/>
                              </w:rPr>
                            </w:pPr>
                          </w:p>
                          <w:p w14:paraId="435E0E17" w14:textId="77777777" w:rsidR="00C1414D" w:rsidRDefault="00000000">
                            <w:pPr>
                              <w:jc w:val="center"/>
                              <w:rPr>
                                <w:b/>
                                <w:color w:val="FFFF00"/>
                                <w:sz w:val="18"/>
                              </w:rPr>
                            </w:pPr>
                            <w:r>
                              <w:rPr>
                                <w:rFonts w:hint="eastAsia"/>
                                <w:b/>
                                <w:color w:val="FFFF00"/>
                                <w:sz w:val="18"/>
                                <w:highlight w:val="black"/>
                              </w:rPr>
                              <w:t>菜单操作</w:t>
                            </w:r>
                          </w:p>
                          <w:p w14:paraId="0A4F5995" w14:textId="77777777" w:rsidR="00C1414D" w:rsidRDefault="00000000">
                            <w:pPr>
                              <w:jc w:val="center"/>
                              <w:rPr>
                                <w:sz w:val="18"/>
                                <w:szCs w:val="22"/>
                              </w:rPr>
                            </w:pPr>
                            <w:r>
                              <w:rPr>
                                <w:rFonts w:hint="eastAsia"/>
                                <w:sz w:val="18"/>
                                <w:szCs w:val="22"/>
                              </w:rPr>
                              <w:t>切换 分析数据源</w:t>
                            </w:r>
                          </w:p>
                          <w:p w14:paraId="212C58B6" w14:textId="77777777" w:rsidR="00C1414D" w:rsidRDefault="00000000">
                            <w:pPr>
                              <w:jc w:val="center"/>
                              <w:rPr>
                                <w:sz w:val="18"/>
                              </w:rPr>
                            </w:pPr>
                            <w:r>
                              <w:rPr>
                                <w:rFonts w:hint="eastAsia"/>
                                <w:sz w:val="18"/>
                                <w:szCs w:val="22"/>
                              </w:rPr>
                              <w:t>【MENU</w:t>
                            </w:r>
                            <w:r>
                              <w:rPr>
                                <w:sz w:val="18"/>
                              </w:rPr>
                              <w:sym w:font="Wingdings" w:char="F0E0"/>
                            </w:r>
                            <w:r>
                              <w:rPr>
                                <w:rFonts w:hint="eastAsia"/>
                                <w:sz w:val="18"/>
                                <w:szCs w:val="22"/>
                              </w:rPr>
                              <w:t>监看</w:t>
                            </w:r>
                            <w:r>
                              <w:rPr>
                                <w:sz w:val="18"/>
                              </w:rPr>
                              <w:sym w:font="Wingdings" w:char="F0E0"/>
                            </w:r>
                            <w:r>
                              <w:rPr>
                                <w:sz w:val="18"/>
                              </w:rPr>
                              <w:t>监看</w:t>
                            </w:r>
                            <w:r>
                              <w:rPr>
                                <w:rFonts w:hint="eastAsia"/>
                                <w:sz w:val="18"/>
                              </w:rPr>
                              <w:t>设置</w:t>
                            </w:r>
                            <w:r>
                              <w:rPr>
                                <w:sz w:val="18"/>
                              </w:rPr>
                              <w:sym w:font="Wingdings" w:char="F0E0"/>
                            </w:r>
                            <w:r>
                              <w:rPr>
                                <w:rFonts w:hint="eastAsia"/>
                                <w:sz w:val="18"/>
                              </w:rPr>
                              <w:t>波形图参考</w:t>
                            </w:r>
                            <w:r>
                              <w:rPr>
                                <w:rFonts w:hint="eastAsia"/>
                                <w:sz w:val="18"/>
                                <w:szCs w:val="22"/>
                              </w:rPr>
                              <w:t>】</w:t>
                            </w:r>
                          </w:p>
                          <w:p w14:paraId="3D53FEB5" w14:textId="77777777" w:rsidR="00C1414D" w:rsidRDefault="00C1414D">
                            <w:pPr>
                              <w:rPr>
                                <w:b/>
                                <w:color w:val="FFFF00"/>
                                <w:highlight w:val="black"/>
                              </w:rPr>
                            </w:pPr>
                          </w:p>
                          <w:p w14:paraId="5A5F2F42" w14:textId="77777777" w:rsidR="00C1414D" w:rsidRDefault="00000000">
                            <w:pPr>
                              <w:jc w:val="center"/>
                              <w:rPr>
                                <w:b/>
                                <w:color w:val="FFFF00"/>
                                <w:sz w:val="18"/>
                              </w:rPr>
                            </w:pPr>
                            <w:r>
                              <w:rPr>
                                <w:rFonts w:hint="eastAsia"/>
                                <w:b/>
                                <w:color w:val="FFFF00"/>
                                <w:sz w:val="18"/>
                                <w:highlight w:val="black"/>
                              </w:rPr>
                              <w:t>菜单操作</w:t>
                            </w:r>
                          </w:p>
                          <w:p w14:paraId="10A4D816" w14:textId="77777777" w:rsidR="00C1414D" w:rsidRDefault="00000000">
                            <w:pPr>
                              <w:jc w:val="center"/>
                              <w:rPr>
                                <w:sz w:val="18"/>
                                <w:szCs w:val="22"/>
                              </w:rPr>
                            </w:pPr>
                            <w:r>
                              <w:rPr>
                                <w:rFonts w:hint="eastAsia"/>
                                <w:sz w:val="18"/>
                                <w:szCs w:val="22"/>
                              </w:rPr>
                              <w:t>切换 波形图大小</w:t>
                            </w:r>
                          </w:p>
                          <w:p w14:paraId="1F02870E" w14:textId="77777777" w:rsidR="00C1414D" w:rsidRDefault="00000000">
                            <w:pPr>
                              <w:jc w:val="center"/>
                              <w:rPr>
                                <w:sz w:val="18"/>
                              </w:rPr>
                            </w:pPr>
                            <w:r>
                              <w:rPr>
                                <w:rFonts w:hint="eastAsia"/>
                                <w:sz w:val="18"/>
                                <w:szCs w:val="22"/>
                              </w:rPr>
                              <w:t>【MENU</w:t>
                            </w:r>
                            <w:r>
                              <w:rPr>
                                <w:sz w:val="18"/>
                              </w:rPr>
                              <w:sym w:font="Wingdings" w:char="F0E0"/>
                            </w:r>
                            <w:r>
                              <w:rPr>
                                <w:rFonts w:hint="eastAsia"/>
                                <w:sz w:val="18"/>
                                <w:szCs w:val="22"/>
                              </w:rPr>
                              <w:t>监看</w:t>
                            </w:r>
                            <w:r>
                              <w:rPr>
                                <w:sz w:val="18"/>
                              </w:rPr>
                              <w:sym w:font="Wingdings" w:char="F0E0"/>
                            </w:r>
                            <w:r>
                              <w:rPr>
                                <w:rFonts w:hint="eastAsia"/>
                                <w:sz w:val="18"/>
                              </w:rPr>
                              <w:t>监看设置</w:t>
                            </w:r>
                            <w:r>
                              <w:rPr>
                                <w:sz w:val="18"/>
                              </w:rPr>
                              <w:sym w:font="Wingdings" w:char="F0E0"/>
                            </w:r>
                            <w:r>
                              <w:rPr>
                                <w:rFonts w:hint="eastAsia"/>
                                <w:sz w:val="18"/>
                              </w:rPr>
                              <w:t>波形图</w:t>
                            </w:r>
                            <w:r>
                              <w:rPr>
                                <w:rFonts w:hint="eastAsia"/>
                                <w:sz w:val="18"/>
                                <w:szCs w:val="22"/>
                              </w:rPr>
                              <w:t>大小】</w:t>
                            </w:r>
                          </w:p>
                          <w:p w14:paraId="3F03ED5E" w14:textId="77777777" w:rsidR="00C1414D" w:rsidRDefault="00C1414D">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18" o:spid="_x0000_s1026" o:spt="202" type="#_x0000_t202" style="position:absolute;left:0pt;margin-left:352.3pt;margin-top:8.25pt;height:234.75pt;width:159.45pt;mso-wrap-distance-bottom:0pt;mso-wrap-distance-left:9pt;mso-wrap-distance-right:9pt;mso-wrap-distance-top:0pt;z-index:251675648;mso-width-relative:page;mso-height-relative:page;" filled="f" stroked="f" coordsize="21600,21600" o:gfxdata="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NmO73vXAAAACwEAAA8AAAAAAAAAAQAgAAAAIgAAAGRycy9kb3ducmV2LnhtbFBLAQIUABQA&#10;AAAIAIdO4kBtruy9KgIAAG4EAAAOAAAAAAAAAAEAIAAAACYBAABkcnMvZTJvRG9jLnhtbFBLBQYA&#10;AAAABgAGAFkBAADCBQAAAAA=&#10;">
                <v:fill on="f" focussize="0,0"/>
                <v:stroke on="f"/>
                <v:imagedata o:title=""/>
                <o:lock v:ext="edit" aspectratio="f"/>
                <v:textbox>
                  <w:txbxContent>
                    <w:p>
                      <w:pPr>
                        <w:rPr>
                          <w:del w:id="2040" w:author="玖龙 刘" w:date="2024-12-19T17:27:00Z"/>
                          <w:rFonts w:hint="eastAsia"/>
                          <w:b/>
                          <w:color w:val="FFFF00"/>
                          <w:highlight w:val="black"/>
                        </w:rPr>
                      </w:pPr>
                    </w:p>
                    <w:p>
                      <w:pPr>
                        <w:rPr>
                          <w:rFonts w:hint="eastAsia"/>
                          <w:b/>
                          <w:color w:val="FFFF00"/>
                          <w:highlight w:val="black"/>
                        </w:rPr>
                      </w:pPr>
                    </w:p>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切换 分析数据源</w:t>
                      </w:r>
                    </w:p>
                    <w:p>
                      <w:pPr>
                        <w:jc w:val="center"/>
                        <w:rPr>
                          <w:rFonts w:hint="eastAsia"/>
                          <w:sz w:val="18"/>
                        </w:rPr>
                      </w:pPr>
                      <w:r>
                        <w:rPr>
                          <w:rFonts w:hint="eastAsia"/>
                          <w:sz w:val="18"/>
                          <w:szCs w:val="22"/>
                        </w:rPr>
                        <w:t>【MENU</w:t>
                      </w:r>
                      <w:r>
                        <w:rPr>
                          <w:sz w:val="18"/>
                        </w:rPr>
                        <w:sym w:font="Wingdings" w:char="F0E0"/>
                      </w:r>
                      <w:r>
                        <w:rPr>
                          <w:rFonts w:hint="eastAsia"/>
                          <w:sz w:val="18"/>
                          <w:szCs w:val="22"/>
                        </w:rPr>
                        <w:t>监看</w:t>
                      </w:r>
                      <w:r>
                        <w:rPr>
                          <w:sz w:val="18"/>
                        </w:rPr>
                        <w:sym w:font="Wingdings" w:char="F0E0"/>
                      </w:r>
                      <w:r>
                        <w:rPr>
                          <w:sz w:val="18"/>
                        </w:rPr>
                        <w:t>监看</w:t>
                      </w:r>
                      <w:r>
                        <w:rPr>
                          <w:rFonts w:hint="eastAsia"/>
                          <w:sz w:val="18"/>
                        </w:rPr>
                        <w:t>设置</w:t>
                      </w:r>
                      <w:r>
                        <w:rPr>
                          <w:sz w:val="18"/>
                        </w:rPr>
                        <w:sym w:font="Wingdings" w:char="F0E0"/>
                      </w:r>
                      <w:r>
                        <w:rPr>
                          <w:rFonts w:hint="eastAsia"/>
                          <w:sz w:val="18"/>
                        </w:rPr>
                        <w:t>波形图参考</w:t>
                      </w:r>
                      <w:r>
                        <w:rPr>
                          <w:rFonts w:hint="eastAsia"/>
                          <w:sz w:val="18"/>
                          <w:szCs w:val="22"/>
                        </w:rPr>
                        <w:t>】</w:t>
                      </w:r>
                    </w:p>
                    <w:p>
                      <w:pPr>
                        <w:rPr>
                          <w:rFonts w:hint="eastAsia"/>
                          <w:b/>
                          <w:color w:val="FFFF00"/>
                          <w:highlight w:val="black"/>
                        </w:rPr>
                      </w:pPr>
                    </w:p>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切换 波形图大小</w:t>
                      </w:r>
                    </w:p>
                    <w:p>
                      <w:pPr>
                        <w:jc w:val="center"/>
                        <w:rPr>
                          <w:rFonts w:hint="eastAsia"/>
                          <w:sz w:val="18"/>
                        </w:rPr>
                      </w:pPr>
                      <w:r>
                        <w:rPr>
                          <w:rFonts w:hint="eastAsia"/>
                          <w:sz w:val="18"/>
                          <w:szCs w:val="22"/>
                        </w:rPr>
                        <w:t>【MENU</w:t>
                      </w:r>
                      <w:r>
                        <w:rPr>
                          <w:sz w:val="18"/>
                        </w:rPr>
                        <w:sym w:font="Wingdings" w:char="F0E0"/>
                      </w:r>
                      <w:r>
                        <w:rPr>
                          <w:rFonts w:hint="eastAsia"/>
                          <w:sz w:val="18"/>
                          <w:szCs w:val="22"/>
                        </w:rPr>
                        <w:t>监看</w:t>
                      </w:r>
                      <w:r>
                        <w:rPr>
                          <w:sz w:val="18"/>
                        </w:rPr>
                        <w:sym w:font="Wingdings" w:char="F0E0"/>
                      </w:r>
                      <w:r>
                        <w:rPr>
                          <w:rFonts w:hint="eastAsia"/>
                          <w:sz w:val="18"/>
                        </w:rPr>
                        <w:t>监看设置</w:t>
                      </w:r>
                      <w:r>
                        <w:rPr>
                          <w:sz w:val="18"/>
                        </w:rPr>
                        <w:sym w:font="Wingdings" w:char="F0E0"/>
                      </w:r>
                      <w:r>
                        <w:rPr>
                          <w:rFonts w:hint="eastAsia"/>
                          <w:sz w:val="18"/>
                        </w:rPr>
                        <w:t>波形图</w:t>
                      </w:r>
                      <w:r>
                        <w:rPr>
                          <w:rFonts w:hint="eastAsia"/>
                          <w:sz w:val="18"/>
                          <w:szCs w:val="22"/>
                        </w:rPr>
                        <w:t>大小】</w:t>
                      </w:r>
                    </w:p>
                    <w:p>
                      <w:pPr>
                        <w:jc w:val="center"/>
                        <w:rPr>
                          <w:rFonts w:hint="eastAsia"/>
                        </w:rPr>
                      </w:pPr>
                    </w:p>
                  </w:txbxContent>
                </v:textbox>
                <w10:wrap type="square"/>
              </v:shape>
            </w:pict>
          </mc:Fallback>
        </mc:AlternateContent>
      </w:r>
      <w:r>
        <w:rPr>
          <w:rFonts w:hint="eastAsia"/>
        </w:rPr>
        <w:t>波形图的数据源可以有如下两种选择：</w:t>
      </w:r>
    </w:p>
    <w:p w14:paraId="14B5FB5A" w14:textId="77777777" w:rsidR="00C1414D" w:rsidRDefault="00000000">
      <w:pPr>
        <w:pStyle w:val="ListParagraph"/>
        <w:numPr>
          <w:ilvl w:val="0"/>
          <w:numId w:val="37"/>
        </w:numPr>
        <w:spacing w:before="60" w:after="0" w:line="240" w:lineRule="auto"/>
        <w:ind w:left="714" w:firstLineChars="0" w:hanging="357"/>
      </w:pPr>
      <w:r>
        <w:rPr>
          <w:rFonts w:hint="eastAsia"/>
          <w:b/>
        </w:rPr>
        <w:t>监看LUT：</w:t>
      </w:r>
      <w:r>
        <w:rPr>
          <w:rFonts w:hint="eastAsia"/>
        </w:rPr>
        <w:t>波形图是基于</w:t>
      </w:r>
      <w:r>
        <w:t>RAW数据</w:t>
      </w:r>
      <w:r>
        <w:rPr>
          <w:rFonts w:hint="eastAsia"/>
        </w:rPr>
        <w:t>加载</w:t>
      </w:r>
      <w:r>
        <w:t>LUT之后</w:t>
      </w:r>
      <w:r>
        <w:rPr>
          <w:rFonts w:hint="eastAsia"/>
        </w:rPr>
        <w:t>的图像；</w:t>
      </w:r>
    </w:p>
    <w:p w14:paraId="24787B1F" w14:textId="77777777" w:rsidR="00C1414D" w:rsidRDefault="00000000">
      <w:pPr>
        <w:pStyle w:val="ListParagraph"/>
        <w:numPr>
          <w:ilvl w:val="0"/>
          <w:numId w:val="37"/>
        </w:numPr>
        <w:spacing w:before="60" w:after="0" w:line="240" w:lineRule="auto"/>
        <w:ind w:left="714" w:firstLineChars="0" w:hanging="357"/>
      </w:pPr>
      <w:r>
        <w:rPr>
          <w:rFonts w:hint="eastAsia"/>
          <w:b/>
        </w:rPr>
        <w:t>原档RAW</w:t>
      </w:r>
      <w:r>
        <w:rPr>
          <w:b/>
        </w:rPr>
        <w:t>：</w:t>
      </w:r>
      <w:r>
        <w:rPr>
          <w:rFonts w:hint="eastAsia"/>
        </w:rPr>
        <w:t>波形图是基于带KineLOG3的原档</w:t>
      </w:r>
      <w:r>
        <w:t>RAW</w:t>
      </w:r>
      <w:r>
        <w:rPr>
          <w:rFonts w:hint="eastAsia"/>
        </w:rPr>
        <w:t>图像 。</w:t>
      </w:r>
    </w:p>
    <w:p w14:paraId="3D181C6B" w14:textId="77777777" w:rsidR="00C1414D" w:rsidRDefault="00000000">
      <w:r>
        <w:rPr>
          <w:rFonts w:hint="eastAsia"/>
        </w:rPr>
        <w:t>波形图可设置</w:t>
      </w:r>
      <w:r>
        <w:t>为短波形图或</w:t>
      </w:r>
      <w:r>
        <w:rPr>
          <w:rFonts w:hint="eastAsia"/>
        </w:rPr>
        <w:t>完整</w:t>
      </w:r>
      <w:r>
        <w:t>波形图</w:t>
      </w:r>
      <w:r>
        <w:rPr>
          <w:rFonts w:hint="eastAsia"/>
        </w:rPr>
        <w:t>。</w:t>
      </w:r>
      <w:r>
        <w:t>操作</w:t>
      </w:r>
      <w:r>
        <w:rPr>
          <w:rFonts w:hint="eastAsia"/>
        </w:rPr>
        <w:t>如右图所示。</w:t>
      </w:r>
    </w:p>
    <w:p w14:paraId="61070BA3" w14:textId="77777777" w:rsidR="00C1414D" w:rsidRDefault="00000000">
      <w:pPr>
        <w:ind w:left="716" w:hanging="716"/>
        <w:rPr>
          <w:shd w:val="pct10" w:color="auto" w:fill="FFFFFF"/>
        </w:rPr>
      </w:pPr>
      <w:r>
        <w:rPr>
          <w:rFonts w:hint="eastAsia"/>
          <w:b/>
          <w:color w:val="FFFF00"/>
          <w:highlight w:val="black"/>
          <w:shd w:val="pct10" w:color="auto" w:fill="FFFFFF"/>
        </w:rPr>
        <w:t>提示</w:t>
      </w:r>
      <w:r>
        <w:rPr>
          <w:rFonts w:hint="eastAsia"/>
        </w:rPr>
        <w:t xml:space="preserve">    </w:t>
      </w:r>
      <w:r>
        <w:rPr>
          <w:rFonts w:hint="eastAsia"/>
          <w:shd w:val="pct10" w:color="auto" w:fill="FFFFFF"/>
        </w:rPr>
        <w:t>选择原档</w:t>
      </w:r>
      <w:r>
        <w:rPr>
          <w:shd w:val="pct10" w:color="auto" w:fill="FFFFFF"/>
        </w:rPr>
        <w:t>RAW时，波形图</w:t>
      </w:r>
      <w:r>
        <w:rPr>
          <w:rFonts w:hint="eastAsia"/>
          <w:shd w:val="pct10" w:color="auto" w:fill="FFFFFF"/>
        </w:rPr>
        <w:t>截顶时</w:t>
      </w:r>
      <w:r>
        <w:rPr>
          <w:shd w:val="pct10" w:color="auto" w:fill="FFFFFF"/>
        </w:rPr>
        <w:t>，</w:t>
      </w:r>
      <w:r>
        <w:rPr>
          <w:rFonts w:hint="eastAsia"/>
          <w:shd w:val="pct10" w:color="auto" w:fill="FFFFFF"/>
        </w:rPr>
        <w:t>会真正过曝，后期无法恢复。而</w:t>
      </w:r>
    </w:p>
    <w:p w14:paraId="66565317" w14:textId="77777777" w:rsidR="00C1414D" w:rsidRDefault="00000000">
      <w:pPr>
        <w:ind w:left="716" w:hanging="716"/>
        <w:rPr>
          <w:shd w:val="pct10" w:color="auto" w:fill="FFFFFF"/>
        </w:rPr>
      </w:pPr>
      <w:r>
        <w:rPr>
          <w:rFonts w:hint="eastAsia"/>
        </w:rPr>
        <w:t xml:space="preserve">           </w:t>
      </w:r>
      <w:r>
        <w:rPr>
          <w:rFonts w:hint="eastAsia"/>
          <w:shd w:val="pct10" w:color="auto" w:fill="FFFFFF"/>
        </w:rPr>
        <w:t>选择监看LUT</w:t>
      </w:r>
      <w:r>
        <w:rPr>
          <w:shd w:val="pct10" w:color="auto" w:fill="FFFFFF"/>
        </w:rPr>
        <w:t>时，波形图</w:t>
      </w:r>
      <w:r>
        <w:rPr>
          <w:rFonts w:hint="eastAsia"/>
          <w:shd w:val="pct10" w:color="auto" w:fill="FFFFFF"/>
        </w:rPr>
        <w:t>即使</w:t>
      </w:r>
      <w:r>
        <w:rPr>
          <w:shd w:val="pct10" w:color="auto" w:fill="FFFFFF"/>
        </w:rPr>
        <w:t>超过100%，</w:t>
      </w:r>
      <w:r>
        <w:rPr>
          <w:rFonts w:hint="eastAsia"/>
          <w:shd w:val="pct10" w:color="auto" w:fill="FFFFFF"/>
        </w:rPr>
        <w:t>画面不一定过曝，因为加</w:t>
      </w:r>
    </w:p>
    <w:p w14:paraId="18BE8242" w14:textId="77777777" w:rsidR="00C1414D" w:rsidRDefault="00000000">
      <w:pPr>
        <w:ind w:left="716" w:hanging="716"/>
        <w:rPr>
          <w:shd w:val="pct10" w:color="auto" w:fill="FFFFFF"/>
        </w:rPr>
      </w:pPr>
      <w:r>
        <w:rPr>
          <w:rFonts w:hint="eastAsia"/>
        </w:rPr>
        <w:t xml:space="preserve">           </w:t>
      </w:r>
      <w:r>
        <w:rPr>
          <w:rFonts w:hint="eastAsia"/>
          <w:shd w:val="pct10" w:color="auto" w:fill="FFFFFF"/>
        </w:rPr>
        <w:t>载了</w:t>
      </w:r>
      <w:r>
        <w:rPr>
          <w:shd w:val="pct10" w:color="auto" w:fill="FFFFFF"/>
        </w:rPr>
        <w:t>LUT</w:t>
      </w:r>
      <w:r>
        <w:rPr>
          <w:rFonts w:hint="eastAsia"/>
          <w:szCs w:val="20"/>
          <w:shd w:val="pct10" w:color="auto" w:fill="FFFFFF"/>
        </w:rPr>
        <w:t>。</w:t>
      </w:r>
    </w:p>
    <w:p w14:paraId="5F97DCD7" w14:textId="77777777" w:rsidR="00C1414D" w:rsidRDefault="00000000">
      <w:pPr>
        <w:ind w:left="716" w:hanging="716"/>
        <w:rPr>
          <w:shd w:val="pct10" w:color="auto" w:fill="FFFFFF"/>
        </w:rPr>
      </w:pPr>
      <w:r>
        <w:rPr>
          <w:rFonts w:hint="eastAsia"/>
          <w:b/>
          <w:color w:val="FFFF00"/>
          <w:highlight w:val="black"/>
          <w:shd w:val="pct10" w:color="auto" w:fill="FFFFFF"/>
        </w:rPr>
        <w:t>提示</w:t>
      </w:r>
      <w:r>
        <w:rPr>
          <w:rFonts w:hint="eastAsia"/>
        </w:rPr>
        <w:t xml:space="preserve">    </w:t>
      </w:r>
      <w:r>
        <w:rPr>
          <w:rFonts w:hint="eastAsia"/>
          <w:shd w:val="pct10" w:color="auto" w:fill="FFFFFF"/>
        </w:rPr>
        <w:t>使用波形图判断欠曝也很重要，主体部分的曝光要超过50%，背景部</w:t>
      </w:r>
    </w:p>
    <w:p w14:paraId="60000D27" w14:textId="77777777" w:rsidR="00C1414D" w:rsidRDefault="00000000">
      <w:pPr>
        <w:ind w:left="716" w:hanging="716"/>
        <w:rPr>
          <w:szCs w:val="20"/>
          <w:shd w:val="pct10" w:color="auto" w:fill="FFFFFF"/>
        </w:rPr>
      </w:pPr>
      <w:r>
        <w:rPr>
          <w:rFonts w:hint="eastAsia"/>
        </w:rPr>
        <w:t xml:space="preserve">           </w:t>
      </w:r>
      <w:r>
        <w:rPr>
          <w:rFonts w:hint="eastAsia"/>
          <w:shd w:val="pct10" w:color="auto" w:fill="FFFFFF"/>
        </w:rPr>
        <w:t>分也需要适度的曝光，避免欠曝导致后期过多的噪点</w:t>
      </w:r>
      <w:r>
        <w:rPr>
          <w:rFonts w:hint="eastAsia"/>
          <w:szCs w:val="20"/>
          <w:shd w:val="pct10" w:color="auto" w:fill="FFFFFF"/>
        </w:rPr>
        <w:t>。</w:t>
      </w:r>
    </w:p>
    <w:p w14:paraId="7D058454" w14:textId="77777777" w:rsidR="00C1414D" w:rsidRDefault="00000000">
      <w:pPr>
        <w:ind w:left="716" w:hanging="716"/>
        <w:rPr>
          <w:ins w:id="858" w:author="玖龙 刘" w:date="2024-12-19T14:25:00Z"/>
          <w:shd w:val="pct10" w:color="auto" w:fill="FFFFFF"/>
        </w:rPr>
      </w:pPr>
      <w:r>
        <w:rPr>
          <w:rFonts w:hint="eastAsia"/>
          <w:b/>
          <w:color w:val="FFFF00"/>
          <w:highlight w:val="black"/>
          <w:shd w:val="pct10" w:color="auto" w:fill="FFFFFF"/>
        </w:rPr>
        <w:t>提示</w:t>
      </w:r>
      <w:r>
        <w:rPr>
          <w:rFonts w:hint="eastAsia"/>
          <w:b/>
          <w:color w:val="FFFF00"/>
        </w:rPr>
        <w:t xml:space="preserve">    </w:t>
      </w:r>
      <w:r>
        <w:rPr>
          <w:shd w:val="pct10" w:color="auto" w:fill="FFFFFF"/>
        </w:rPr>
        <w:t>波形图开启的同时按放大键或者去设置其他菜单，波形图不会取消。可</w:t>
      </w:r>
    </w:p>
    <w:p w14:paraId="57B291AF" w14:textId="77777777" w:rsidR="00C1414D" w:rsidRDefault="00000000">
      <w:pPr>
        <w:ind w:leftChars="100" w:left="200" w:firstLineChars="200" w:firstLine="400"/>
        <w:rPr>
          <w:shd w:val="pct10" w:color="auto" w:fill="FFFFFF"/>
        </w:rPr>
        <w:pPrChange w:id="859" w:author="玖龙 刘" w:date="2024-12-19T14:25:00Z">
          <w:pPr>
            <w:ind w:left="716" w:hanging="716"/>
          </w:pPr>
        </w:pPrChange>
      </w:pPr>
      <w:r>
        <w:rPr>
          <w:shd w:val="pct10" w:color="auto" w:fill="FFFFFF"/>
        </w:rPr>
        <w:t>以利用放大键来查看画面上各个地方的</w:t>
      </w:r>
    </w:p>
    <w:p w14:paraId="788BDA7C" w14:textId="77777777" w:rsidR="00C1414D" w:rsidRDefault="00000000">
      <w:pPr>
        <w:ind w:left="716" w:hanging="716"/>
        <w:rPr>
          <w:shd w:val="pct10" w:color="auto" w:fill="FFFFFF"/>
        </w:rPr>
      </w:pPr>
      <w:r>
        <w:rPr>
          <w:rFonts w:hint="eastAsia"/>
          <w:b/>
          <w:color w:val="FFFF00"/>
        </w:rPr>
        <w:t xml:space="preserve">           </w:t>
      </w:r>
      <w:r>
        <w:rPr>
          <w:shd w:val="pct10" w:color="auto" w:fill="FFFFFF"/>
        </w:rPr>
        <w:t>曝光度</w:t>
      </w:r>
      <w:r>
        <w:rPr>
          <w:rFonts w:hint="eastAsia"/>
          <w:shd w:val="pct10" w:color="auto" w:fill="FFFFFF"/>
        </w:rPr>
        <w:t>。</w:t>
      </w:r>
    </w:p>
    <w:p w14:paraId="2849C72D" w14:textId="77777777" w:rsidR="00C1414D" w:rsidRDefault="00000000">
      <w:pPr>
        <w:pStyle w:val="Heading3"/>
      </w:pPr>
      <w:bookmarkStart w:id="860" w:name="_Toc185523847"/>
      <w:bookmarkStart w:id="861" w:name="_Toc966513745"/>
      <w:bookmarkStart w:id="862" w:name="_Toc150181738"/>
      <w:bookmarkStart w:id="863" w:name="_Toc961106738"/>
      <w:r>
        <w:t>3.</w:t>
      </w:r>
      <w:ins w:id="864" w:author="玖龙 刘" w:date="2024-12-19T14:53:00Z">
        <w:r>
          <w:rPr>
            <w:rFonts w:hint="eastAsia"/>
          </w:rPr>
          <w:t>4</w:t>
        </w:r>
      </w:ins>
      <w:del w:id="865" w:author="玖龙 刘" w:date="2024-12-19T14:53:00Z">
        <w:r>
          <w:delText>3</w:delText>
        </w:r>
      </w:del>
      <w:r>
        <w:t xml:space="preserve">.4 </w:t>
      </w:r>
      <w:r>
        <w:rPr>
          <w:rFonts w:hint="eastAsia"/>
        </w:rPr>
        <w:t>斑马条</w:t>
      </w:r>
      <w:bookmarkEnd w:id="860"/>
      <w:bookmarkEnd w:id="861"/>
      <w:bookmarkEnd w:id="862"/>
      <w:bookmarkEnd w:id="863"/>
    </w:p>
    <w:p w14:paraId="316AD40D" w14:textId="77777777" w:rsidR="00C1414D" w:rsidRDefault="00000000">
      <w:r>
        <w:rPr>
          <w:rFonts w:hint="eastAsia"/>
          <w:noProof/>
        </w:rPr>
        <mc:AlternateContent>
          <mc:Choice Requires="wps">
            <w:drawing>
              <wp:anchor distT="0" distB="0" distL="114300" distR="114300" simplePos="0" relativeHeight="251676672" behindDoc="0" locked="0" layoutInCell="1" allowOverlap="1" wp14:anchorId="1F551A88" wp14:editId="1EE794AC">
                <wp:simplePos x="0" y="0"/>
                <wp:positionH relativeFrom="page">
                  <wp:posOffset>5045075</wp:posOffset>
                </wp:positionH>
                <wp:positionV relativeFrom="paragraph">
                  <wp:posOffset>50165</wp:posOffset>
                </wp:positionV>
                <wp:extent cx="1730375" cy="1690370"/>
                <wp:effectExtent l="0" t="0" r="0" b="5080"/>
                <wp:wrapSquare wrapText="bothSides"/>
                <wp:docPr id="133" name="Text Box 19"/>
                <wp:cNvGraphicFramePr/>
                <a:graphic xmlns:a="http://schemas.openxmlformats.org/drawingml/2006/main">
                  <a:graphicData uri="http://schemas.microsoft.com/office/word/2010/wordprocessingShape">
                    <wps:wsp>
                      <wps:cNvSpPr txBox="1"/>
                      <wps:spPr>
                        <a:xfrm>
                          <a:off x="0" y="0"/>
                          <a:ext cx="1730375" cy="1690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19E294" w14:textId="77777777" w:rsidR="00C1414D" w:rsidRDefault="00000000">
                            <w:pPr>
                              <w:jc w:val="center"/>
                              <w:rPr>
                                <w:b/>
                                <w:color w:val="FFFF00"/>
                                <w:sz w:val="18"/>
                              </w:rPr>
                            </w:pPr>
                            <w:r>
                              <w:rPr>
                                <w:rFonts w:hint="eastAsia"/>
                                <w:b/>
                                <w:color w:val="FFFF00"/>
                                <w:sz w:val="18"/>
                                <w:highlight w:val="black"/>
                              </w:rPr>
                              <w:t>菜单操作</w:t>
                            </w:r>
                          </w:p>
                          <w:p w14:paraId="3D162859" w14:textId="77777777" w:rsidR="00C1414D" w:rsidRDefault="00000000">
                            <w:pPr>
                              <w:jc w:val="center"/>
                              <w:rPr>
                                <w:sz w:val="18"/>
                                <w:szCs w:val="22"/>
                              </w:rPr>
                            </w:pPr>
                            <w:r>
                              <w:rPr>
                                <w:rFonts w:hint="eastAsia"/>
                                <w:sz w:val="18"/>
                                <w:szCs w:val="22"/>
                              </w:rPr>
                              <w:t>设置 斑马条阈值</w:t>
                            </w:r>
                          </w:p>
                          <w:p w14:paraId="1616BD58" w14:textId="77777777" w:rsidR="00C1414D" w:rsidRDefault="00000000">
                            <w:pPr>
                              <w:jc w:val="center"/>
                              <w:rPr>
                                <w:sz w:val="18"/>
                              </w:rPr>
                            </w:pPr>
                            <w:r>
                              <w:rPr>
                                <w:rFonts w:hint="eastAsia"/>
                                <w:sz w:val="18"/>
                                <w:szCs w:val="22"/>
                              </w:rPr>
                              <w:t>【MENU</w:t>
                            </w:r>
                            <w:r>
                              <w:rPr>
                                <w:sz w:val="18"/>
                              </w:rPr>
                              <w:sym w:font="Wingdings" w:char="F0E0"/>
                            </w:r>
                            <w:r>
                              <w:rPr>
                                <w:sz w:val="18"/>
                                <w:szCs w:val="22"/>
                              </w:rPr>
                              <w:t>监看</w:t>
                            </w:r>
                            <w:r>
                              <w:rPr>
                                <w:sz w:val="18"/>
                              </w:rPr>
                              <w:sym w:font="Wingdings" w:char="F0E0"/>
                            </w:r>
                            <w:r>
                              <w:rPr>
                                <w:sz w:val="18"/>
                              </w:rPr>
                              <w:t>监看</w:t>
                            </w:r>
                            <w:r>
                              <w:rPr>
                                <w:rFonts w:hint="eastAsia"/>
                                <w:sz w:val="18"/>
                              </w:rPr>
                              <w:t>设置</w:t>
                            </w:r>
                            <w:r>
                              <w:rPr>
                                <w:sz w:val="18"/>
                              </w:rPr>
                              <w:sym w:font="Wingdings" w:char="F0E0"/>
                            </w:r>
                            <w:r>
                              <w:rPr>
                                <w:rFonts w:hint="eastAsia"/>
                                <w:sz w:val="18"/>
                              </w:rPr>
                              <w:t>斑马条</w:t>
                            </w:r>
                            <w:r>
                              <w:rPr>
                                <w:rFonts w:hint="eastAsia"/>
                                <w:sz w:val="18"/>
                                <w:szCs w:val="2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19" o:spid="_x0000_s1026" o:spt="202" type="#_x0000_t202" style="position:absolute;left:0pt;margin-left:397.25pt;margin-top:3.95pt;height:133.1pt;width:136.25pt;mso-position-horizontal-relative:page;mso-wrap-distance-bottom:0pt;mso-wrap-distance-left:9pt;mso-wrap-distance-right:9pt;mso-wrap-distance-top:0pt;z-index:251676672;mso-width-relative:page;mso-height-relative:page;" filled="f" stroked="f" coordsize="21600,21600" o:gfxdata="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OYRXrXAAAACgEAAA8AAAAAAAAAAQAgAAAAIgAAAGRycy9kb3ducmV2LnhtbFBLAQIUABQA&#10;AAAIAIdO4kA6RgPeKgIAAG4EAAAOAAAAAAAAAAEAIAAAACYBAABkcnMvZTJvRG9jLnhtbFBLBQYA&#10;AAAABgAGAFkBAADCBQ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设置 斑马条阈值</w:t>
                      </w:r>
                    </w:p>
                    <w:p>
                      <w:pPr>
                        <w:jc w:val="center"/>
                        <w:rPr>
                          <w:rFonts w:hint="eastAsia"/>
                          <w:sz w:val="18"/>
                        </w:rPr>
                      </w:pPr>
                      <w:r>
                        <w:rPr>
                          <w:rFonts w:hint="eastAsia"/>
                          <w:sz w:val="18"/>
                          <w:szCs w:val="22"/>
                        </w:rPr>
                        <w:t>【MENU</w:t>
                      </w:r>
                      <w:r>
                        <w:rPr>
                          <w:sz w:val="18"/>
                        </w:rPr>
                        <w:sym w:font="Wingdings" w:char="F0E0"/>
                      </w:r>
                      <w:r>
                        <w:rPr>
                          <w:sz w:val="18"/>
                          <w:szCs w:val="22"/>
                        </w:rPr>
                        <w:t>监看</w:t>
                      </w:r>
                      <w:r>
                        <w:rPr>
                          <w:sz w:val="18"/>
                        </w:rPr>
                        <w:sym w:font="Wingdings" w:char="F0E0"/>
                      </w:r>
                      <w:r>
                        <w:rPr>
                          <w:sz w:val="18"/>
                        </w:rPr>
                        <w:t>监看</w:t>
                      </w:r>
                      <w:r>
                        <w:rPr>
                          <w:rFonts w:hint="eastAsia"/>
                          <w:sz w:val="18"/>
                        </w:rPr>
                        <w:t>设置</w:t>
                      </w:r>
                      <w:r>
                        <w:rPr>
                          <w:sz w:val="18"/>
                        </w:rPr>
                        <w:sym w:font="Wingdings" w:char="F0E0"/>
                      </w:r>
                      <w:r>
                        <w:rPr>
                          <w:rFonts w:hint="eastAsia"/>
                          <w:sz w:val="18"/>
                        </w:rPr>
                        <w:t>斑马条</w:t>
                      </w:r>
                      <w:r>
                        <w:rPr>
                          <w:rFonts w:hint="eastAsia"/>
                          <w:sz w:val="18"/>
                          <w:szCs w:val="22"/>
                        </w:rPr>
                        <w:t>】</w:t>
                      </w:r>
                    </w:p>
                  </w:txbxContent>
                </v:textbox>
                <w10:wrap type="square"/>
              </v:shape>
            </w:pict>
          </mc:Fallback>
        </mc:AlternateContent>
      </w:r>
      <w:r>
        <w:rPr>
          <w:rFonts w:hint="eastAsia"/>
        </w:rPr>
        <w:t>斑马条是一种指示在画面中过曝（</w:t>
      </w:r>
      <w:r>
        <w:t>OverExposure</w:t>
      </w:r>
      <w:r>
        <w:rPr>
          <w:rFonts w:hint="eastAsia"/>
        </w:rPr>
        <w:t>）的方式。当某部分的亮度数值超过设置的阈值的时候，这部分画面就会显示为黑白相间的图形模式，俗称斑马条。</w:t>
      </w:r>
    </w:p>
    <w:p w14:paraId="016A98BD" w14:textId="77777777" w:rsidR="00C1414D" w:rsidRDefault="00000000">
      <w:r>
        <w:rPr>
          <w:rFonts w:hint="eastAsia"/>
        </w:rPr>
        <w:t>在</w:t>
      </w:r>
      <w:r>
        <w:t>Kinefinity摄影机中，斑马条的计算基础是RAW数据：当出现斑马条时，</w:t>
      </w:r>
      <w:r>
        <w:rPr>
          <w:rFonts w:hint="eastAsia"/>
        </w:rPr>
        <w:t>表示已经有数据超过了阈值，</w:t>
      </w:r>
      <w:r>
        <w:t>RAW数据可能过曝</w:t>
      </w:r>
      <w:r>
        <w:rPr>
          <w:rFonts w:hint="eastAsia"/>
        </w:rPr>
        <w:t>了，一旦</w:t>
      </w:r>
      <w:r>
        <w:t>RAW数据过曝</w:t>
      </w:r>
      <w:r>
        <w:rPr>
          <w:rFonts w:hint="eastAsia"/>
        </w:rPr>
        <w:t>，在后期就是“死白”。</w:t>
      </w:r>
    </w:p>
    <w:p w14:paraId="71722DE0" w14:textId="77777777" w:rsidR="00C1414D" w:rsidRDefault="00000000">
      <w:pPr>
        <w:rPr>
          <w:ins w:id="866" w:author="玖龙 刘" w:date="2024-12-19T17:38:00Z"/>
        </w:rPr>
      </w:pPr>
      <w:r>
        <w:rPr>
          <w:rFonts w:hint="eastAsia"/>
          <w:b/>
        </w:rPr>
        <w:t>斑马条的阈值可以设置为不同值：</w:t>
      </w:r>
      <w:r>
        <w:rPr>
          <w:rFonts w:hint="eastAsia"/>
          <w:szCs w:val="22"/>
        </w:rPr>
        <w:t>【</w:t>
      </w:r>
      <w:r>
        <w:rPr>
          <w:szCs w:val="22"/>
        </w:rPr>
        <w:t>MENU</w:t>
      </w:r>
      <w:r>
        <w:rPr>
          <w:szCs w:val="22"/>
        </w:rPr>
        <w:sym w:font="Wingdings" w:char="F0E0"/>
      </w:r>
      <w:r>
        <w:rPr>
          <w:rFonts w:hint="eastAsia"/>
        </w:rPr>
        <w:t>监看</w:t>
      </w:r>
      <w:r>
        <w:sym w:font="Wingdings" w:char="F0E0"/>
      </w:r>
      <w:r>
        <w:rPr>
          <w:rFonts w:hint="eastAsia"/>
        </w:rPr>
        <w:t>监看设置</w:t>
      </w:r>
      <w:r>
        <w:sym w:font="Wingdings" w:char="F0E0"/>
      </w:r>
      <w:r>
        <w:rPr>
          <w:rFonts w:hint="eastAsia"/>
        </w:rPr>
        <w:t>斑马条</w:t>
      </w:r>
      <w:r>
        <w:rPr>
          <w:rFonts w:hint="eastAsia"/>
          <w:szCs w:val="22"/>
        </w:rPr>
        <w:t>】</w:t>
      </w:r>
      <w:r>
        <w:rPr>
          <w:rFonts w:hint="eastAsia"/>
        </w:rPr>
        <w:t>，</w:t>
      </w:r>
      <w:r>
        <w:t>例如</w:t>
      </w:r>
      <w:r>
        <w:rPr>
          <w:rFonts w:hint="eastAsia"/>
        </w:rPr>
        <w:t>阈值是</w:t>
      </w:r>
      <w:r>
        <w:t>90%</w:t>
      </w:r>
      <w:r>
        <w:rPr>
          <w:rFonts w:hint="eastAsia"/>
        </w:rPr>
        <w:t>，即当</w:t>
      </w:r>
      <w:r>
        <w:t>RAW数据</w:t>
      </w:r>
      <w:r>
        <w:rPr>
          <w:rFonts w:hint="eastAsia"/>
        </w:rPr>
        <w:t>超过</w:t>
      </w:r>
      <w:r>
        <w:t>90%时，显示斑马条。默认阈值是无。</w:t>
      </w:r>
    </w:p>
    <w:p w14:paraId="4456D274" w14:textId="77777777" w:rsidR="00C1414D" w:rsidRDefault="00C1414D"/>
    <w:p w14:paraId="51D4768B" w14:textId="77777777" w:rsidR="00C1414D" w:rsidRDefault="00000000">
      <w:pPr>
        <w:pStyle w:val="Heading3"/>
      </w:pPr>
      <w:bookmarkStart w:id="867" w:name="_Toc150181739"/>
      <w:bookmarkStart w:id="868" w:name="_Toc630206307"/>
      <w:bookmarkStart w:id="869" w:name="_Toc2096436479"/>
      <w:bookmarkStart w:id="870" w:name="_Toc185523848"/>
      <w:r>
        <w:lastRenderedPageBreak/>
        <w:t>3.</w:t>
      </w:r>
      <w:ins w:id="871" w:author="玖龙 刘" w:date="2024-12-19T14:53:00Z">
        <w:r>
          <w:rPr>
            <w:rFonts w:hint="eastAsia"/>
          </w:rPr>
          <w:t>4</w:t>
        </w:r>
      </w:ins>
      <w:del w:id="872" w:author="玖龙 刘" w:date="2024-12-19T14:53:00Z">
        <w:r>
          <w:delText>3</w:delText>
        </w:r>
      </w:del>
      <w:r>
        <w:t>.</w:t>
      </w:r>
      <w:r>
        <w:rPr>
          <w:rFonts w:hint="eastAsia"/>
        </w:rPr>
        <w:t>5</w:t>
      </w:r>
      <w:r>
        <w:t xml:space="preserve"> </w:t>
      </w:r>
      <w:r>
        <w:rPr>
          <w:rFonts w:hint="eastAsia"/>
        </w:rPr>
        <w:t>电子水平仪</w:t>
      </w:r>
      <w:bookmarkEnd w:id="867"/>
      <w:bookmarkEnd w:id="868"/>
      <w:bookmarkEnd w:id="869"/>
      <w:bookmarkEnd w:id="870"/>
    </w:p>
    <w:p w14:paraId="5ED49A7F" w14:textId="77777777" w:rsidR="00C1414D" w:rsidRDefault="00000000">
      <w:r>
        <w:rPr>
          <w:rFonts w:cstheme="minorBidi"/>
          <w:b/>
          <w:bCs/>
          <w:noProof/>
          <w:sz w:val="22"/>
        </w:rPr>
        <mc:AlternateContent>
          <mc:Choice Requires="wps">
            <w:drawing>
              <wp:anchor distT="0" distB="0" distL="114300" distR="114300" simplePos="0" relativeHeight="251711488" behindDoc="0" locked="0" layoutInCell="1" allowOverlap="1" wp14:anchorId="353F45FA" wp14:editId="576C6A33">
                <wp:simplePos x="0" y="0"/>
                <wp:positionH relativeFrom="column">
                  <wp:posOffset>4533900</wp:posOffset>
                </wp:positionH>
                <wp:positionV relativeFrom="paragraph">
                  <wp:posOffset>3810</wp:posOffset>
                </wp:positionV>
                <wp:extent cx="2108835" cy="1224280"/>
                <wp:effectExtent l="0" t="0" r="0" b="0"/>
                <wp:wrapSquare wrapText="bothSides"/>
                <wp:docPr id="134" name="Text Box 12"/>
                <wp:cNvGraphicFramePr/>
                <a:graphic xmlns:a="http://schemas.openxmlformats.org/drawingml/2006/main">
                  <a:graphicData uri="http://schemas.microsoft.com/office/word/2010/wordprocessingShape">
                    <wps:wsp>
                      <wps:cNvSpPr txBox="1"/>
                      <wps:spPr>
                        <a:xfrm>
                          <a:off x="0" y="0"/>
                          <a:ext cx="2108835" cy="12242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305F9A" w14:textId="77777777" w:rsidR="00C1414D" w:rsidRDefault="00000000">
                            <w:pPr>
                              <w:jc w:val="center"/>
                              <w:rPr>
                                <w:b/>
                                <w:color w:val="FFFF00"/>
                                <w:sz w:val="18"/>
                              </w:rPr>
                            </w:pPr>
                            <w:r>
                              <w:rPr>
                                <w:rFonts w:hint="eastAsia"/>
                                <w:b/>
                                <w:color w:val="FFFF00"/>
                                <w:sz w:val="18"/>
                                <w:highlight w:val="black"/>
                              </w:rPr>
                              <w:t>菜单操作</w:t>
                            </w:r>
                          </w:p>
                          <w:p w14:paraId="3AD07BA7" w14:textId="77777777" w:rsidR="00C1414D" w:rsidRDefault="00000000">
                            <w:pPr>
                              <w:jc w:val="center"/>
                              <w:rPr>
                                <w:sz w:val="18"/>
                                <w:szCs w:val="22"/>
                              </w:rPr>
                            </w:pPr>
                            <w:r>
                              <w:rPr>
                                <w:rFonts w:hint="eastAsia"/>
                                <w:sz w:val="18"/>
                                <w:szCs w:val="22"/>
                              </w:rPr>
                              <w:t>水平仪开启</w:t>
                            </w:r>
                          </w:p>
                          <w:p w14:paraId="6B2484F1" w14:textId="77777777" w:rsidR="00C1414D" w:rsidRDefault="00000000">
                            <w:pPr>
                              <w:jc w:val="center"/>
                              <w:rPr>
                                <w:sz w:val="18"/>
                              </w:rPr>
                            </w:pPr>
                            <w:r>
                              <w:rPr>
                                <w:rFonts w:hint="eastAsia"/>
                                <w:sz w:val="18"/>
                                <w:szCs w:val="22"/>
                              </w:rPr>
                              <w:t>【MENU</w:t>
                            </w:r>
                            <w:r>
                              <w:rPr>
                                <w:sz w:val="18"/>
                              </w:rPr>
                              <w:sym w:font="Wingdings" w:char="F0E0"/>
                            </w:r>
                            <w:r>
                              <w:rPr>
                                <w:rFonts w:hint="eastAsia"/>
                                <w:sz w:val="18"/>
                                <w:szCs w:val="22"/>
                              </w:rPr>
                              <w:t>设置</w:t>
                            </w:r>
                            <w:r>
                              <w:rPr>
                                <w:sz w:val="18"/>
                              </w:rPr>
                              <w:sym w:font="Wingdings" w:char="F0E0"/>
                            </w:r>
                            <w:r>
                              <w:rPr>
                                <w:rFonts w:hint="eastAsia"/>
                                <w:sz w:val="18"/>
                                <w:szCs w:val="22"/>
                              </w:rPr>
                              <w:t>水平仪：开启】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12" o:spid="_x0000_s1026" o:spt="202" type="#_x0000_t202" style="position:absolute;left:0pt;margin-left:357pt;margin-top:0.3pt;height:96.4pt;width:166.05pt;mso-wrap-distance-bottom:0pt;mso-wrap-distance-left:9pt;mso-wrap-distance-right:9pt;mso-wrap-distance-top:0pt;z-index:251711488;mso-width-relative:page;mso-height-relative:page;" filled="f" stroked="f" coordsize="21600,21600" o:gfxdata="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YBql6NcAAAAJAQAADwAAAAAAAAABACAAAAAiAAAAZHJzL2Rvd25yZXYueG1sUEsBAhQA&#10;FAAAAAgAh07iQFY8/GosAgAAbgQAAA4AAAAAAAAAAQAgAAAAJgEAAGRycy9lMm9Eb2MueG1sUEsF&#10;BgAAAAAGAAYAWQEAAMQFA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水平仪开启</w:t>
                      </w:r>
                    </w:p>
                    <w:p>
                      <w:pPr>
                        <w:jc w:val="center"/>
                        <w:rPr>
                          <w:rFonts w:hint="eastAsia"/>
                          <w:sz w:val="18"/>
                        </w:rPr>
                      </w:pPr>
                      <w:r>
                        <w:rPr>
                          <w:rFonts w:hint="eastAsia"/>
                          <w:sz w:val="18"/>
                          <w:szCs w:val="22"/>
                        </w:rPr>
                        <w:t>【MENU</w:t>
                      </w:r>
                      <w:r>
                        <w:rPr>
                          <w:sz w:val="18"/>
                        </w:rPr>
                        <w:sym w:font="Wingdings" w:char="F0E0"/>
                      </w:r>
                      <w:r>
                        <w:rPr>
                          <w:rFonts w:hint="eastAsia"/>
                          <w:sz w:val="18"/>
                          <w:szCs w:val="22"/>
                        </w:rPr>
                        <w:t>设置</w:t>
                      </w:r>
                      <w:r>
                        <w:rPr>
                          <w:sz w:val="18"/>
                        </w:rPr>
                        <w:sym w:font="Wingdings" w:char="F0E0"/>
                      </w:r>
                      <w:r>
                        <w:rPr>
                          <w:rFonts w:hint="eastAsia"/>
                          <w:sz w:val="18"/>
                          <w:szCs w:val="22"/>
                        </w:rPr>
                        <w:t>水平仪：开启】</w:t>
                      </w:r>
                    </w:p>
                  </w:txbxContent>
                </v:textbox>
                <w10:wrap type="square"/>
              </v:shape>
            </w:pict>
          </mc:Fallback>
        </mc:AlternateContent>
      </w:r>
      <w:r>
        <w:t>电子水平仪功能，在用户界面上提供机身的数字水平指示，使得在肩扛拍摄、手持拍摄以及其他移动拍摄时，摄影师能准确、快速的得到对画面水平的判断。</w:t>
      </w:r>
    </w:p>
    <w:p w14:paraId="730CF221" w14:textId="77777777" w:rsidR="00C1414D" w:rsidRDefault="00000000">
      <w:r>
        <w:rPr>
          <w:rFonts w:hint="eastAsia"/>
        </w:rPr>
        <w:t>升级固件后必须将摄影机放置水平位置，开启机内电子水平仪，</w:t>
      </w:r>
      <w:r>
        <w:t>进行水平仪校正</w:t>
      </w:r>
      <w:r>
        <w:rPr>
          <w:rFonts w:hint="eastAsia"/>
        </w:rPr>
        <w:t>，具体参考</w:t>
      </w:r>
      <w:hyperlink w:anchor="_3.6.3_校正水平仪" w:history="1">
        <w:r w:rsidR="00C1414D">
          <w:rPr>
            <w:rStyle w:val="Hyperlink"/>
            <w:rFonts w:hint="eastAsia"/>
          </w:rPr>
          <w:t>3</w:t>
        </w:r>
        <w:r w:rsidR="00C1414D">
          <w:rPr>
            <w:rStyle w:val="Hyperlink"/>
          </w:rPr>
          <w:t>.7.3校正</w:t>
        </w:r>
        <w:r w:rsidR="00C1414D">
          <w:rPr>
            <w:rStyle w:val="Hyperlink"/>
            <w:rFonts w:hint="eastAsia"/>
          </w:rPr>
          <w:t>水平仪</w:t>
        </w:r>
      </w:hyperlink>
      <w:r>
        <w:rPr>
          <w:rFonts w:hint="eastAsia"/>
        </w:rPr>
        <w:t>。</w:t>
      </w:r>
    </w:p>
    <w:p w14:paraId="52B1E16F" w14:textId="77777777" w:rsidR="00C1414D" w:rsidRDefault="00000000">
      <w:pPr>
        <w:pStyle w:val="Heading3"/>
        <w:rPr>
          <w:ins w:id="873" w:author="玖龙 刘" w:date="2024-12-19T17:46:00Z"/>
        </w:rPr>
      </w:pPr>
      <w:bookmarkStart w:id="874" w:name="_Toc185523849"/>
      <w:bookmarkStart w:id="875" w:name="_Hlk185590453"/>
      <w:bookmarkStart w:id="876" w:name="_Toc150181740"/>
      <w:bookmarkStart w:id="877" w:name="_Toc488054745"/>
      <w:ins w:id="878" w:author="玖龙 刘" w:date="2024-12-19T17:46:00Z">
        <w:r>
          <w:t>3.</w:t>
        </w:r>
        <w:r>
          <w:rPr>
            <w:rFonts w:hint="eastAsia"/>
          </w:rPr>
          <w:t>4</w:t>
        </w:r>
        <w:r>
          <w:t>.</w:t>
        </w:r>
        <w:r>
          <w:rPr>
            <w:rFonts w:hint="eastAsia"/>
          </w:rPr>
          <w:t>6</w:t>
        </w:r>
        <w:r>
          <w:t xml:space="preserve"> </w:t>
        </w:r>
        <w:r>
          <w:rPr>
            <w:rFonts w:hint="eastAsia"/>
          </w:rPr>
          <w:t>指示框</w:t>
        </w:r>
        <w:bookmarkEnd w:id="874"/>
      </w:ins>
    </w:p>
    <w:p w14:paraId="0D224C80" w14:textId="77777777" w:rsidR="00C1414D" w:rsidRDefault="00000000">
      <w:pPr>
        <w:tabs>
          <w:tab w:val="left" w:pos="2653"/>
        </w:tabs>
        <w:rPr>
          <w:ins w:id="879" w:author="玖龙 刘" w:date="2024-12-19T17:53:00Z"/>
        </w:rPr>
      </w:pPr>
      <w:ins w:id="880" w:author="玖龙 刘" w:date="2024-12-19T17:56:00Z">
        <w:r>
          <w:rPr>
            <w:rFonts w:cstheme="minorBidi"/>
            <w:b/>
            <w:bCs/>
            <w:noProof/>
            <w:sz w:val="22"/>
          </w:rPr>
          <mc:AlternateContent>
            <mc:Choice Requires="wps">
              <w:drawing>
                <wp:anchor distT="0" distB="0" distL="114300" distR="114300" simplePos="0" relativeHeight="251699200" behindDoc="0" locked="0" layoutInCell="1" allowOverlap="1" wp14:anchorId="75331352" wp14:editId="4379271A">
                  <wp:simplePos x="0" y="0"/>
                  <wp:positionH relativeFrom="column">
                    <wp:posOffset>4562475</wp:posOffset>
                  </wp:positionH>
                  <wp:positionV relativeFrom="paragraph">
                    <wp:posOffset>11430</wp:posOffset>
                  </wp:positionV>
                  <wp:extent cx="2080260" cy="1224280"/>
                  <wp:effectExtent l="0" t="0" r="0" b="0"/>
                  <wp:wrapSquare wrapText="bothSides"/>
                  <wp:docPr id="1461482749" name="Text Box 12"/>
                  <wp:cNvGraphicFramePr/>
                  <a:graphic xmlns:a="http://schemas.openxmlformats.org/drawingml/2006/main">
                    <a:graphicData uri="http://schemas.microsoft.com/office/word/2010/wordprocessingShape">
                      <wps:wsp>
                        <wps:cNvSpPr txBox="1"/>
                        <wps:spPr>
                          <a:xfrm>
                            <a:off x="0" y="0"/>
                            <a:ext cx="2080260" cy="12242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07FDCF" w14:textId="77777777" w:rsidR="00C1414D" w:rsidRDefault="00000000">
                              <w:pPr>
                                <w:jc w:val="center"/>
                                <w:rPr>
                                  <w:b/>
                                  <w:color w:val="FFFF00"/>
                                  <w:sz w:val="18"/>
                                </w:rPr>
                              </w:pPr>
                              <w:r>
                                <w:rPr>
                                  <w:rFonts w:hint="eastAsia"/>
                                  <w:b/>
                                  <w:color w:val="FFFF00"/>
                                  <w:sz w:val="18"/>
                                  <w:highlight w:val="black"/>
                                </w:rPr>
                                <w:t>菜单操作</w:t>
                              </w:r>
                            </w:p>
                            <w:p w14:paraId="76A0CD0E" w14:textId="77777777" w:rsidR="00C1414D" w:rsidRDefault="00000000">
                              <w:pPr>
                                <w:jc w:val="center"/>
                                <w:rPr>
                                  <w:sz w:val="18"/>
                                  <w:szCs w:val="22"/>
                                </w:rPr>
                              </w:pPr>
                              <w:ins w:id="881" w:author="玖龙 刘" w:date="2024-12-19T17:57:00Z">
                                <w:r>
                                  <w:rPr>
                                    <w:rFonts w:hint="eastAsia"/>
                                    <w:sz w:val="18"/>
                                    <w:szCs w:val="22"/>
                                  </w:rPr>
                                  <w:t>指示框 开启/关闭</w:t>
                                </w:r>
                              </w:ins>
                              <w:del w:id="882" w:author="玖龙 刘" w:date="2024-12-19T17:57:00Z">
                                <w:r>
                                  <w:rPr>
                                    <w:rFonts w:hint="eastAsia"/>
                                    <w:sz w:val="18"/>
                                    <w:szCs w:val="22"/>
                                  </w:rPr>
                                  <w:delText>水平仪开启</w:delText>
                                </w:r>
                              </w:del>
                            </w:p>
                            <w:p w14:paraId="11E790A5" w14:textId="77777777" w:rsidR="00C1414D" w:rsidRDefault="00000000">
                              <w:pPr>
                                <w:jc w:val="center"/>
                                <w:rPr>
                                  <w:ins w:id="883" w:author="玖龙 刘" w:date="2024-12-19T17:58:00Z"/>
                                  <w:sz w:val="18"/>
                                  <w:szCs w:val="22"/>
                                </w:rPr>
                              </w:pPr>
                              <w:r>
                                <w:rPr>
                                  <w:rFonts w:hint="eastAsia"/>
                                  <w:sz w:val="18"/>
                                  <w:szCs w:val="22"/>
                                </w:rPr>
                                <w:t>【MENU</w:t>
                              </w:r>
                              <w:r>
                                <w:rPr>
                                  <w:sz w:val="18"/>
                                </w:rPr>
                                <w:sym w:font="Wingdings" w:char="F0E0"/>
                              </w:r>
                              <w:ins w:id="884" w:author="玖龙 刘" w:date="2024-12-19T17:57:00Z">
                                <w:r>
                                  <w:rPr>
                                    <w:rFonts w:hint="eastAsia"/>
                                    <w:sz w:val="18"/>
                                    <w:szCs w:val="22"/>
                                  </w:rPr>
                                  <w:t>监看</w:t>
                                </w:r>
                              </w:ins>
                              <w:del w:id="885" w:author="玖龙 刘" w:date="2024-12-19T17:57:00Z">
                                <w:r>
                                  <w:rPr>
                                    <w:rFonts w:hint="eastAsia"/>
                                    <w:sz w:val="18"/>
                                    <w:szCs w:val="22"/>
                                  </w:rPr>
                                  <w:delText>设置</w:delText>
                                </w:r>
                              </w:del>
                              <w:r>
                                <w:rPr>
                                  <w:sz w:val="18"/>
                                </w:rPr>
                                <w:sym w:font="Wingdings" w:char="F0E0"/>
                              </w:r>
                              <w:ins w:id="886" w:author="玖龙 刘" w:date="2024-12-19T17:57:00Z">
                                <w:r>
                                  <w:rPr>
                                    <w:rFonts w:hint="eastAsia"/>
                                    <w:sz w:val="18"/>
                                    <w:szCs w:val="22"/>
                                  </w:rPr>
                                  <w:t>指示框</w:t>
                                </w:r>
                              </w:ins>
                              <w:del w:id="887" w:author="玖龙 刘" w:date="2024-12-19T17:57:00Z">
                                <w:r>
                                  <w:rPr>
                                    <w:rFonts w:hint="eastAsia"/>
                                    <w:sz w:val="18"/>
                                    <w:szCs w:val="22"/>
                                  </w:rPr>
                                  <w:delText>水平仪</w:delText>
                                </w:r>
                              </w:del>
                              <w:ins w:id="888" w:author="玖龙 刘" w:date="2024-12-19T17:58:00Z">
                                <w:r>
                                  <w:rPr>
                                    <w:rFonts w:hint="eastAsia"/>
                                    <w:sz w:val="18"/>
                                    <w:szCs w:val="22"/>
                                  </w:rPr>
                                  <w:t>1、2、3、4</w:t>
                                </w:r>
                              </w:ins>
                              <w:del w:id="889" w:author="玖龙 刘" w:date="2024-12-19T17:58:00Z">
                                <w:r>
                                  <w:rPr>
                                    <w:rFonts w:hint="eastAsia"/>
                                    <w:sz w:val="18"/>
                                    <w:szCs w:val="22"/>
                                  </w:rPr>
                                  <w:delText>：开启</w:delText>
                                </w:r>
                              </w:del>
                              <w:r>
                                <w:rPr>
                                  <w:rFonts w:hint="eastAsia"/>
                                  <w:sz w:val="18"/>
                                  <w:szCs w:val="22"/>
                                </w:rPr>
                                <w:t>】</w:t>
                              </w:r>
                            </w:p>
                            <w:p w14:paraId="7BA4B579" w14:textId="77777777" w:rsidR="00C1414D" w:rsidRDefault="00C1414D">
                              <w:pPr>
                                <w:jc w:val="center"/>
                                <w:rPr>
                                  <w:sz w:val="18"/>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12" o:spid="_x0000_s1026" o:spt="202" type="#_x0000_t202" style="position:absolute;left:0pt;margin-left:359.25pt;margin-top:0.9pt;height:96.4pt;width:163.8pt;mso-wrap-distance-bottom:0pt;mso-wrap-distance-left:9pt;mso-wrap-distance-right:9pt;mso-wrap-distance-top:0pt;z-index:251699200;mso-width-relative:page;mso-height-relative:page;" filled="f" stroked="f" coordsize="21600,21600" o:gfxdata="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eX2joNcAAAAKAQAADwAAAAAAAAABACAAAAAiAAAAZHJzL2Rvd25yZXYueG1s&#10;UEsBAhQAFAAAAAgAh07iQLIiZ1YyAgAAdQQAAA4AAAAAAAAAAQAgAAAAJgEAAGRycy9lMm9Eb2Mu&#10;eG1sUEsFBgAAAAAGAAYAWQEAAMoFA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ins w:id="2067" w:author="玖龙 刘" w:date="2024-12-19T17:57:00Z">
                          <w:r>
                            <w:rPr>
                              <w:rFonts w:hint="eastAsia"/>
                              <w:sz w:val="18"/>
                              <w:szCs w:val="22"/>
                            </w:rPr>
                            <w:t>指示框 开启/关闭</w:t>
                          </w:r>
                        </w:ins>
                        <w:del w:id="2068" w:author="玖龙 刘" w:date="2024-12-19T17:57:00Z">
                          <w:r>
                            <w:rPr>
                              <w:rFonts w:hint="eastAsia"/>
                              <w:sz w:val="18"/>
                              <w:szCs w:val="22"/>
                            </w:rPr>
                            <w:delText>水平仪开启</w:delText>
                          </w:r>
                        </w:del>
                      </w:p>
                      <w:p>
                        <w:pPr>
                          <w:jc w:val="center"/>
                          <w:rPr>
                            <w:ins w:id="2069" w:author="玖龙 刘" w:date="2024-12-19T17:58:00Z"/>
                            <w:rFonts w:hint="eastAsia"/>
                            <w:sz w:val="18"/>
                            <w:szCs w:val="22"/>
                          </w:rPr>
                        </w:pPr>
                        <w:r>
                          <w:rPr>
                            <w:rFonts w:hint="eastAsia"/>
                            <w:sz w:val="18"/>
                            <w:szCs w:val="22"/>
                          </w:rPr>
                          <w:t>【MENU</w:t>
                        </w:r>
                        <w:r>
                          <w:rPr>
                            <w:sz w:val="18"/>
                          </w:rPr>
                          <w:sym w:font="Wingdings" w:char="F0E0"/>
                        </w:r>
                        <w:ins w:id="2070" w:author="玖龙 刘" w:date="2024-12-19T17:57:00Z">
                          <w:r>
                            <w:rPr>
                              <w:rFonts w:hint="eastAsia"/>
                              <w:sz w:val="18"/>
                              <w:szCs w:val="22"/>
                            </w:rPr>
                            <w:t>监看</w:t>
                          </w:r>
                        </w:ins>
                        <w:del w:id="2071" w:author="玖龙 刘" w:date="2024-12-19T17:57:00Z">
                          <w:r>
                            <w:rPr>
                              <w:rFonts w:hint="eastAsia"/>
                              <w:sz w:val="18"/>
                              <w:szCs w:val="22"/>
                            </w:rPr>
                            <w:delText>设置</w:delText>
                          </w:r>
                        </w:del>
                        <w:r>
                          <w:rPr>
                            <w:sz w:val="18"/>
                          </w:rPr>
                          <w:sym w:font="Wingdings" w:char="F0E0"/>
                        </w:r>
                        <w:ins w:id="2072" w:author="玖龙 刘" w:date="2024-12-19T17:57:00Z">
                          <w:r>
                            <w:rPr>
                              <w:rFonts w:hint="eastAsia"/>
                              <w:sz w:val="18"/>
                              <w:szCs w:val="22"/>
                            </w:rPr>
                            <w:t>指示框</w:t>
                          </w:r>
                        </w:ins>
                        <w:del w:id="2073" w:author="玖龙 刘" w:date="2024-12-19T17:57:00Z">
                          <w:r>
                            <w:rPr>
                              <w:rFonts w:hint="eastAsia"/>
                              <w:sz w:val="18"/>
                              <w:szCs w:val="22"/>
                            </w:rPr>
                            <w:delText>水平仪</w:delText>
                          </w:r>
                        </w:del>
                        <w:ins w:id="2074" w:author="玖龙 刘" w:date="2024-12-19T17:58:00Z">
                          <w:r>
                            <w:rPr>
                              <w:rFonts w:hint="eastAsia"/>
                              <w:sz w:val="18"/>
                              <w:szCs w:val="22"/>
                            </w:rPr>
                            <w:t>1、2、3、4</w:t>
                          </w:r>
                        </w:ins>
                        <w:del w:id="2075" w:author="玖龙 刘" w:date="2024-12-19T17:58:00Z">
                          <w:r>
                            <w:rPr>
                              <w:rFonts w:hint="eastAsia"/>
                              <w:sz w:val="18"/>
                              <w:szCs w:val="22"/>
                            </w:rPr>
                            <w:delText>：开启</w:delText>
                          </w:r>
                        </w:del>
                        <w:r>
                          <w:rPr>
                            <w:rFonts w:hint="eastAsia"/>
                            <w:sz w:val="18"/>
                            <w:szCs w:val="22"/>
                          </w:rPr>
                          <w:t>】</w:t>
                        </w:r>
                      </w:p>
                      <w:p>
                        <w:pPr>
                          <w:jc w:val="center"/>
                          <w:rPr>
                            <w:rFonts w:hint="eastAsia"/>
                            <w:sz w:val="18"/>
                          </w:rPr>
                        </w:pPr>
                      </w:p>
                    </w:txbxContent>
                  </v:textbox>
                  <w10:wrap type="square"/>
                </v:shape>
              </w:pict>
            </mc:Fallback>
          </mc:AlternateContent>
        </w:r>
      </w:ins>
      <w:ins w:id="890" w:author="玖龙 刘" w:date="2024-12-19T17:50:00Z">
        <w:r>
          <w:rPr>
            <w:rFonts w:hint="eastAsia"/>
          </w:rPr>
          <w:t>指示框</w:t>
        </w:r>
      </w:ins>
      <w:ins w:id="891" w:author="玖龙 刘" w:date="2024-12-19T17:52:00Z">
        <w:r>
          <w:rPr>
            <w:rFonts w:hint="eastAsia"/>
          </w:rPr>
          <w:t>可以作为用户</w:t>
        </w:r>
      </w:ins>
      <w:ins w:id="892" w:author="玖龙 刘" w:date="2024-12-19T17:51:00Z">
        <w:r>
          <w:rPr>
            <w:rFonts w:hint="eastAsia"/>
          </w:rPr>
          <w:t>构图</w:t>
        </w:r>
      </w:ins>
      <w:ins w:id="893" w:author="玖龙 刘" w:date="2024-12-19T17:52:00Z">
        <w:r>
          <w:rPr>
            <w:rFonts w:hint="eastAsia"/>
          </w:rPr>
          <w:t>时的参考，</w:t>
        </w:r>
      </w:ins>
      <w:ins w:id="894" w:author="玖龙 刘" w:date="2024-12-19T17:50:00Z">
        <w:r>
          <w:rPr>
            <w:rFonts w:hint="eastAsia"/>
          </w:rPr>
          <w:t>帮助</w:t>
        </w:r>
      </w:ins>
      <w:ins w:id="895" w:author="玖龙 刘" w:date="2024-12-19T17:52:00Z">
        <w:r>
          <w:rPr>
            <w:rFonts w:hint="eastAsia"/>
          </w:rPr>
          <w:t>用户</w:t>
        </w:r>
      </w:ins>
      <w:ins w:id="896" w:author="玖龙 刘" w:date="2024-12-19T17:50:00Z">
        <w:r>
          <w:rPr>
            <w:rFonts w:hint="eastAsia"/>
          </w:rPr>
          <w:t>确保被摄主体位于画面的中心或期望的位置。通过指示框，</w:t>
        </w:r>
      </w:ins>
      <w:ins w:id="897" w:author="玖龙 刘" w:date="2024-12-19T17:52:00Z">
        <w:r>
          <w:rPr>
            <w:rFonts w:hint="eastAsia"/>
          </w:rPr>
          <w:t>用户</w:t>
        </w:r>
      </w:ins>
      <w:ins w:id="898" w:author="玖龙 刘" w:date="2024-12-19T17:50:00Z">
        <w:r>
          <w:rPr>
            <w:rFonts w:hint="eastAsia"/>
          </w:rPr>
          <w:t>可以预览并调整照片的视角和元素布局，从而避免拍摄时出现偏斜或失衡的画面。</w:t>
        </w:r>
      </w:ins>
    </w:p>
    <w:p w14:paraId="78D2D140" w14:textId="77777777" w:rsidR="00C1414D" w:rsidRDefault="00000000">
      <w:pPr>
        <w:tabs>
          <w:tab w:val="left" w:pos="2653"/>
        </w:tabs>
      </w:pPr>
      <w:ins w:id="899" w:author="玖龙 刘" w:date="2024-12-19T17:55:00Z">
        <w:r>
          <w:rPr>
            <w:rFonts w:hint="eastAsia"/>
          </w:rPr>
          <w:t>辅助构图的指示框共有4个，分别为</w:t>
        </w:r>
      </w:ins>
      <w:ins w:id="900" w:author="玖龙 刘" w:date="2024-12-19T17:54:00Z">
        <w:r>
          <w:rPr>
            <w:rFonts w:hint="eastAsia"/>
          </w:rPr>
          <w:t>指示框1、指示框2、指示框3和指示框4</w:t>
        </w:r>
      </w:ins>
      <w:ins w:id="901" w:author="玖龙 刘" w:date="2024-12-19T17:55:00Z">
        <w:r>
          <w:rPr>
            <w:rFonts w:hint="eastAsia"/>
          </w:rPr>
          <w:t>，</w:t>
        </w:r>
      </w:ins>
      <w:ins w:id="902" w:author="玖龙 刘" w:date="2024-12-19T17:56:00Z">
        <w:r>
          <w:rPr>
            <w:rFonts w:hint="eastAsia"/>
          </w:rPr>
          <w:t>用户可通过调整指示框显示开启/关闭，来辅助拍摄。</w:t>
        </w:r>
      </w:ins>
      <w:r>
        <w:br w:type="page"/>
      </w:r>
    </w:p>
    <w:p w14:paraId="4AB26C7A" w14:textId="77777777" w:rsidR="00C1414D" w:rsidRDefault="00000000">
      <w:pPr>
        <w:pStyle w:val="Heading2"/>
      </w:pPr>
      <w:bookmarkStart w:id="903" w:name="_Toc1043706224"/>
      <w:bookmarkStart w:id="904" w:name="_Toc185523850"/>
      <w:bookmarkEnd w:id="875"/>
      <w:r>
        <w:lastRenderedPageBreak/>
        <w:t>3.</w:t>
      </w:r>
      <w:ins w:id="905" w:author="玖龙 刘" w:date="2024-12-19T14:53:00Z">
        <w:r>
          <w:rPr>
            <w:rFonts w:hint="eastAsia"/>
          </w:rPr>
          <w:t>5</w:t>
        </w:r>
      </w:ins>
      <w:del w:id="906" w:author="玖龙 刘" w:date="2024-12-19T14:53:00Z">
        <w:r>
          <w:delText>4</w:delText>
        </w:r>
      </w:del>
      <w:r>
        <w:rPr>
          <w:rFonts w:hint="eastAsia"/>
        </w:rPr>
        <w:t xml:space="preserve"> 升格和降格</w:t>
      </w:r>
      <w:bookmarkEnd w:id="876"/>
      <w:bookmarkEnd w:id="877"/>
      <w:bookmarkEnd w:id="903"/>
      <w:bookmarkEnd w:id="904"/>
    </w:p>
    <w:p w14:paraId="39F85146" w14:textId="77777777" w:rsidR="00C1414D" w:rsidRDefault="00000000">
      <w:pPr>
        <w:pStyle w:val="Heading3"/>
      </w:pPr>
      <w:bookmarkStart w:id="907" w:name="_Toc150181741"/>
      <w:bookmarkStart w:id="908" w:name="_Toc1496051322"/>
      <w:bookmarkStart w:id="909" w:name="_Toc924078072"/>
      <w:bookmarkStart w:id="910" w:name="_Toc185523851"/>
      <w:r>
        <w:t>3.</w:t>
      </w:r>
      <w:ins w:id="911" w:author="玖龙 刘" w:date="2024-12-19T14:53:00Z">
        <w:r>
          <w:rPr>
            <w:rFonts w:hint="eastAsia"/>
          </w:rPr>
          <w:t>5</w:t>
        </w:r>
      </w:ins>
      <w:del w:id="912" w:author="玖龙 刘" w:date="2024-12-19T14:53:00Z">
        <w:r>
          <w:delText>4</w:delText>
        </w:r>
      </w:del>
      <w:r>
        <w:t xml:space="preserve">.1 </w:t>
      </w:r>
      <w:r>
        <w:rPr>
          <w:rFonts w:hint="eastAsia"/>
        </w:rPr>
        <w:t>两种帧率</w:t>
      </w:r>
      <w:bookmarkEnd w:id="907"/>
      <w:bookmarkEnd w:id="908"/>
      <w:bookmarkEnd w:id="909"/>
      <w:bookmarkEnd w:id="910"/>
    </w:p>
    <w:p w14:paraId="0652B2D0" w14:textId="77777777" w:rsidR="00C1414D" w:rsidRDefault="00000000">
      <w:r>
        <w:rPr>
          <w:rFonts w:hint="eastAsia"/>
          <w:b/>
          <w:noProof/>
        </w:rPr>
        <mc:AlternateContent>
          <mc:Choice Requires="wps">
            <w:drawing>
              <wp:anchor distT="0" distB="0" distL="114300" distR="114300" simplePos="0" relativeHeight="251680768" behindDoc="0" locked="0" layoutInCell="1" allowOverlap="1" wp14:anchorId="19DDE318" wp14:editId="705DD09B">
                <wp:simplePos x="0" y="0"/>
                <wp:positionH relativeFrom="column">
                  <wp:posOffset>4852670</wp:posOffset>
                </wp:positionH>
                <wp:positionV relativeFrom="paragraph">
                  <wp:posOffset>80645</wp:posOffset>
                </wp:positionV>
                <wp:extent cx="1714500" cy="1146175"/>
                <wp:effectExtent l="0" t="0" r="0" b="0"/>
                <wp:wrapSquare wrapText="bothSides"/>
                <wp:docPr id="135" name="Text Box 27"/>
                <wp:cNvGraphicFramePr/>
                <a:graphic xmlns:a="http://schemas.openxmlformats.org/drawingml/2006/main">
                  <a:graphicData uri="http://schemas.microsoft.com/office/word/2010/wordprocessingShape">
                    <wps:wsp>
                      <wps:cNvSpPr txBox="1"/>
                      <wps:spPr>
                        <a:xfrm>
                          <a:off x="0" y="0"/>
                          <a:ext cx="1714500" cy="11461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8AF9B5" w14:textId="77777777" w:rsidR="00C1414D" w:rsidRDefault="00000000">
                            <w:pPr>
                              <w:jc w:val="center"/>
                              <w:rPr>
                                <w:b/>
                                <w:color w:val="FFFF00"/>
                                <w:sz w:val="18"/>
                              </w:rPr>
                            </w:pPr>
                            <w:r>
                              <w:rPr>
                                <w:rFonts w:hint="eastAsia"/>
                                <w:b/>
                                <w:color w:val="FFFF00"/>
                                <w:sz w:val="18"/>
                                <w:highlight w:val="black"/>
                              </w:rPr>
                              <w:t>快捷选单</w:t>
                            </w:r>
                            <w:r>
                              <w:rPr>
                                <w:rFonts w:hint="eastAsia"/>
                                <w:b/>
                                <w:color w:val="FFFF00"/>
                                <w:sz w:val="18"/>
                              </w:rPr>
                              <w:t xml:space="preserve"> </w:t>
                            </w:r>
                          </w:p>
                          <w:p w14:paraId="319A490E" w14:textId="77777777" w:rsidR="00C1414D" w:rsidRDefault="00000000">
                            <w:pPr>
                              <w:jc w:val="center"/>
                              <w:rPr>
                                <w:sz w:val="18"/>
                                <w:szCs w:val="22"/>
                              </w:rPr>
                            </w:pPr>
                            <w:r>
                              <w:rPr>
                                <w:rFonts w:hint="eastAsia"/>
                                <w:sz w:val="18"/>
                                <w:szCs w:val="22"/>
                              </w:rPr>
                              <w:t>更改 拍摄帧率</w:t>
                            </w:r>
                          </w:p>
                          <w:p w14:paraId="06F16FB0" w14:textId="77777777" w:rsidR="00C1414D" w:rsidRDefault="00000000">
                            <w:pPr>
                              <w:jc w:val="center"/>
                              <w:rPr>
                                <w:sz w:val="18"/>
                              </w:rPr>
                            </w:pPr>
                            <w:r>
                              <w:rPr>
                                <w:rFonts w:hint="eastAsia"/>
                                <w:sz w:val="18"/>
                                <w:szCs w:val="22"/>
                              </w:rPr>
                              <w:t>【FPS】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27" o:spid="_x0000_s1026" o:spt="202" type="#_x0000_t202" style="position:absolute;left:0pt;margin-left:382.1pt;margin-top:6.35pt;height:90.25pt;width:135pt;mso-wrap-distance-bottom:0pt;mso-wrap-distance-left:9pt;mso-wrap-distance-right:9pt;mso-wrap-distance-top:0pt;z-index:251680768;mso-width-relative:page;mso-height-relative:page;" filled="f" stroked="f" coordsize="21600,21600" o:gfxdata="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q4kuy1wAAAAsBAAAPAAAAAAAAAAEAIAAAACIAAABkcnMvZG93bnJldi54bWxQSwECFAAU&#10;AAAACACHTuJAqie5vSsCAABuBAAADgAAAAAAAAABACAAAAAmAQAAZHJzL2Uyb0RvYy54bWxQSwUG&#10;AAAAAAYABgBZAQAAwwU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快捷选单</w:t>
                      </w:r>
                      <w:r>
                        <w:rPr>
                          <w:rFonts w:hint="eastAsia"/>
                          <w:b/>
                          <w:color w:val="FFFF00"/>
                          <w:sz w:val="18"/>
                        </w:rPr>
                        <w:t xml:space="preserve"> </w:t>
                      </w:r>
                    </w:p>
                    <w:p>
                      <w:pPr>
                        <w:jc w:val="center"/>
                        <w:rPr>
                          <w:rFonts w:hint="eastAsia"/>
                          <w:sz w:val="18"/>
                          <w:szCs w:val="22"/>
                        </w:rPr>
                      </w:pPr>
                      <w:r>
                        <w:rPr>
                          <w:rFonts w:hint="eastAsia"/>
                          <w:sz w:val="18"/>
                          <w:szCs w:val="22"/>
                        </w:rPr>
                        <w:t>更改 拍摄帧率</w:t>
                      </w:r>
                    </w:p>
                    <w:p>
                      <w:pPr>
                        <w:jc w:val="center"/>
                        <w:rPr>
                          <w:rFonts w:hint="eastAsia"/>
                          <w:sz w:val="18"/>
                        </w:rPr>
                      </w:pPr>
                      <w:r>
                        <w:rPr>
                          <w:rFonts w:hint="eastAsia"/>
                          <w:sz w:val="18"/>
                          <w:szCs w:val="22"/>
                        </w:rPr>
                        <w:t>【FPS】</w:t>
                      </w:r>
                    </w:p>
                  </w:txbxContent>
                </v:textbox>
                <w10:wrap type="square"/>
              </v:shape>
            </w:pict>
          </mc:Fallback>
        </mc:AlternateContent>
      </w:r>
      <w:r>
        <w:rPr>
          <w:rFonts w:hint="eastAsia"/>
          <w:b/>
        </w:rPr>
        <w:t>拍摄帧率（CMOS Imaging Sensor fps）</w:t>
      </w:r>
      <w:r>
        <w:rPr>
          <w:b/>
        </w:rPr>
        <w:t>：</w:t>
      </w:r>
      <w:r>
        <w:rPr>
          <w:rFonts w:hint="eastAsia"/>
        </w:rPr>
        <w:t>CMOS</w:t>
      </w:r>
      <w:r>
        <w:t>影像传感器</w:t>
      </w:r>
      <w:r>
        <w:rPr>
          <w:rFonts w:hint="eastAsia"/>
        </w:rPr>
        <w:t>的实际工作帧率。在摄影机界面上方显示的、通过【FPS】调节的以及指标参数上描述的帧率都是拍摄帧率。</w:t>
      </w:r>
      <w:r>
        <w:t xml:space="preserve"> </w:t>
      </w:r>
    </w:p>
    <w:p w14:paraId="77565EFE" w14:textId="77777777" w:rsidR="00C1414D" w:rsidRDefault="00000000">
      <w:r>
        <w:rPr>
          <w:rFonts w:hint="eastAsia"/>
          <w:b/>
        </w:rPr>
        <w:t>项目帧率（</w:t>
      </w:r>
      <w:r>
        <w:rPr>
          <w:b/>
        </w:rPr>
        <w:t>Project fps）：</w:t>
      </w:r>
      <w:r>
        <w:rPr>
          <w:rFonts w:hint="eastAsia"/>
        </w:rPr>
        <w:t>影片的播放帧率、投放时的播放帧率或后期剪辑项目设置的帧率。项目帧率为以下几种标准帧率：</w:t>
      </w:r>
      <w:r>
        <w:t>23.976</w:t>
      </w:r>
      <w:r>
        <w:rPr>
          <w:rFonts w:hint="eastAsia"/>
        </w:rPr>
        <w:t>、</w:t>
      </w:r>
      <w:r>
        <w:t>24.000</w:t>
      </w:r>
      <w:r>
        <w:rPr>
          <w:rFonts w:hint="eastAsia"/>
        </w:rPr>
        <w:t>、</w:t>
      </w:r>
      <w:r>
        <w:t>25.000</w:t>
      </w:r>
      <w:r>
        <w:rPr>
          <w:rFonts w:hint="eastAsia"/>
        </w:rPr>
        <w:t>、</w:t>
      </w:r>
      <w:r>
        <w:t>29.970</w:t>
      </w:r>
      <w:r>
        <w:rPr>
          <w:rFonts w:hint="eastAsia"/>
        </w:rPr>
        <w:t>、</w:t>
      </w:r>
      <w:r>
        <w:t>30.000</w:t>
      </w:r>
      <w:r>
        <w:rPr>
          <w:rFonts w:hint="eastAsia"/>
        </w:rPr>
        <w:t>，在设置时根据要求选择其一。修改项目帧率：如右图所示。</w:t>
      </w:r>
    </w:p>
    <w:p w14:paraId="47872EFC" w14:textId="77777777" w:rsidR="00C1414D" w:rsidRDefault="00000000">
      <w:r>
        <w:rPr>
          <w:rFonts w:hint="eastAsia"/>
          <w:noProof/>
        </w:rPr>
        <mc:AlternateContent>
          <mc:Choice Requires="wps">
            <w:drawing>
              <wp:anchor distT="0" distB="0" distL="114300" distR="114300" simplePos="0" relativeHeight="251678720" behindDoc="0" locked="0" layoutInCell="1" allowOverlap="1" wp14:anchorId="5A18AFAF" wp14:editId="0018C3A4">
                <wp:simplePos x="0" y="0"/>
                <wp:positionH relativeFrom="column">
                  <wp:posOffset>4744085</wp:posOffset>
                </wp:positionH>
                <wp:positionV relativeFrom="paragraph">
                  <wp:posOffset>130175</wp:posOffset>
                </wp:positionV>
                <wp:extent cx="1866900" cy="1209675"/>
                <wp:effectExtent l="0" t="0" r="0" b="9525"/>
                <wp:wrapSquare wrapText="bothSides"/>
                <wp:docPr id="136" name="Text Box 26"/>
                <wp:cNvGraphicFramePr/>
                <a:graphic xmlns:a="http://schemas.openxmlformats.org/drawingml/2006/main">
                  <a:graphicData uri="http://schemas.microsoft.com/office/word/2010/wordprocessingShape">
                    <wps:wsp>
                      <wps:cNvSpPr txBox="1"/>
                      <wps:spPr>
                        <a:xfrm>
                          <a:off x="0" y="0"/>
                          <a:ext cx="1866900" cy="12096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65B199" w14:textId="77777777" w:rsidR="00C1414D" w:rsidRDefault="00000000">
                            <w:pPr>
                              <w:jc w:val="center"/>
                              <w:rPr>
                                <w:b/>
                                <w:color w:val="FFFF00"/>
                                <w:sz w:val="18"/>
                              </w:rPr>
                            </w:pPr>
                            <w:r>
                              <w:rPr>
                                <w:rFonts w:hint="eastAsia"/>
                                <w:b/>
                                <w:color w:val="FFFF00"/>
                                <w:sz w:val="18"/>
                                <w:highlight w:val="black"/>
                              </w:rPr>
                              <w:t>菜单操作</w:t>
                            </w:r>
                          </w:p>
                          <w:p w14:paraId="555B0D9A" w14:textId="77777777" w:rsidR="00C1414D" w:rsidRDefault="00000000">
                            <w:pPr>
                              <w:jc w:val="center"/>
                              <w:rPr>
                                <w:sz w:val="18"/>
                                <w:szCs w:val="22"/>
                              </w:rPr>
                            </w:pPr>
                            <w:r>
                              <w:rPr>
                                <w:rFonts w:hint="eastAsia"/>
                                <w:sz w:val="18"/>
                                <w:szCs w:val="22"/>
                              </w:rPr>
                              <w:t>更改 项目帧率</w:t>
                            </w:r>
                          </w:p>
                          <w:p w14:paraId="2125B0AD" w14:textId="77777777" w:rsidR="00C1414D" w:rsidRDefault="00000000">
                            <w:pPr>
                              <w:jc w:val="center"/>
                              <w:rPr>
                                <w:sz w:val="18"/>
                              </w:rPr>
                            </w:pPr>
                            <w:r>
                              <w:rPr>
                                <w:rFonts w:hint="eastAsia"/>
                                <w:sz w:val="18"/>
                                <w:szCs w:val="22"/>
                              </w:rPr>
                              <w:t>【MENU</w:t>
                            </w:r>
                            <w:r>
                              <w:rPr>
                                <w:sz w:val="18"/>
                              </w:rPr>
                              <w:sym w:font="Wingdings" w:char="F0E0"/>
                            </w:r>
                            <w:r>
                              <w:rPr>
                                <w:rFonts w:hint="eastAsia"/>
                                <w:sz w:val="18"/>
                              </w:rPr>
                              <w:t>录制</w:t>
                            </w:r>
                            <w:r>
                              <w:rPr>
                                <w:sz w:val="18"/>
                              </w:rPr>
                              <w:sym w:font="Wingdings" w:char="F0E0"/>
                            </w:r>
                            <w:r>
                              <w:rPr>
                                <w:sz w:val="18"/>
                              </w:rPr>
                              <w:t>项目</w:t>
                            </w:r>
                            <w:r>
                              <w:rPr>
                                <w:rFonts w:hint="eastAsia"/>
                                <w:sz w:val="18"/>
                              </w:rPr>
                              <w:t>素材</w:t>
                            </w:r>
                            <w:r>
                              <w:rPr>
                                <w:sz w:val="18"/>
                              </w:rPr>
                              <w:sym w:font="Wingdings" w:char="F0E0"/>
                            </w:r>
                            <w:r>
                              <w:rPr>
                                <w:rFonts w:hint="eastAsia"/>
                                <w:sz w:val="18"/>
                              </w:rPr>
                              <w:t>项目帧率</w:t>
                            </w:r>
                            <w:r>
                              <w:rPr>
                                <w:rFonts w:hint="eastAsia"/>
                                <w:sz w:val="18"/>
                                <w:szCs w:val="2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26" o:spid="_x0000_s1026" o:spt="202" type="#_x0000_t202" style="position:absolute;left:0pt;margin-left:373.55pt;margin-top:10.25pt;height:95.25pt;width:147pt;mso-wrap-distance-bottom:0pt;mso-wrap-distance-left:9pt;mso-wrap-distance-right:9pt;mso-wrap-distance-top:0pt;z-index:251678720;mso-width-relative:page;mso-height-relative:page;" filled="f" stroked="f" coordsize="21600,21600" o:gfxdata="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HYRUqTWAAAACwEAAA8AAAAAAAAAAQAgAAAAIgAAAGRycy9kb3ducmV2LnhtbFBLAQIUABQA&#10;AAAIAIdO4kDJgf9wKwIAAG4EAAAOAAAAAAAAAAEAIAAAACUBAABkcnMvZTJvRG9jLnhtbFBLBQYA&#10;AAAABgAGAFkBAADCBQ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更改 项目帧率</w:t>
                      </w:r>
                    </w:p>
                    <w:p>
                      <w:pPr>
                        <w:jc w:val="center"/>
                        <w:rPr>
                          <w:rFonts w:hint="eastAsia"/>
                          <w:sz w:val="18"/>
                        </w:rPr>
                      </w:pPr>
                      <w:r>
                        <w:rPr>
                          <w:rFonts w:hint="eastAsia"/>
                          <w:sz w:val="18"/>
                          <w:szCs w:val="22"/>
                        </w:rPr>
                        <w:t>【MENU</w:t>
                      </w:r>
                      <w:r>
                        <w:rPr>
                          <w:sz w:val="18"/>
                        </w:rPr>
                        <w:sym w:font="Wingdings" w:char="F0E0"/>
                      </w:r>
                      <w:r>
                        <w:rPr>
                          <w:rFonts w:hint="eastAsia"/>
                          <w:sz w:val="18"/>
                        </w:rPr>
                        <w:t>录制</w:t>
                      </w:r>
                      <w:r>
                        <w:rPr>
                          <w:sz w:val="18"/>
                        </w:rPr>
                        <w:sym w:font="Wingdings" w:char="F0E0"/>
                      </w:r>
                      <w:r>
                        <w:rPr>
                          <w:sz w:val="18"/>
                        </w:rPr>
                        <w:t>项目</w:t>
                      </w:r>
                      <w:r>
                        <w:rPr>
                          <w:rFonts w:hint="eastAsia"/>
                          <w:sz w:val="18"/>
                        </w:rPr>
                        <w:t>素材</w:t>
                      </w:r>
                      <w:r>
                        <w:rPr>
                          <w:sz w:val="18"/>
                        </w:rPr>
                        <w:sym w:font="Wingdings" w:char="F0E0"/>
                      </w:r>
                      <w:r>
                        <w:rPr>
                          <w:rFonts w:hint="eastAsia"/>
                          <w:sz w:val="18"/>
                        </w:rPr>
                        <w:t>项目帧率</w:t>
                      </w:r>
                      <w:r>
                        <w:rPr>
                          <w:rFonts w:hint="eastAsia"/>
                          <w:sz w:val="18"/>
                          <w:szCs w:val="22"/>
                        </w:rPr>
                        <w:t>】</w:t>
                      </w:r>
                    </w:p>
                  </w:txbxContent>
                </v:textbox>
                <w10:wrap type="square"/>
              </v:shape>
            </w:pict>
          </mc:Fallback>
        </mc:AlternateContent>
      </w:r>
      <w:r>
        <w:rPr>
          <w:rFonts w:hint="eastAsia"/>
        </w:rPr>
        <w:t>如果项目帧率</w:t>
      </w:r>
      <w:r>
        <w:t>为25fps</w:t>
      </w:r>
      <w:r>
        <w:rPr>
          <w:rFonts w:hint="eastAsia"/>
        </w:rPr>
        <w:t>，意味着无论在拍摄时设置拍摄帧率为多少（如：升格</w:t>
      </w:r>
      <w:r>
        <w:t>60</w:t>
      </w:r>
      <w:r>
        <w:rPr>
          <w:rFonts w:hint="eastAsia"/>
        </w:rPr>
        <w:t>、降格</w:t>
      </w:r>
      <w:r>
        <w:t>22或 6</w:t>
      </w:r>
      <w:r>
        <w:rPr>
          <w:rFonts w:hint="eastAsia"/>
        </w:rPr>
        <w:t>），后期播放时，都按照</w:t>
      </w:r>
      <w:r>
        <w:t>25fps</w:t>
      </w:r>
      <w:r>
        <w:rPr>
          <w:rFonts w:hint="eastAsia"/>
        </w:rPr>
        <w:t>来播放。例如：拍摄动作片时，动作镜头经常用</w:t>
      </w:r>
      <w:r>
        <w:t>22fps</w:t>
      </w:r>
      <w:r>
        <w:rPr>
          <w:rFonts w:hint="eastAsia"/>
        </w:rPr>
        <w:t>来拍摄，播放时仍然按照</w:t>
      </w:r>
      <w:r>
        <w:t>25fps</w:t>
      </w:r>
      <w:r>
        <w:rPr>
          <w:rFonts w:hint="eastAsia"/>
        </w:rPr>
        <w:t>来播放，这样动作会显得更快。</w:t>
      </w:r>
    </w:p>
    <w:p w14:paraId="3DF7AD9F" w14:textId="77777777" w:rsidR="00C1414D" w:rsidRDefault="00000000">
      <w:r>
        <w:rPr>
          <w:rFonts w:hint="eastAsia"/>
          <w:b/>
        </w:rPr>
        <w:t>出厂默认设置：</w:t>
      </w:r>
      <w:r>
        <w:rPr>
          <w:rFonts w:hint="eastAsia"/>
        </w:rPr>
        <w:t>项目帧率为</w:t>
      </w:r>
      <w:r>
        <w:t>25</w:t>
      </w:r>
      <w:r>
        <w:rPr>
          <w:rFonts w:hint="eastAsia"/>
        </w:rPr>
        <w:t>f</w:t>
      </w:r>
      <w:r>
        <w:t>ps</w:t>
      </w:r>
      <w:r>
        <w:rPr>
          <w:rFonts w:hint="eastAsia"/>
        </w:rPr>
        <w:t>。</w:t>
      </w:r>
    </w:p>
    <w:p w14:paraId="61CC7F42" w14:textId="77777777" w:rsidR="00C1414D" w:rsidRDefault="00000000">
      <w:pPr>
        <w:pStyle w:val="Heading3"/>
      </w:pPr>
      <w:bookmarkStart w:id="913" w:name="_Toc378421000"/>
      <w:bookmarkStart w:id="914" w:name="_Toc150181742"/>
      <w:bookmarkStart w:id="915" w:name="_Toc1396029778"/>
      <w:bookmarkStart w:id="916" w:name="_Toc185523852"/>
      <w:r>
        <w:t>3.</w:t>
      </w:r>
      <w:ins w:id="917" w:author="玖龙 刘" w:date="2024-12-19T14:53:00Z">
        <w:r>
          <w:rPr>
            <w:rFonts w:hint="eastAsia"/>
          </w:rPr>
          <w:t>5</w:t>
        </w:r>
      </w:ins>
      <w:del w:id="918" w:author="玖龙 刘" w:date="2024-12-19T14:53:00Z">
        <w:r>
          <w:delText>4</w:delText>
        </w:r>
      </w:del>
      <w:r>
        <w:t>.</w:t>
      </w:r>
      <w:r>
        <w:rPr>
          <w:rFonts w:hint="eastAsia"/>
        </w:rPr>
        <w:t>2</w:t>
      </w:r>
      <w:r>
        <w:t xml:space="preserve"> </w:t>
      </w:r>
      <w:r>
        <w:rPr>
          <w:rFonts w:hint="eastAsia"/>
        </w:rPr>
        <w:t>自定义拍摄帧率</w:t>
      </w:r>
      <w:bookmarkEnd w:id="913"/>
      <w:bookmarkEnd w:id="914"/>
      <w:bookmarkEnd w:id="915"/>
      <w:bookmarkEnd w:id="916"/>
    </w:p>
    <w:p w14:paraId="7D3AE04A" w14:textId="77777777" w:rsidR="00C1414D" w:rsidRDefault="00000000">
      <w:r>
        <w:rPr>
          <w:rFonts w:hint="eastAsia"/>
          <w:noProof/>
        </w:rPr>
        <mc:AlternateContent>
          <mc:Choice Requires="wps">
            <w:drawing>
              <wp:anchor distT="0" distB="0" distL="114300" distR="114300" simplePos="0" relativeHeight="251682816" behindDoc="0" locked="0" layoutInCell="1" allowOverlap="1" wp14:anchorId="51160FBE" wp14:editId="5666C976">
                <wp:simplePos x="0" y="0"/>
                <wp:positionH relativeFrom="page">
                  <wp:posOffset>5311140</wp:posOffset>
                </wp:positionH>
                <wp:positionV relativeFrom="paragraph">
                  <wp:posOffset>140335</wp:posOffset>
                </wp:positionV>
                <wp:extent cx="1755775" cy="3601720"/>
                <wp:effectExtent l="0" t="0" r="0" b="0"/>
                <wp:wrapSquare wrapText="bothSides"/>
                <wp:docPr id="137" name="Text Box 28"/>
                <wp:cNvGraphicFramePr/>
                <a:graphic xmlns:a="http://schemas.openxmlformats.org/drawingml/2006/main">
                  <a:graphicData uri="http://schemas.microsoft.com/office/word/2010/wordprocessingShape">
                    <wps:wsp>
                      <wps:cNvSpPr txBox="1"/>
                      <wps:spPr>
                        <a:xfrm>
                          <a:off x="0" y="0"/>
                          <a:ext cx="1755775" cy="36017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269622" w14:textId="77777777" w:rsidR="00C1414D" w:rsidRDefault="00000000">
                            <w:pPr>
                              <w:jc w:val="center"/>
                              <w:rPr>
                                <w:b/>
                                <w:color w:val="FFFF00"/>
                                <w:sz w:val="18"/>
                              </w:rPr>
                            </w:pPr>
                            <w:r>
                              <w:rPr>
                                <w:rFonts w:hint="eastAsia"/>
                                <w:b/>
                                <w:color w:val="FFFF00"/>
                                <w:sz w:val="18"/>
                                <w:highlight w:val="black"/>
                              </w:rPr>
                              <w:t>菜单操作</w:t>
                            </w:r>
                          </w:p>
                          <w:p w14:paraId="685A76A2" w14:textId="77777777" w:rsidR="00C1414D" w:rsidRDefault="00000000">
                            <w:pPr>
                              <w:jc w:val="center"/>
                              <w:rPr>
                                <w:sz w:val="18"/>
                                <w:szCs w:val="22"/>
                              </w:rPr>
                            </w:pPr>
                            <w:r>
                              <w:rPr>
                                <w:rFonts w:hint="eastAsia"/>
                                <w:sz w:val="18"/>
                                <w:szCs w:val="22"/>
                              </w:rPr>
                              <w:t>自定义拍摄帧率</w:t>
                            </w:r>
                          </w:p>
                          <w:p w14:paraId="71860E59" w14:textId="77777777" w:rsidR="00C1414D" w:rsidRDefault="00000000">
                            <w:pPr>
                              <w:jc w:val="center"/>
                              <w:rPr>
                                <w:sz w:val="18"/>
                              </w:rPr>
                            </w:pPr>
                            <w:r>
                              <w:rPr>
                                <w:rFonts w:hint="eastAsia"/>
                                <w:sz w:val="18"/>
                                <w:szCs w:val="22"/>
                              </w:rPr>
                              <w:t>【MENU</w:t>
                            </w:r>
                            <w:r>
                              <w:rPr>
                                <w:sz w:val="18"/>
                              </w:rPr>
                              <w:sym w:font="Wingdings" w:char="F0E0"/>
                            </w:r>
                            <w:r>
                              <w:rPr>
                                <w:sz w:val="18"/>
                              </w:rPr>
                              <w:t>录制</w:t>
                            </w:r>
                            <w:r>
                              <w:rPr>
                                <w:sz w:val="18"/>
                              </w:rPr>
                              <w:sym w:font="Wingdings" w:char="F0E0"/>
                            </w:r>
                            <w:r>
                              <w:rPr>
                                <w:sz w:val="18"/>
                              </w:rPr>
                              <w:t>曝光</w:t>
                            </w:r>
                            <w:r>
                              <w:rPr>
                                <w:rFonts w:hint="eastAsia"/>
                                <w:sz w:val="18"/>
                              </w:rPr>
                              <w:t>和自定义</w:t>
                            </w:r>
                            <w:r>
                              <w:rPr>
                                <w:sz w:val="18"/>
                              </w:rPr>
                              <w:sym w:font="Wingdings" w:char="F0E0"/>
                            </w:r>
                            <w:r>
                              <w:rPr>
                                <w:rFonts w:hint="eastAsia"/>
                                <w:sz w:val="18"/>
                              </w:rPr>
                              <w:t>自定义拍摄帧率</w:t>
                            </w:r>
                            <w:r>
                              <w:rPr>
                                <w:rFonts w:hint="eastAsia"/>
                                <w:sz w:val="18"/>
                                <w:szCs w:val="2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28" o:spid="_x0000_s1026" o:spt="202" type="#_x0000_t202" style="position:absolute;left:0pt;margin-left:418.2pt;margin-top:11.05pt;height:283.6pt;width:138.25pt;mso-position-horizontal-relative:page;mso-wrap-distance-bottom:0pt;mso-wrap-distance-left:9pt;mso-wrap-distance-right:9pt;mso-wrap-distance-top:0pt;z-index:251682816;mso-width-relative:page;mso-height-relative:page;" filled="f" stroked="f" coordsize="21600,21600" o:gfxdata="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KvJUNHYAAAACwEAAA8AAAAAAAAAAQAgAAAAIgAAAGRycy9kb3ducmV2LnhtbFBLAQIU&#10;ABQAAAAIAIdO4kAh56hhLAIAAG4EAAAOAAAAAAAAAAEAIAAAACcBAABkcnMvZTJvRG9jLnhtbFBL&#10;BQYAAAAABgAGAFkBAADFBQ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自定义拍摄帧率</w:t>
                      </w:r>
                    </w:p>
                    <w:p>
                      <w:pPr>
                        <w:jc w:val="center"/>
                        <w:rPr>
                          <w:rFonts w:hint="eastAsia"/>
                          <w:sz w:val="18"/>
                        </w:rPr>
                      </w:pPr>
                      <w:r>
                        <w:rPr>
                          <w:rFonts w:hint="eastAsia"/>
                          <w:sz w:val="18"/>
                          <w:szCs w:val="22"/>
                        </w:rPr>
                        <w:t>【MENU</w:t>
                      </w:r>
                      <w:r>
                        <w:rPr>
                          <w:sz w:val="18"/>
                        </w:rPr>
                        <w:sym w:font="Wingdings" w:char="F0E0"/>
                      </w:r>
                      <w:r>
                        <w:rPr>
                          <w:sz w:val="18"/>
                        </w:rPr>
                        <w:t>录制</w:t>
                      </w:r>
                      <w:r>
                        <w:rPr>
                          <w:sz w:val="18"/>
                        </w:rPr>
                        <w:sym w:font="Wingdings" w:char="F0E0"/>
                      </w:r>
                      <w:r>
                        <w:rPr>
                          <w:sz w:val="18"/>
                        </w:rPr>
                        <w:t>曝光</w:t>
                      </w:r>
                      <w:r>
                        <w:rPr>
                          <w:rFonts w:hint="eastAsia"/>
                          <w:sz w:val="18"/>
                        </w:rPr>
                        <w:t>和自定义</w:t>
                      </w:r>
                      <w:r>
                        <w:rPr>
                          <w:sz w:val="18"/>
                        </w:rPr>
                        <w:sym w:font="Wingdings" w:char="F0E0"/>
                      </w:r>
                      <w:r>
                        <w:rPr>
                          <w:rFonts w:hint="eastAsia"/>
                          <w:sz w:val="18"/>
                        </w:rPr>
                        <w:t>自定义拍摄帧率</w:t>
                      </w:r>
                      <w:r>
                        <w:rPr>
                          <w:rFonts w:hint="eastAsia"/>
                          <w:sz w:val="18"/>
                          <w:szCs w:val="22"/>
                        </w:rPr>
                        <w:t>】</w:t>
                      </w:r>
                    </w:p>
                  </w:txbxContent>
                </v:textbox>
                <w10:wrap type="square"/>
              </v:shape>
            </w:pict>
          </mc:Fallback>
        </mc:AlternateContent>
      </w:r>
      <w:r>
        <w:rPr>
          <w:rFonts w:hint="eastAsia"/>
        </w:rPr>
        <w:t>常规的拍摄帧率可在快捷选单中直接选择。根据分辨率不同包括：</w:t>
      </w:r>
      <w:r>
        <w:t>24</w:t>
      </w:r>
      <w:r>
        <w:rPr>
          <w:rFonts w:hint="eastAsia"/>
        </w:rPr>
        <w:t>、</w:t>
      </w:r>
      <w:r>
        <w:t>25</w:t>
      </w:r>
      <w:r>
        <w:rPr>
          <w:rFonts w:hint="eastAsia"/>
        </w:rPr>
        <w:t>、</w:t>
      </w:r>
      <w:r>
        <w:t>30</w:t>
      </w:r>
      <w:r>
        <w:rPr>
          <w:rFonts w:hint="eastAsia"/>
        </w:rPr>
        <w:t>、48、50、96、200等等</w:t>
      </w:r>
      <w:r>
        <w:t xml:space="preserve"> 。</w:t>
      </w:r>
    </w:p>
    <w:p w14:paraId="3EE162F2" w14:textId="77777777" w:rsidR="00C1414D" w:rsidRDefault="00000000">
      <w:r>
        <w:rPr>
          <w:rFonts w:hint="eastAsia"/>
        </w:rPr>
        <w:t>非快捷选单内的帧率，须在自定义拍摄帧率中进行设置：如右图所示。</w:t>
      </w:r>
    </w:p>
    <w:p w14:paraId="679DA611" w14:textId="77777777" w:rsidR="00C1414D" w:rsidRDefault="00000000">
      <w:pPr>
        <w:spacing w:after="120"/>
      </w:pPr>
      <w:r>
        <w:rPr>
          <w:rFonts w:hint="eastAsia"/>
        </w:rPr>
        <w:t>在自定义拍摄帧率设置选单内，可以自定义三个拍摄帧率值，但是只有有效帧率才会在快捷选单中列出（不超过当前分辨率支持的最高帧率）。拍摄帧率可以在最小帧率</w:t>
      </w:r>
      <w:ins w:id="919" w:author="玖龙 刘" w:date="2025-01-06T16:46:00Z">
        <w:r>
          <w:rPr>
            <w:rFonts w:hint="eastAsia"/>
          </w:rPr>
          <w:t>0.2</w:t>
        </w:r>
      </w:ins>
      <w:del w:id="920" w:author="玖龙 刘" w:date="2025-01-06T16:46:00Z">
        <w:r>
          <w:rPr>
            <w:rFonts w:hint="eastAsia"/>
          </w:rPr>
          <w:delText>7</w:delText>
        </w:r>
      </w:del>
      <w:r>
        <w:rPr>
          <w:rFonts w:hint="eastAsia"/>
        </w:rPr>
        <w:t>fps和最大支持的帧率之内任意设置，精度为0.001fps。如：</w:t>
      </w:r>
    </w:p>
    <w:p w14:paraId="25F8D74F" w14:textId="77777777" w:rsidR="00C1414D" w:rsidRDefault="00000000">
      <w:pPr>
        <w:pStyle w:val="ListParagraph"/>
        <w:numPr>
          <w:ilvl w:val="0"/>
          <w:numId w:val="38"/>
        </w:numPr>
        <w:spacing w:before="60" w:after="0" w:line="240" w:lineRule="auto"/>
        <w:ind w:left="714" w:firstLineChars="0" w:hanging="357"/>
      </w:pPr>
      <w:r>
        <w:rPr>
          <w:rFonts w:hint="eastAsia"/>
        </w:rPr>
        <w:t>自定义拍摄帧率</w:t>
      </w:r>
      <w:r>
        <w:t>值为22fps，所有分辨率下的快捷选单里面，都会增加22fps</w:t>
      </w:r>
      <w:r>
        <w:rPr>
          <w:rFonts w:hint="eastAsia"/>
        </w:rPr>
        <w:t>；</w:t>
      </w:r>
    </w:p>
    <w:p w14:paraId="5668B236" w14:textId="77777777" w:rsidR="00C1414D" w:rsidRDefault="00000000">
      <w:pPr>
        <w:pStyle w:val="ListParagraph"/>
        <w:numPr>
          <w:ilvl w:val="0"/>
          <w:numId w:val="38"/>
        </w:numPr>
        <w:spacing w:before="60" w:after="0" w:line="240" w:lineRule="auto"/>
        <w:ind w:left="714" w:firstLineChars="0" w:hanging="357"/>
      </w:pPr>
      <w:r>
        <w:rPr>
          <w:rFonts w:hint="eastAsia"/>
        </w:rPr>
        <w:t>自定义拍摄帧率</w:t>
      </w:r>
      <w:r>
        <w:t>值为1</w:t>
      </w:r>
      <w:r>
        <w:rPr>
          <w:rFonts w:hint="eastAsia"/>
        </w:rPr>
        <w:t>1</w:t>
      </w:r>
      <w:r>
        <w:t>9fps，那么在S35的 4K</w:t>
      </w:r>
      <w:r>
        <w:rPr>
          <w:rFonts w:hint="eastAsia"/>
        </w:rPr>
        <w:t xml:space="preserve"> DCI</w:t>
      </w:r>
      <w:r>
        <w:t>下，就不会出现</w:t>
      </w:r>
      <w:r>
        <w:rPr>
          <w:rFonts w:hint="eastAsia"/>
        </w:rPr>
        <w:t>11</w:t>
      </w:r>
      <w:r>
        <w:t>9fps</w:t>
      </w:r>
      <w:r>
        <w:rPr>
          <w:rFonts w:hint="eastAsia"/>
        </w:rPr>
        <w:t>，但是在</w:t>
      </w:r>
      <w:r>
        <w:t xml:space="preserve"> </w:t>
      </w:r>
      <w:r>
        <w:rPr>
          <w:rFonts w:hint="eastAsia"/>
        </w:rPr>
        <w:t xml:space="preserve">S35 </w:t>
      </w:r>
      <w:r>
        <w:t>3.8</w:t>
      </w:r>
      <w:r>
        <w:rPr>
          <w:rFonts w:hint="eastAsia"/>
        </w:rPr>
        <w:t xml:space="preserve">K </w:t>
      </w:r>
      <w:r>
        <w:t>2.4:1</w:t>
      </w:r>
      <w:r>
        <w:rPr>
          <w:rFonts w:hint="eastAsia"/>
        </w:rPr>
        <w:t xml:space="preserve"> 等分辨率</w:t>
      </w:r>
      <w:r>
        <w:t>下，会出现</w:t>
      </w:r>
      <w:r>
        <w:rPr>
          <w:rFonts w:hint="eastAsia"/>
        </w:rPr>
        <w:t>119</w:t>
      </w:r>
      <w:r>
        <w:t>fps</w:t>
      </w:r>
      <w:r>
        <w:rPr>
          <w:rFonts w:hint="eastAsia"/>
        </w:rPr>
        <w:t>的选项。</w:t>
      </w:r>
    </w:p>
    <w:p w14:paraId="0989AA85" w14:textId="77777777" w:rsidR="00C1414D" w:rsidRDefault="00000000">
      <w:r>
        <w:rPr>
          <w:rFonts w:hint="eastAsia"/>
        </w:rPr>
        <w:t>如果要删除某个自定义的拍摄帧率</w:t>
      </w:r>
      <w:r>
        <w:t>，</w:t>
      </w:r>
      <w:r>
        <w:rPr>
          <w:rFonts w:hint="eastAsia"/>
        </w:rPr>
        <w:t>直接修改为</w:t>
      </w:r>
      <w:r>
        <w:t>24.000即可。</w:t>
      </w:r>
    </w:p>
    <w:p w14:paraId="015F6F2F" w14:textId="77777777" w:rsidR="00C1414D" w:rsidRDefault="00C1414D"/>
    <w:p w14:paraId="453920C3" w14:textId="77777777" w:rsidR="00C1414D" w:rsidRDefault="00000000">
      <w:pPr>
        <w:ind w:left="716" w:hanging="716"/>
        <w:rPr>
          <w:shd w:val="pct10" w:color="auto" w:fill="FFFFFF"/>
        </w:rPr>
      </w:pPr>
      <w:r>
        <w:rPr>
          <w:rFonts w:hint="eastAsia"/>
          <w:b/>
          <w:color w:val="FFFF00"/>
          <w:highlight w:val="black"/>
          <w:shd w:val="pct10" w:color="auto" w:fill="FFFFFF"/>
        </w:rPr>
        <w:t>提示</w:t>
      </w:r>
      <w:r>
        <w:rPr>
          <w:rFonts w:hint="eastAsia"/>
        </w:rPr>
        <w:t xml:space="preserve">    </w:t>
      </w:r>
      <w:r>
        <w:rPr>
          <w:rFonts w:hint="eastAsia"/>
          <w:shd w:val="pct10" w:color="auto" w:fill="FFFFFF"/>
        </w:rPr>
        <w:t>录制快动作和慢动作，也就是拍摄帧率不等于项目帧率的情况下：录制的声音</w:t>
      </w:r>
    </w:p>
    <w:p w14:paraId="3BAAA5A5" w14:textId="77777777" w:rsidR="00C1414D" w:rsidRDefault="00000000">
      <w:pPr>
        <w:ind w:left="716" w:hanging="716"/>
        <w:rPr>
          <w:shd w:val="pct10" w:color="auto" w:fill="FFFFFF"/>
        </w:rPr>
      </w:pPr>
      <w:r>
        <w:rPr>
          <w:rFonts w:hint="eastAsia"/>
        </w:rPr>
        <w:t xml:space="preserve">           </w:t>
      </w:r>
      <w:r>
        <w:rPr>
          <w:rFonts w:hint="eastAsia"/>
          <w:shd w:val="pct10" w:color="auto" w:fill="FFFFFF"/>
        </w:rPr>
        <w:t>不会嵌入到机内直接录制</w:t>
      </w:r>
      <w:r>
        <w:rPr>
          <w:shd w:val="pct10" w:color="auto" w:fill="FFFFFF"/>
        </w:rPr>
        <w:t>ProRes mov文件中，但是素材目录下</w:t>
      </w:r>
      <w:r>
        <w:rPr>
          <w:rFonts w:hint="eastAsia"/>
          <w:shd w:val="pct10" w:color="auto" w:fill="FFFFFF"/>
        </w:rPr>
        <w:t>仍然有四个</w:t>
      </w:r>
    </w:p>
    <w:p w14:paraId="1CA170DA" w14:textId="77777777" w:rsidR="00C1414D" w:rsidRDefault="00000000">
      <w:pPr>
        <w:ind w:left="716" w:hanging="716"/>
        <w:rPr>
          <w:rFonts w:cstheme="minorBidi"/>
          <w:b/>
          <w:bCs/>
          <w:sz w:val="22"/>
        </w:rPr>
      </w:pPr>
      <w:r>
        <w:rPr>
          <w:rFonts w:hint="eastAsia"/>
        </w:rPr>
        <w:t xml:space="preserve">           </w:t>
      </w:r>
      <w:r>
        <w:rPr>
          <w:rFonts w:hint="eastAsia"/>
          <w:shd w:val="pct10" w:color="auto" w:fill="FFFFFF"/>
        </w:rPr>
        <w:t>音频文件供后期使用。</w:t>
      </w:r>
    </w:p>
    <w:p w14:paraId="787320BA" w14:textId="77777777" w:rsidR="00C1414D" w:rsidRDefault="00000000">
      <w:pPr>
        <w:spacing w:before="0" w:after="200" w:line="276" w:lineRule="auto"/>
        <w:rPr>
          <w:rFonts w:cstheme="minorBidi"/>
          <w:b/>
          <w:bCs/>
          <w:sz w:val="22"/>
        </w:rPr>
      </w:pPr>
      <w:r>
        <w:br w:type="page"/>
      </w:r>
    </w:p>
    <w:bookmarkStart w:id="921" w:name="_3.5_第三方LUT"/>
    <w:bookmarkStart w:id="922" w:name="_Toc150181743"/>
    <w:bookmarkStart w:id="923" w:name="_Toc1813635371"/>
    <w:bookmarkStart w:id="924" w:name="_Toc1422668233"/>
    <w:bookmarkStart w:id="925" w:name="_Toc185523853"/>
    <w:bookmarkEnd w:id="921"/>
    <w:p w14:paraId="73BB6EFC" w14:textId="77777777" w:rsidR="00C1414D" w:rsidRDefault="00000000">
      <w:pPr>
        <w:pStyle w:val="Heading2"/>
      </w:pPr>
      <w:r>
        <w:rPr>
          <w:rFonts w:hint="eastAsia"/>
          <w:noProof/>
        </w:rPr>
        <w:lastRenderedPageBreak/>
        <mc:AlternateContent>
          <mc:Choice Requires="wps">
            <w:drawing>
              <wp:anchor distT="0" distB="0" distL="114300" distR="114300" simplePos="0" relativeHeight="251707392" behindDoc="0" locked="0" layoutInCell="1" allowOverlap="1" wp14:anchorId="404B8863" wp14:editId="2CBC139C">
                <wp:simplePos x="0" y="0"/>
                <wp:positionH relativeFrom="column">
                  <wp:posOffset>5057775</wp:posOffset>
                </wp:positionH>
                <wp:positionV relativeFrom="paragraph">
                  <wp:posOffset>339725</wp:posOffset>
                </wp:positionV>
                <wp:extent cx="1482725" cy="3547745"/>
                <wp:effectExtent l="0" t="0" r="0" b="0"/>
                <wp:wrapSquare wrapText="bothSides"/>
                <wp:docPr id="138" name="Text Box 69"/>
                <wp:cNvGraphicFramePr/>
                <a:graphic xmlns:a="http://schemas.openxmlformats.org/drawingml/2006/main">
                  <a:graphicData uri="http://schemas.microsoft.com/office/word/2010/wordprocessingShape">
                    <wps:wsp>
                      <wps:cNvSpPr txBox="1"/>
                      <wps:spPr>
                        <a:xfrm>
                          <a:off x="0" y="0"/>
                          <a:ext cx="1482725" cy="35477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5E86E2" w14:textId="77777777" w:rsidR="00C1414D" w:rsidRDefault="00C1414D">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69" o:spid="_x0000_s1026" o:spt="202" type="#_x0000_t202" style="position:absolute;left:0pt;margin-left:398.25pt;margin-top:26.75pt;height:279.35pt;width:116.75pt;mso-wrap-distance-bottom:0pt;mso-wrap-distance-left:9pt;mso-wrap-distance-right:9pt;mso-wrap-distance-top:0pt;z-index:251707392;mso-width-relative:page;mso-height-relative:page;" filled="f" stroked="f" coordsize="21600,21600" o:gfxdata="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X3fm3YAAAACwEAAA8AAAAAAAAAAQAgAAAAIgAAAGRycy9kb3ducmV2LnhtbFBLAQIU&#10;ABQAAAAIAIdO4kAX7EPzLAIAAG4EAAAOAAAAAAAAAAEAIAAAACcBAABkcnMvZTJvRG9jLnhtbFBL&#10;BQYAAAAABgAGAFkBAADFBQAAAAA=&#10;">
                <v:fill on="f" focussize="0,0"/>
                <v:stroke on="f"/>
                <v:imagedata o:title=""/>
                <o:lock v:ext="edit" aspectratio="f"/>
                <v:textbox>
                  <w:txbxContent>
                    <w:p>
                      <w:pPr>
                        <w:jc w:val="center"/>
                        <w:rPr>
                          <w:rFonts w:hint="eastAsia"/>
                        </w:rPr>
                      </w:pPr>
                    </w:p>
                  </w:txbxContent>
                </v:textbox>
                <w10:wrap type="square"/>
              </v:shape>
            </w:pict>
          </mc:Fallback>
        </mc:AlternateContent>
      </w:r>
      <w:r>
        <w:t>3.</w:t>
      </w:r>
      <w:ins w:id="926" w:author="玖龙 刘" w:date="2024-12-19T14:53:00Z">
        <w:r>
          <w:rPr>
            <w:rFonts w:hint="eastAsia"/>
          </w:rPr>
          <w:t>6</w:t>
        </w:r>
      </w:ins>
      <w:del w:id="927" w:author="玖龙 刘" w:date="2024-12-19T14:53:00Z">
        <w:r>
          <w:delText>5</w:delText>
        </w:r>
      </w:del>
      <w:r>
        <w:t xml:space="preserve"> </w:t>
      </w:r>
      <w:r>
        <w:rPr>
          <w:rFonts w:hint="eastAsia"/>
        </w:rPr>
        <w:t>第三方LUT</w:t>
      </w:r>
      <w:bookmarkEnd w:id="922"/>
      <w:bookmarkEnd w:id="923"/>
      <w:bookmarkEnd w:id="924"/>
      <w:bookmarkEnd w:id="925"/>
    </w:p>
    <w:p w14:paraId="1D6970A8" w14:textId="77777777" w:rsidR="00C1414D" w:rsidRDefault="00000000">
      <w:r>
        <w:rPr>
          <w:rFonts w:hint="eastAsia"/>
        </w:rPr>
        <w:t>摄影机</w:t>
      </w:r>
      <w:r>
        <w:t>支持第三方</w:t>
      </w:r>
      <w:r>
        <w:rPr>
          <w:rFonts w:hint="eastAsia"/>
        </w:rPr>
        <w:t xml:space="preserve">3D </w:t>
      </w:r>
      <w:r>
        <w:t>LUT，使得前后期</w:t>
      </w:r>
      <w:r>
        <w:rPr>
          <w:rFonts w:hint="eastAsia"/>
        </w:rPr>
        <w:t>一体化，也给创作更多自由和发挥空间</w:t>
      </w:r>
      <w:r>
        <w:rPr>
          <w:rFonts w:hint="eastAsia"/>
          <w:b/>
          <w:bCs/>
        </w:rPr>
        <w:t>。</w:t>
      </w:r>
    </w:p>
    <w:p w14:paraId="7113ADBA" w14:textId="77777777" w:rsidR="00C1414D" w:rsidRDefault="00000000">
      <w:r>
        <w:rPr>
          <w:rFonts w:hint="eastAsia"/>
        </w:rPr>
        <w:t>LUT</w:t>
      </w:r>
      <w:r>
        <w:t>是Look-Up Table</w:t>
      </w:r>
      <w:r>
        <w:rPr>
          <w:rFonts w:hint="eastAsia"/>
        </w:rPr>
        <w:t>的缩写</w:t>
      </w:r>
      <w:r>
        <w:t>，</w:t>
      </w:r>
      <w:r>
        <w:rPr>
          <w:rFonts w:hint="eastAsia"/>
        </w:rPr>
        <w:t>色彩</w:t>
      </w:r>
      <w:r>
        <w:t>查找表。</w:t>
      </w:r>
      <w:r>
        <w:rPr>
          <w:rFonts w:hint="eastAsia"/>
        </w:rPr>
        <w:t>当讨论</w:t>
      </w:r>
      <w:r>
        <w:t>3D LUT时，LUT</w:t>
      </w:r>
      <w:r>
        <w:rPr>
          <w:rFonts w:hint="eastAsia"/>
        </w:rPr>
        <w:t>除了用作校正监视器之外，更多的</w:t>
      </w:r>
      <w:r>
        <w:t>是在于把一个色彩空间通过</w:t>
      </w:r>
      <w:r>
        <w:rPr>
          <w:rFonts w:hint="eastAsia"/>
        </w:rPr>
        <w:t>色彩</w:t>
      </w:r>
      <w:r>
        <w:t>查找表映射的方式转换到另一个色彩空间，比如</w:t>
      </w:r>
      <w:r>
        <w:rPr>
          <w:rFonts w:hint="eastAsia"/>
        </w:rPr>
        <w:t>从低反差的LOG</w:t>
      </w:r>
      <w:r>
        <w:t>映射到ITU Rec709的色彩空间。</w:t>
      </w:r>
    </w:p>
    <w:p w14:paraId="1AFCAA77" w14:textId="77777777" w:rsidR="00C1414D" w:rsidRDefault="00000000">
      <w:r>
        <w:t>机内</w:t>
      </w:r>
      <w:r>
        <w:rPr>
          <w:rFonts w:hint="eastAsia"/>
        </w:rPr>
        <w:t>预设一</w:t>
      </w:r>
      <w:r>
        <w:t>个LUT</w:t>
      </w:r>
      <w:r>
        <w:rPr>
          <w:rFonts w:hint="eastAsia"/>
        </w:rPr>
        <w:t>：</w:t>
      </w:r>
      <w:r>
        <w:t>KC_Rec709_Gamma24</w:t>
      </w:r>
      <w:r>
        <w:rPr>
          <w:rFonts w:hint="eastAsia"/>
        </w:rPr>
        <w:t>_</w:t>
      </w:r>
      <w:r>
        <w:t xml:space="preserve"> N</w:t>
      </w:r>
      <w:r>
        <w:rPr>
          <w:rFonts w:hint="eastAsia"/>
        </w:rPr>
        <w:t>EUT</w:t>
      </w:r>
      <w:r>
        <w:t>M。KC_ N</w:t>
      </w:r>
      <w:r>
        <w:rPr>
          <w:rFonts w:hint="eastAsia"/>
        </w:rPr>
        <w:t>EUT</w:t>
      </w:r>
      <w:r>
        <w:t>M获得比原</w:t>
      </w:r>
      <w:r>
        <w:rPr>
          <w:rFonts w:hint="eastAsia"/>
        </w:rPr>
        <w:t>Kine</w:t>
      </w:r>
      <w:r>
        <w:t>709更加准确的高光和暗部细节判断，同时恢复中性色调、适中的饱和度和对比度</w:t>
      </w:r>
      <w:r>
        <w:rPr>
          <w:rFonts w:hint="eastAsia"/>
        </w:rPr>
        <w:t>。</w:t>
      </w:r>
    </w:p>
    <w:p w14:paraId="6A244E4D" w14:textId="77777777" w:rsidR="00C1414D" w:rsidRDefault="00000000">
      <w:r>
        <w:rPr>
          <w:rFonts w:hint="eastAsia"/>
        </w:rPr>
        <w:t>Kinefinity摄影机内还能加载第三方LUT，在</w:t>
      </w:r>
      <w:r>
        <w:t>现场监看时可以切换LUT。利用内置或者第三方3D-LUT完成机内调色功能；同时又不影响</w:t>
      </w:r>
      <w:r>
        <w:rPr>
          <w:rFonts w:hint="eastAsia"/>
        </w:rPr>
        <w:t>KineLOG3的ProRes</w:t>
      </w:r>
      <w:r>
        <w:t>文件录制。</w:t>
      </w:r>
      <w:r>
        <w:rPr>
          <w:rFonts w:hint="eastAsia"/>
        </w:rPr>
        <w:t>对低预算作品，若前期曝光准确、拍摄合理，可以直接加载监看时LUT，即可出片。</w:t>
      </w:r>
    </w:p>
    <w:p w14:paraId="0DDCCD39" w14:textId="77777777" w:rsidR="00C1414D" w:rsidRDefault="00000000">
      <w:pPr>
        <w:spacing w:before="60"/>
      </w:pPr>
      <w:r>
        <w:t>机内可以任意加载第三方3D LUT（不限制数量）；支持</w:t>
      </w:r>
      <w:r>
        <w:rPr>
          <w:rFonts w:hint="eastAsia"/>
        </w:rPr>
        <w:t>高达</w:t>
      </w:r>
      <w:r>
        <w:t>33x33x33 Cube类型的3D LUT</w:t>
      </w:r>
      <w:r>
        <w:rPr>
          <w:rFonts w:hint="eastAsia"/>
        </w:rPr>
        <w:t>，</w:t>
      </w:r>
      <w:hyperlink r:id="rId69" w:history="1">
        <w:r w:rsidR="00C1414D">
          <w:rPr>
            <w:rStyle w:val="Hyperlink"/>
            <w:rFonts w:hint="eastAsia"/>
            <w:szCs w:val="22"/>
          </w:rPr>
          <w:t>SCRATCH</w:t>
        </w:r>
      </w:hyperlink>
      <w:r>
        <w:rPr>
          <w:rFonts w:hint="eastAsia"/>
          <w:i/>
          <w:szCs w:val="22"/>
          <w:vertAlign w:val="superscript"/>
        </w:rPr>
        <w:t xml:space="preserve"> </w:t>
      </w:r>
      <w:r>
        <w:rPr>
          <w:rFonts w:hint="eastAsia"/>
        </w:rPr>
        <w:t>和达芬奇Resolve均可直接</w:t>
      </w:r>
      <w:r>
        <w:t>输出</w:t>
      </w:r>
      <w:r>
        <w:rPr>
          <w:rFonts w:hint="eastAsia"/>
        </w:rPr>
        <w:t>cube LUT。</w:t>
      </w:r>
    </w:p>
    <w:p w14:paraId="6AB9B0BD" w14:textId="77777777" w:rsidR="00C1414D" w:rsidRDefault="00000000">
      <w:pPr>
        <w:pStyle w:val="Heading3"/>
      </w:pPr>
      <w:bookmarkStart w:id="928" w:name="_Toc702066333"/>
      <w:bookmarkStart w:id="929" w:name="_Toc386794879"/>
      <w:bookmarkStart w:id="930" w:name="_Toc150181744"/>
      <w:bookmarkStart w:id="931" w:name="_Toc185523854"/>
      <w:r>
        <w:t>3.</w:t>
      </w:r>
      <w:ins w:id="932" w:author="玖龙 刘" w:date="2024-12-19T14:53:00Z">
        <w:r>
          <w:rPr>
            <w:rFonts w:hint="eastAsia"/>
          </w:rPr>
          <w:t>6</w:t>
        </w:r>
      </w:ins>
      <w:del w:id="933" w:author="玖龙 刘" w:date="2024-12-19T14:53:00Z">
        <w:r>
          <w:delText>5</w:delText>
        </w:r>
      </w:del>
      <w:r>
        <w:t>.</w:t>
      </w:r>
      <w:r>
        <w:rPr>
          <w:rFonts w:hint="eastAsia"/>
        </w:rPr>
        <w:t>1</w:t>
      </w:r>
      <w:r>
        <w:t xml:space="preserve"> </w:t>
      </w:r>
      <w:r>
        <w:rPr>
          <w:rFonts w:hint="eastAsia"/>
        </w:rPr>
        <w:t>加载第三方LUT</w:t>
      </w:r>
      <w:bookmarkEnd w:id="928"/>
      <w:bookmarkEnd w:id="929"/>
      <w:bookmarkEnd w:id="930"/>
      <w:bookmarkEnd w:id="931"/>
    </w:p>
    <w:p w14:paraId="70BE22DE" w14:textId="77777777" w:rsidR="00C1414D" w:rsidRDefault="00000000">
      <w:bookmarkStart w:id="934" w:name="_Hlk185590579"/>
      <w:r>
        <w:rPr>
          <w:rFonts w:hint="eastAsia"/>
        </w:rPr>
        <w:t>只需要简单的三步：</w:t>
      </w:r>
    </w:p>
    <w:p w14:paraId="494C812E" w14:textId="77777777" w:rsidR="00C1414D" w:rsidRDefault="00000000">
      <w:pPr>
        <w:pStyle w:val="ListParagraph"/>
        <w:spacing w:before="60" w:after="0" w:line="240" w:lineRule="auto"/>
        <w:ind w:left="714" w:firstLineChars="0" w:firstLine="0"/>
        <w:rPr>
          <w:del w:id="935" w:author="玖龙 刘" w:date="2024-12-19T14:55:00Z"/>
          <w:szCs w:val="20"/>
        </w:rPr>
        <w:pPrChange w:id="936" w:author="玖龙 刘" w:date="2024-12-19T14:56:00Z">
          <w:pPr>
            <w:pStyle w:val="ListParagraph"/>
            <w:numPr>
              <w:numId w:val="39"/>
            </w:numPr>
            <w:spacing w:before="60" w:after="0" w:line="240" w:lineRule="auto"/>
            <w:ind w:left="714" w:firstLineChars="0" w:hanging="357"/>
          </w:pPr>
        </w:pPrChange>
      </w:pPr>
      <w:r>
        <w:rPr>
          <w:rFonts w:hint="eastAsia"/>
          <w:noProof/>
        </w:rPr>
        <mc:AlternateContent>
          <mc:Choice Requires="wps">
            <w:drawing>
              <wp:anchor distT="0" distB="0" distL="114300" distR="114300" simplePos="0" relativeHeight="251683840" behindDoc="0" locked="0" layoutInCell="1" allowOverlap="1" wp14:anchorId="464912C0" wp14:editId="7C6129BC">
                <wp:simplePos x="0" y="0"/>
                <wp:positionH relativeFrom="column">
                  <wp:posOffset>4895850</wp:posOffset>
                </wp:positionH>
                <wp:positionV relativeFrom="paragraph">
                  <wp:posOffset>153035</wp:posOffset>
                </wp:positionV>
                <wp:extent cx="1727200" cy="4371975"/>
                <wp:effectExtent l="0" t="0" r="0" b="9525"/>
                <wp:wrapSquare wrapText="bothSides"/>
                <wp:docPr id="139" name="Text Box 29"/>
                <wp:cNvGraphicFramePr/>
                <a:graphic xmlns:a="http://schemas.openxmlformats.org/drawingml/2006/main">
                  <a:graphicData uri="http://schemas.microsoft.com/office/word/2010/wordprocessingShape">
                    <wps:wsp>
                      <wps:cNvSpPr txBox="1"/>
                      <wps:spPr>
                        <a:xfrm>
                          <a:off x="0" y="0"/>
                          <a:ext cx="1727200" cy="43719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AEFF75" w14:textId="77777777" w:rsidR="00C1414D" w:rsidRDefault="00000000">
                            <w:pPr>
                              <w:jc w:val="center"/>
                              <w:rPr>
                                <w:b/>
                                <w:color w:val="FFFF00"/>
                                <w:sz w:val="18"/>
                              </w:rPr>
                            </w:pPr>
                            <w:r>
                              <w:rPr>
                                <w:rFonts w:hint="eastAsia"/>
                                <w:b/>
                                <w:color w:val="FFFF00"/>
                                <w:sz w:val="18"/>
                                <w:highlight w:val="black"/>
                              </w:rPr>
                              <w:t>菜单操作</w:t>
                            </w:r>
                          </w:p>
                          <w:p w14:paraId="468ADEC1" w14:textId="77777777" w:rsidR="00C1414D" w:rsidRDefault="00000000">
                            <w:pPr>
                              <w:jc w:val="center"/>
                              <w:rPr>
                                <w:sz w:val="18"/>
                                <w:szCs w:val="22"/>
                              </w:rPr>
                            </w:pPr>
                            <w:r>
                              <w:rPr>
                                <w:rFonts w:hint="eastAsia"/>
                                <w:sz w:val="18"/>
                                <w:szCs w:val="22"/>
                              </w:rPr>
                              <w:t>加载用户LUT</w:t>
                            </w:r>
                          </w:p>
                          <w:p w14:paraId="5890753E" w14:textId="77777777" w:rsidR="00C1414D" w:rsidRDefault="00000000">
                            <w:pPr>
                              <w:jc w:val="center"/>
                              <w:rPr>
                                <w:sz w:val="18"/>
                              </w:rPr>
                            </w:pPr>
                            <w:r>
                              <w:rPr>
                                <w:rFonts w:hint="eastAsia"/>
                                <w:sz w:val="18"/>
                                <w:szCs w:val="22"/>
                              </w:rPr>
                              <w:t>【MENU</w:t>
                            </w:r>
                            <w:r>
                              <w:rPr>
                                <w:sz w:val="18"/>
                              </w:rPr>
                              <w:sym w:font="Wingdings" w:char="F0E0"/>
                            </w:r>
                            <w:r>
                              <w:rPr>
                                <w:rFonts w:hint="eastAsia"/>
                                <w:sz w:val="18"/>
                              </w:rPr>
                              <w:t>监看</w:t>
                            </w:r>
                            <w:r>
                              <w:rPr>
                                <w:sz w:val="18"/>
                              </w:rPr>
                              <w:sym w:font="Wingdings" w:char="F0E0"/>
                            </w:r>
                            <w:r>
                              <w:rPr>
                                <w:sz w:val="18"/>
                              </w:rPr>
                              <w:t>LUT</w:t>
                            </w:r>
                            <w:r>
                              <w:rPr>
                                <w:sz w:val="18"/>
                              </w:rPr>
                              <w:sym w:font="Wingdings" w:char="F0E0"/>
                            </w:r>
                            <w:r>
                              <w:rPr>
                                <w:rFonts w:hint="eastAsia"/>
                                <w:sz w:val="18"/>
                              </w:rPr>
                              <w:t>加载LUT</w:t>
                            </w:r>
                            <w:r>
                              <w:rPr>
                                <w:rFonts w:hint="eastAsia"/>
                                <w:sz w:val="18"/>
                                <w:szCs w:val="2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29" o:spid="_x0000_s1026" o:spt="202" type="#_x0000_t202" style="position:absolute;left:0pt;margin-left:385.5pt;margin-top:12.05pt;height:344.25pt;width:136pt;mso-wrap-distance-bottom:0pt;mso-wrap-distance-left:9pt;mso-wrap-distance-right:9pt;mso-wrap-distance-top:0pt;z-index:251683840;mso-width-relative:page;mso-height-relative:page;" filled="f" stroked="f" coordsize="21600,21600" o:gfxdata="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8qY011wAAAAsBAAAPAAAAAAAAAAEAIAAAACIAAABkcnMvZG93bnJldi54bWxQSwECFAAU&#10;AAAACACHTuJAOZrL2ysCAABuBAAADgAAAAAAAAABACAAAAAmAQAAZHJzL2Uyb0RvYy54bWxQSwUG&#10;AAAAAAYABgBZAQAAwwU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加载用户LUT</w:t>
                      </w:r>
                    </w:p>
                    <w:p>
                      <w:pPr>
                        <w:jc w:val="center"/>
                        <w:rPr>
                          <w:rFonts w:hint="eastAsia"/>
                          <w:sz w:val="18"/>
                        </w:rPr>
                      </w:pPr>
                      <w:r>
                        <w:rPr>
                          <w:rFonts w:hint="eastAsia"/>
                          <w:sz w:val="18"/>
                          <w:szCs w:val="22"/>
                        </w:rPr>
                        <w:t>【MENU</w:t>
                      </w:r>
                      <w:r>
                        <w:rPr>
                          <w:sz w:val="18"/>
                        </w:rPr>
                        <w:sym w:font="Wingdings" w:char="F0E0"/>
                      </w:r>
                      <w:r>
                        <w:rPr>
                          <w:rFonts w:hint="eastAsia"/>
                          <w:sz w:val="18"/>
                        </w:rPr>
                        <w:t>监看</w:t>
                      </w:r>
                      <w:r>
                        <w:rPr>
                          <w:sz w:val="18"/>
                        </w:rPr>
                        <w:sym w:font="Wingdings" w:char="F0E0"/>
                      </w:r>
                      <w:r>
                        <w:rPr>
                          <w:sz w:val="18"/>
                        </w:rPr>
                        <w:t>LUT</w:t>
                      </w:r>
                      <w:r>
                        <w:rPr>
                          <w:sz w:val="18"/>
                        </w:rPr>
                        <w:sym w:font="Wingdings" w:char="F0E0"/>
                      </w:r>
                      <w:r>
                        <w:rPr>
                          <w:rFonts w:hint="eastAsia"/>
                          <w:sz w:val="18"/>
                        </w:rPr>
                        <w:t>加载LUT</w:t>
                      </w:r>
                      <w:r>
                        <w:rPr>
                          <w:rFonts w:hint="eastAsia"/>
                          <w:sz w:val="18"/>
                          <w:szCs w:val="22"/>
                        </w:rPr>
                        <w:t>】</w:t>
                      </w:r>
                    </w:p>
                  </w:txbxContent>
                </v:textbox>
                <w10:wrap type="square"/>
              </v:shape>
            </w:pict>
          </mc:Fallback>
        </mc:AlternateContent>
      </w:r>
      <w:ins w:id="937" w:author="玖龙 刘" w:date="2024-12-19T14:56:00Z">
        <w:r>
          <w:rPr>
            <w:rFonts w:hint="eastAsia"/>
            <w:b/>
            <w:szCs w:val="20"/>
          </w:rPr>
          <w:t>1.</w:t>
        </w:r>
      </w:ins>
      <w:r>
        <w:rPr>
          <w:rFonts w:hint="eastAsia"/>
          <w:b/>
          <w:szCs w:val="20"/>
        </w:rPr>
        <w:t>输出并重命名</w:t>
      </w:r>
      <w:r>
        <w:rPr>
          <w:rFonts w:hint="eastAsia"/>
          <w:szCs w:val="20"/>
        </w:rPr>
        <w:t>：DI软件输出cube格式的LUT（最大支持33）；重命LUT文件，</w:t>
      </w:r>
      <w:r>
        <w:rPr>
          <w:szCs w:val="20"/>
        </w:rPr>
        <w:t>LUT命名规则为：</w:t>
      </w:r>
    </w:p>
    <w:p w14:paraId="38EEB147" w14:textId="77777777" w:rsidR="00C1414D" w:rsidRDefault="00000000">
      <w:pPr>
        <w:pStyle w:val="ListParagraph"/>
        <w:numPr>
          <w:ilvl w:val="0"/>
          <w:numId w:val="39"/>
        </w:numPr>
        <w:spacing w:before="60" w:after="0" w:line="240" w:lineRule="auto"/>
        <w:ind w:left="714" w:firstLineChars="0" w:firstLine="0"/>
        <w:rPr>
          <w:del w:id="938" w:author="玖龙 刘" w:date="2024-12-19T14:55:00Z"/>
          <w:szCs w:val="20"/>
        </w:rPr>
        <w:pPrChange w:id="939" w:author="玖龙 刘" w:date="2024-12-19T14:56:00Z">
          <w:pPr>
            <w:numPr>
              <w:numId w:val="39"/>
            </w:numPr>
            <w:spacing w:before="60"/>
            <w:ind w:left="357" w:hanging="360"/>
          </w:pPr>
        </w:pPrChange>
      </w:pPr>
      <w:r>
        <w:rPr>
          <w:rFonts w:hint="eastAsia"/>
          <w:szCs w:val="20"/>
        </w:rPr>
        <w:t>【</w:t>
      </w:r>
      <w:r>
        <w:rPr>
          <w:szCs w:val="20"/>
        </w:rPr>
        <w:t>KC_Rec709_Gamma24_名称（数字或字母）.cube</w:t>
      </w:r>
      <w:r>
        <w:rPr>
          <w:rFonts w:hint="eastAsia"/>
          <w:szCs w:val="20"/>
        </w:rPr>
        <w:t>】</w:t>
      </w:r>
    </w:p>
    <w:p w14:paraId="3813BDE5" w14:textId="77777777" w:rsidR="00C1414D" w:rsidRDefault="00000000">
      <w:pPr>
        <w:pStyle w:val="ListParagraph"/>
        <w:numPr>
          <w:ilvl w:val="0"/>
          <w:numId w:val="39"/>
        </w:numPr>
        <w:spacing w:before="60" w:after="0" w:line="240" w:lineRule="auto"/>
        <w:ind w:left="714" w:firstLineChars="0" w:firstLine="0"/>
        <w:rPr>
          <w:b/>
          <w:szCs w:val="20"/>
        </w:rPr>
        <w:pPrChange w:id="940" w:author="玖龙 刘" w:date="2024-12-19T14:56:00Z">
          <w:pPr>
            <w:numPr>
              <w:numId w:val="39"/>
            </w:numPr>
            <w:spacing w:before="60"/>
            <w:ind w:left="357" w:hanging="357"/>
          </w:pPr>
        </w:pPrChange>
      </w:pPr>
      <w:del w:id="941" w:author="玖龙 刘" w:date="2024-12-19T14:55:00Z">
        <w:r>
          <w:rPr>
            <w:szCs w:val="20"/>
          </w:rPr>
          <w:delText xml:space="preserve">  </w:delText>
        </w:r>
      </w:del>
      <w:r>
        <w:rPr>
          <w:szCs w:val="20"/>
        </w:rPr>
        <w:t>例如：KC_Rec709_Gamma24_ N</w:t>
      </w:r>
      <w:r>
        <w:rPr>
          <w:rFonts w:hint="eastAsia"/>
          <w:szCs w:val="20"/>
        </w:rPr>
        <w:t>EUT</w:t>
      </w:r>
      <w:r>
        <w:rPr>
          <w:szCs w:val="20"/>
        </w:rPr>
        <w:t>M.cube（简称：KC_N</w:t>
      </w:r>
      <w:r>
        <w:rPr>
          <w:rFonts w:hint="eastAsia"/>
          <w:szCs w:val="20"/>
        </w:rPr>
        <w:t>EUT</w:t>
      </w:r>
      <w:r>
        <w:rPr>
          <w:szCs w:val="20"/>
        </w:rPr>
        <w:t>M）</w:t>
      </w:r>
      <w:r>
        <w:rPr>
          <w:rFonts w:hint="eastAsia"/>
          <w:szCs w:val="20"/>
        </w:rPr>
        <w:t>。】</w:t>
      </w:r>
    </w:p>
    <w:p w14:paraId="6868D082" w14:textId="77777777" w:rsidR="00C1414D" w:rsidRDefault="00000000">
      <w:pPr>
        <w:pStyle w:val="ListParagraph"/>
        <w:spacing w:before="60" w:after="0" w:line="240" w:lineRule="auto"/>
        <w:ind w:left="714" w:firstLineChars="0" w:firstLine="0"/>
        <w:rPr>
          <w:szCs w:val="20"/>
        </w:rPr>
        <w:pPrChange w:id="942" w:author="玖龙 刘" w:date="2024-12-19T14:56:00Z">
          <w:pPr>
            <w:pStyle w:val="ListParagraph"/>
            <w:numPr>
              <w:numId w:val="39"/>
            </w:numPr>
            <w:spacing w:before="60" w:after="0" w:line="240" w:lineRule="auto"/>
            <w:ind w:left="714" w:firstLineChars="0" w:hanging="357"/>
          </w:pPr>
        </w:pPrChange>
      </w:pPr>
      <w:ins w:id="943" w:author="玖龙 刘" w:date="2024-12-19T14:56:00Z">
        <w:r>
          <w:rPr>
            <w:rFonts w:hint="eastAsia"/>
            <w:b/>
            <w:szCs w:val="20"/>
          </w:rPr>
          <w:t>2.</w:t>
        </w:r>
      </w:ins>
      <w:r>
        <w:rPr>
          <w:rFonts w:hint="eastAsia"/>
          <w:b/>
          <w:szCs w:val="20"/>
        </w:rPr>
        <w:t>拷贝</w:t>
      </w:r>
      <w:r>
        <w:rPr>
          <w:rFonts w:hint="eastAsia"/>
          <w:szCs w:val="20"/>
        </w:rPr>
        <w:t>：拷贝到U盘的根目录，必须是e</w:t>
      </w:r>
      <w:r>
        <w:rPr>
          <w:szCs w:val="20"/>
        </w:rPr>
        <w:t>x</w:t>
      </w:r>
      <w:r>
        <w:rPr>
          <w:rFonts w:hint="eastAsia"/>
          <w:szCs w:val="20"/>
        </w:rPr>
        <w:t>FAT/</w:t>
      </w:r>
      <w:r>
        <w:rPr>
          <w:szCs w:val="20"/>
        </w:rPr>
        <w:t>FAT/</w:t>
      </w:r>
      <w:r>
        <w:rPr>
          <w:rFonts w:hint="eastAsia"/>
          <w:szCs w:val="20"/>
        </w:rPr>
        <w:t>FAT32的U盘；</w:t>
      </w:r>
    </w:p>
    <w:p w14:paraId="1813EEA9" w14:textId="77777777" w:rsidR="00C1414D" w:rsidRDefault="00000000">
      <w:pPr>
        <w:pStyle w:val="ListParagraph"/>
        <w:spacing w:before="60" w:after="0" w:line="240" w:lineRule="auto"/>
        <w:ind w:left="714" w:firstLineChars="0" w:firstLine="0"/>
        <w:rPr>
          <w:szCs w:val="20"/>
        </w:rPr>
        <w:pPrChange w:id="944" w:author="玖龙 刘" w:date="2024-12-19T14:56:00Z">
          <w:pPr>
            <w:pStyle w:val="ListParagraph"/>
            <w:numPr>
              <w:numId w:val="39"/>
            </w:numPr>
            <w:spacing w:before="60" w:after="0" w:line="240" w:lineRule="auto"/>
            <w:ind w:left="714" w:firstLineChars="0" w:hanging="357"/>
          </w:pPr>
        </w:pPrChange>
      </w:pPr>
      <w:ins w:id="945" w:author="玖龙 刘" w:date="2024-12-19T14:56:00Z">
        <w:r>
          <w:rPr>
            <w:rFonts w:hint="eastAsia"/>
            <w:b/>
            <w:szCs w:val="20"/>
          </w:rPr>
          <w:t>3.</w:t>
        </w:r>
      </w:ins>
      <w:r>
        <w:rPr>
          <w:rFonts w:hint="eastAsia"/>
          <w:b/>
          <w:szCs w:val="20"/>
        </w:rPr>
        <w:t>上传</w:t>
      </w:r>
      <w:r>
        <w:rPr>
          <w:rFonts w:hint="eastAsia"/>
          <w:szCs w:val="20"/>
        </w:rPr>
        <w:t>：把USB-C插头的</w:t>
      </w:r>
      <w:r>
        <w:rPr>
          <w:szCs w:val="20"/>
        </w:rPr>
        <w:t>U盘</w:t>
      </w:r>
      <w:r>
        <w:rPr>
          <w:rFonts w:hint="eastAsia"/>
          <w:szCs w:val="20"/>
        </w:rPr>
        <w:t>插入</w:t>
      </w:r>
      <w:r>
        <w:rPr>
          <w:color w:val="auto"/>
          <w:szCs w:val="20"/>
        </w:rPr>
        <w:t>Kinefinity摄影机</w:t>
      </w:r>
      <w:r>
        <w:rPr>
          <w:rFonts w:hint="eastAsia"/>
          <w:szCs w:val="20"/>
        </w:rPr>
        <w:t>的USB-C插座</w:t>
      </w:r>
      <w:r>
        <w:rPr>
          <w:szCs w:val="20"/>
        </w:rPr>
        <w:t>，</w:t>
      </w:r>
      <w:r>
        <w:rPr>
          <w:rFonts w:hint="eastAsia"/>
          <w:szCs w:val="20"/>
        </w:rPr>
        <w:t>通过菜单加载自定义LUT（操作如右图所示）。</w:t>
      </w:r>
    </w:p>
    <w:p w14:paraId="4FB77E4B" w14:textId="77777777" w:rsidR="00C1414D" w:rsidRDefault="00000000">
      <w:pPr>
        <w:pStyle w:val="ListParagraph"/>
        <w:spacing w:before="60" w:after="0" w:line="240" w:lineRule="auto"/>
        <w:ind w:left="714" w:firstLineChars="0" w:firstLine="0"/>
        <w:rPr>
          <w:szCs w:val="20"/>
        </w:rPr>
      </w:pPr>
      <w:r>
        <w:rPr>
          <w:rFonts w:hint="eastAsia"/>
          <w:szCs w:val="20"/>
        </w:rPr>
        <w:t>点击确认后，底部会提示“成功加载x个L</w:t>
      </w:r>
      <w:r>
        <w:rPr>
          <w:szCs w:val="20"/>
        </w:rPr>
        <w:t>UT</w:t>
      </w:r>
      <w:r>
        <w:rPr>
          <w:rFonts w:hint="eastAsia"/>
          <w:szCs w:val="20"/>
        </w:rPr>
        <w:t>，重启后生效”。</w:t>
      </w:r>
      <w:r>
        <w:rPr>
          <w:szCs w:val="20"/>
        </w:rPr>
        <w:t>重启</w:t>
      </w:r>
      <w:r>
        <w:rPr>
          <w:rFonts w:hint="eastAsia"/>
          <w:szCs w:val="20"/>
        </w:rPr>
        <w:t>摄影机</w:t>
      </w:r>
      <w:r>
        <w:rPr>
          <w:szCs w:val="20"/>
        </w:rPr>
        <w:t>，按下</w:t>
      </w:r>
      <w:r>
        <w:rPr>
          <w:rFonts w:hint="eastAsia"/>
          <w:szCs w:val="20"/>
        </w:rPr>
        <w:t>【</w:t>
      </w:r>
      <w:r w:rsidRPr="00823F91">
        <w:rPr>
          <w:color w:val="auto"/>
          <w:sz w:val="21"/>
          <w:szCs w:val="20"/>
        </w:rPr>
        <w:t>1</w:t>
      </w:r>
      <w:r>
        <w:rPr>
          <w:rFonts w:hint="eastAsia"/>
          <w:szCs w:val="20"/>
        </w:rPr>
        <w:t>】键</w:t>
      </w:r>
      <w:r>
        <w:rPr>
          <w:szCs w:val="20"/>
        </w:rPr>
        <w:t>，在其中选择新的LUT，从而获得新的监看效果。</w:t>
      </w:r>
    </w:p>
    <w:p w14:paraId="4D74E63A" w14:textId="77777777" w:rsidR="00C1414D" w:rsidRDefault="00C1414D">
      <w:pPr>
        <w:pStyle w:val="ListParagraph"/>
        <w:spacing w:before="60" w:after="0" w:line="240" w:lineRule="auto"/>
        <w:ind w:left="714" w:firstLineChars="0" w:firstLine="0"/>
      </w:pPr>
    </w:p>
    <w:p w14:paraId="18B116E4" w14:textId="77777777" w:rsidR="00C1414D" w:rsidRDefault="00000000">
      <w:pPr>
        <w:rPr>
          <w:shd w:val="pct10" w:color="auto" w:fill="FFFFFF"/>
        </w:rPr>
      </w:pPr>
      <w:r>
        <w:rPr>
          <w:rFonts w:hint="eastAsia"/>
          <w:b/>
          <w:color w:val="FFFF00"/>
          <w:highlight w:val="black"/>
          <w:shd w:val="pct10" w:color="auto" w:fill="FFFFFF"/>
        </w:rPr>
        <w:t>提示</w:t>
      </w:r>
      <w:r>
        <w:rPr>
          <w:rFonts w:hint="eastAsia"/>
          <w:b/>
          <w:color w:val="FFFF00"/>
        </w:rPr>
        <w:t xml:space="preserve">   </w:t>
      </w:r>
      <w:del w:id="946" w:author="玖龙 刘" w:date="2024-12-19T14:57:00Z">
        <w:r>
          <w:rPr>
            <w:rFonts w:hint="eastAsia"/>
            <w:b/>
            <w:color w:val="FFFF00"/>
          </w:rPr>
          <w:delText xml:space="preserve"> </w:delText>
        </w:r>
      </w:del>
      <w:r>
        <w:rPr>
          <w:rFonts w:hint="eastAsia"/>
          <w:shd w:val="pct10" w:color="auto" w:fill="FFFFFF"/>
        </w:rPr>
        <w:t>如果加载的LUT与机内的L</w:t>
      </w:r>
      <w:r>
        <w:rPr>
          <w:shd w:val="pct10" w:color="auto" w:fill="FFFFFF"/>
        </w:rPr>
        <w:t>UT</w:t>
      </w:r>
      <w:r>
        <w:rPr>
          <w:rFonts w:hint="eastAsia"/>
          <w:shd w:val="pct10" w:color="auto" w:fill="FFFFFF"/>
        </w:rPr>
        <w:t>名称相同，此时机内的L</w:t>
      </w:r>
      <w:r>
        <w:rPr>
          <w:shd w:val="pct10" w:color="auto" w:fill="FFFFFF"/>
        </w:rPr>
        <w:t>UT</w:t>
      </w:r>
      <w:r>
        <w:rPr>
          <w:rFonts w:hint="eastAsia"/>
          <w:shd w:val="pct10" w:color="auto" w:fill="FFFFFF"/>
        </w:rPr>
        <w:t>会被自动覆盖</w:t>
      </w:r>
      <w:r>
        <w:rPr>
          <w:shd w:val="pct10" w:color="auto" w:fill="FFFFFF"/>
        </w:rPr>
        <w:t>。</w:t>
      </w:r>
    </w:p>
    <w:p w14:paraId="5CC7D7CF" w14:textId="77777777" w:rsidR="00C1414D" w:rsidRDefault="00000000">
      <w:pPr>
        <w:rPr>
          <w:shd w:val="pct10" w:color="auto" w:fill="FFFFFF"/>
        </w:rPr>
      </w:pPr>
      <w:r>
        <w:rPr>
          <w:rFonts w:hint="eastAsia"/>
          <w:b/>
          <w:color w:val="FFFF00"/>
          <w:highlight w:val="black"/>
          <w:shd w:val="pct10" w:color="auto" w:fill="FFFFFF"/>
        </w:rPr>
        <w:t>提示</w:t>
      </w:r>
      <w:r>
        <w:rPr>
          <w:rFonts w:hint="eastAsia"/>
          <w:b/>
          <w:color w:val="FFFF00"/>
        </w:rPr>
        <w:t xml:space="preserve">   </w:t>
      </w:r>
      <w:del w:id="947" w:author="玖龙 刘" w:date="2024-12-19T14:57:00Z">
        <w:r>
          <w:rPr>
            <w:rFonts w:hint="eastAsia"/>
            <w:b/>
            <w:color w:val="FFFF00"/>
          </w:rPr>
          <w:delText xml:space="preserve"> </w:delText>
        </w:r>
      </w:del>
      <w:r>
        <w:rPr>
          <w:rFonts w:hint="eastAsia"/>
          <w:shd w:val="pct10" w:color="auto" w:fill="FFFFFF"/>
        </w:rPr>
        <w:t>L</w:t>
      </w:r>
      <w:r>
        <w:rPr>
          <w:shd w:val="pct10" w:color="auto" w:fill="FFFFFF"/>
        </w:rPr>
        <w:t>UT</w:t>
      </w:r>
      <w:r>
        <w:rPr>
          <w:rFonts w:hint="eastAsia"/>
          <w:shd w:val="pct10" w:color="auto" w:fill="FFFFFF"/>
        </w:rPr>
        <w:t>的名称不要超过</w:t>
      </w:r>
      <w:r>
        <w:rPr>
          <w:shd w:val="pct10" w:color="auto" w:fill="FFFFFF"/>
        </w:rPr>
        <w:t>10</w:t>
      </w:r>
      <w:r>
        <w:rPr>
          <w:rFonts w:hint="eastAsia"/>
          <w:shd w:val="pct10" w:color="auto" w:fill="FFFFFF"/>
        </w:rPr>
        <w:t>个字符，否则UI显示的L</w:t>
      </w:r>
      <w:r>
        <w:rPr>
          <w:shd w:val="pct10" w:color="auto" w:fill="FFFFFF"/>
        </w:rPr>
        <w:t>UT</w:t>
      </w:r>
      <w:r>
        <w:rPr>
          <w:rFonts w:hint="eastAsia"/>
          <w:shd w:val="pct10" w:color="auto" w:fill="FFFFFF"/>
        </w:rPr>
        <w:t>名称会不完整。</w:t>
      </w:r>
    </w:p>
    <w:p w14:paraId="79AEF5C4" w14:textId="77777777" w:rsidR="00C1414D" w:rsidRDefault="00000000">
      <w:pPr>
        <w:rPr>
          <w:ins w:id="948" w:author="玖龙 刘" w:date="2024-12-19T14:56:00Z"/>
          <w:shd w:val="pct10" w:color="auto" w:fill="FFFFFF"/>
        </w:rPr>
      </w:pPr>
      <w:r>
        <w:rPr>
          <w:rFonts w:hint="eastAsia"/>
          <w:b/>
          <w:color w:val="FFFF00"/>
          <w:highlight w:val="black"/>
          <w:shd w:val="pct10" w:color="auto" w:fill="FFFFFF"/>
        </w:rPr>
        <w:t>提示</w:t>
      </w:r>
      <w:r>
        <w:rPr>
          <w:rFonts w:hint="eastAsia"/>
          <w:b/>
          <w:color w:val="FFFF00"/>
        </w:rPr>
        <w:t xml:space="preserve">   </w:t>
      </w:r>
      <w:del w:id="949" w:author="玖龙 刘" w:date="2024-12-19T14:57:00Z">
        <w:r>
          <w:rPr>
            <w:rFonts w:hint="eastAsia"/>
            <w:b/>
            <w:color w:val="FFFF00"/>
          </w:rPr>
          <w:delText xml:space="preserve"> </w:delText>
        </w:r>
      </w:del>
      <w:r>
        <w:rPr>
          <w:rFonts w:hint="eastAsia"/>
          <w:shd w:val="pct10" w:color="auto" w:fill="FFFFFF"/>
        </w:rPr>
        <w:t>L</w:t>
      </w:r>
      <w:r>
        <w:rPr>
          <w:shd w:val="pct10" w:color="auto" w:fill="FFFFFF"/>
        </w:rPr>
        <w:t>UT</w:t>
      </w:r>
      <w:r>
        <w:rPr>
          <w:rFonts w:hint="eastAsia"/>
          <w:shd w:val="pct10" w:color="auto" w:fill="FFFFFF"/>
        </w:rPr>
        <w:t>的名称建议使用的大小写英文、数字、下划线三种字符。如果名称内出</w:t>
      </w:r>
    </w:p>
    <w:p w14:paraId="48174AAD" w14:textId="77777777" w:rsidR="00C1414D" w:rsidRDefault="00000000">
      <w:pPr>
        <w:ind w:firstLineChars="300" w:firstLine="600"/>
        <w:rPr>
          <w:del w:id="950" w:author="玖龙 刘" w:date="2024-12-19T14:56:00Z"/>
          <w:shd w:val="pct10" w:color="auto" w:fill="FFFFFF"/>
        </w:rPr>
        <w:pPrChange w:id="951" w:author="玖龙 刘" w:date="2024-12-19T14:56:00Z">
          <w:pPr/>
        </w:pPrChange>
      </w:pPr>
      <w:del w:id="952" w:author="玖龙 刘" w:date="2024-12-19T14:56:00Z">
        <w:r>
          <w:rPr>
            <w:rFonts w:cstheme="minorBidi"/>
            <w:color w:val="000000" w:themeColor="text1"/>
          </w:rPr>
          <w:tab/>
        </w:r>
      </w:del>
      <w:r>
        <w:rPr>
          <w:rFonts w:hint="eastAsia"/>
          <w:shd w:val="pct10" w:color="auto" w:fill="FFFFFF"/>
        </w:rPr>
        <w:t>现其他字符，如空格、括号等，重启</w:t>
      </w:r>
    </w:p>
    <w:p w14:paraId="4098AD08" w14:textId="77777777" w:rsidR="00C1414D" w:rsidRDefault="00000000">
      <w:pPr>
        <w:ind w:firstLineChars="300" w:firstLine="600"/>
        <w:rPr>
          <w:shd w:val="pct10" w:color="auto" w:fill="FFFFFF"/>
        </w:rPr>
        <w:pPrChange w:id="953" w:author="玖龙 刘" w:date="2024-12-19T14:56:00Z">
          <w:pPr>
            <w:ind w:firstLineChars="200" w:firstLine="400"/>
          </w:pPr>
        </w:pPrChange>
      </w:pPr>
      <w:del w:id="954" w:author="玖龙 刘" w:date="2024-12-19T14:56:00Z">
        <w:r>
          <w:rPr>
            <w:rFonts w:hint="eastAsia"/>
            <w:b/>
            <w:color w:val="FFFF00"/>
          </w:rPr>
          <w:delText xml:space="preserve">   </w:delText>
        </w:r>
      </w:del>
      <w:del w:id="955" w:author="玖龙 刘" w:date="2024-12-19T14:57:00Z">
        <w:r>
          <w:rPr>
            <w:rFonts w:hint="eastAsia"/>
            <w:b/>
            <w:color w:val="FFFF00"/>
          </w:rPr>
          <w:delText xml:space="preserve"> </w:delText>
        </w:r>
      </w:del>
      <w:r>
        <w:rPr>
          <w:rFonts w:hint="eastAsia"/>
          <w:shd w:val="pct10" w:color="auto" w:fill="FFFFFF"/>
        </w:rPr>
        <w:t>后当前L</w:t>
      </w:r>
      <w:r>
        <w:rPr>
          <w:shd w:val="pct10" w:color="auto" w:fill="FFFFFF"/>
        </w:rPr>
        <w:t>UT</w:t>
      </w:r>
      <w:r>
        <w:rPr>
          <w:rFonts w:hint="eastAsia"/>
          <w:shd w:val="pct10" w:color="auto" w:fill="FFFFFF"/>
        </w:rPr>
        <w:t>选项会默认变为K</w:t>
      </w:r>
      <w:r>
        <w:rPr>
          <w:shd w:val="pct10" w:color="auto" w:fill="FFFFFF"/>
        </w:rPr>
        <w:t>ineLOG</w:t>
      </w:r>
      <w:r>
        <w:rPr>
          <w:rFonts w:hint="eastAsia"/>
          <w:shd w:val="pct10" w:color="auto" w:fill="FFFFFF"/>
        </w:rPr>
        <w:t>。</w:t>
      </w:r>
    </w:p>
    <w:p w14:paraId="3C32F21C" w14:textId="77777777" w:rsidR="00C1414D" w:rsidRDefault="00000000">
      <w:pPr>
        <w:spacing w:before="60"/>
        <w:rPr>
          <w:ins w:id="956" w:author="玖龙 刘" w:date="2024-12-19T14:56:00Z"/>
          <w:shd w:val="pct10" w:color="auto" w:fill="FFFFFF"/>
        </w:rPr>
      </w:pPr>
      <w:r>
        <w:rPr>
          <w:rFonts w:hint="eastAsia"/>
          <w:b/>
          <w:color w:val="FF0000"/>
          <w:highlight w:val="black"/>
          <w:shd w:val="pct10" w:color="auto" w:fill="FFFFFF"/>
        </w:rPr>
        <w:t>注意</w:t>
      </w:r>
      <w:r>
        <w:rPr>
          <w:rFonts w:hint="eastAsia"/>
        </w:rPr>
        <w:t xml:space="preserve">   </w:t>
      </w:r>
      <w:del w:id="957" w:author="玖龙 刘" w:date="2024-12-19T14:57:00Z">
        <w:r>
          <w:rPr>
            <w:rFonts w:hint="eastAsia"/>
          </w:rPr>
          <w:delText xml:space="preserve"> </w:delText>
        </w:r>
      </w:del>
      <w:r>
        <w:rPr>
          <w:rFonts w:hint="eastAsia"/>
          <w:shd w:val="pct10" w:color="auto" w:fill="FFFFFF"/>
        </w:rPr>
        <w:t>L</w:t>
      </w:r>
      <w:r>
        <w:rPr>
          <w:shd w:val="pct10" w:color="auto" w:fill="FFFFFF"/>
        </w:rPr>
        <w:t>UT</w:t>
      </w:r>
      <w:r>
        <w:rPr>
          <w:rFonts w:hint="eastAsia"/>
          <w:shd w:val="pct10" w:color="auto" w:fill="FFFFFF"/>
        </w:rPr>
        <w:t>的名称不要使用除英文以外的其他语言字符和特殊字符，如\</w:t>
      </w:r>
      <w:r>
        <w:rPr>
          <w:shd w:val="pct10" w:color="auto" w:fill="FFFFFF"/>
        </w:rPr>
        <w:t xml:space="preserve"> / * ? “</w:t>
      </w:r>
      <w:r>
        <w:rPr>
          <w:rFonts w:hint="eastAsia"/>
          <w:shd w:val="pct10" w:color="auto" w:fill="FFFFFF"/>
        </w:rPr>
        <w:t>&lt;</w:t>
      </w:r>
      <w:r>
        <w:rPr>
          <w:shd w:val="pct10" w:color="auto" w:fill="FFFFFF"/>
        </w:rPr>
        <w:t xml:space="preserve"> &gt; </w:t>
      </w:r>
    </w:p>
    <w:p w14:paraId="097EECB9" w14:textId="77777777" w:rsidR="00C1414D" w:rsidRDefault="00000000">
      <w:pPr>
        <w:spacing w:before="60"/>
        <w:ind w:firstLineChars="300" w:firstLine="600"/>
        <w:rPr>
          <w:shd w:val="pct10" w:color="auto" w:fill="FFFFFF"/>
        </w:rPr>
        <w:pPrChange w:id="958" w:author="玖龙 刘" w:date="2024-12-19T14:56:00Z">
          <w:pPr>
            <w:spacing w:before="60"/>
          </w:pPr>
        </w:pPrChange>
      </w:pPr>
      <w:del w:id="959" w:author="玖龙 刘" w:date="2024-12-19T14:56:00Z">
        <w:r>
          <w:rPr>
            <w:rFonts w:cstheme="minorBidi"/>
            <w:color w:val="000000" w:themeColor="text1"/>
          </w:rPr>
          <w:tab/>
        </w:r>
      </w:del>
      <w:r>
        <w:rPr>
          <w:shd w:val="pct10" w:color="auto" w:fill="FFFFFF"/>
        </w:rPr>
        <w:t xml:space="preserve">| </w:t>
      </w:r>
      <w:r>
        <w:rPr>
          <w:rFonts w:hint="eastAsia"/>
          <w:shd w:val="pct10" w:color="auto" w:fill="FFFFFF"/>
        </w:rPr>
        <w:t>等，否则该L</w:t>
      </w:r>
      <w:r>
        <w:rPr>
          <w:shd w:val="pct10" w:color="auto" w:fill="FFFFFF"/>
        </w:rPr>
        <w:t>UT</w:t>
      </w:r>
      <w:r>
        <w:rPr>
          <w:rFonts w:hint="eastAsia"/>
          <w:shd w:val="pct10" w:color="auto" w:fill="FFFFFF"/>
        </w:rPr>
        <w:t>在机内显示时会出现名称错误的情况。</w:t>
      </w:r>
    </w:p>
    <w:bookmarkStart w:id="960" w:name="_Toc428531884"/>
    <w:bookmarkStart w:id="961" w:name="_Toc185523855"/>
    <w:bookmarkStart w:id="962" w:name="_Toc1353702113"/>
    <w:bookmarkStart w:id="963" w:name="_Toc150181745"/>
    <w:bookmarkEnd w:id="934"/>
    <w:p w14:paraId="654C32CC" w14:textId="77777777" w:rsidR="00C1414D" w:rsidRDefault="00000000">
      <w:pPr>
        <w:pStyle w:val="Heading3"/>
      </w:pPr>
      <w:r>
        <w:rPr>
          <w:rFonts w:hint="eastAsia"/>
          <w:noProof/>
        </w:rPr>
        <w:lastRenderedPageBreak/>
        <mc:AlternateContent>
          <mc:Choice Requires="wps">
            <w:drawing>
              <wp:anchor distT="0" distB="0" distL="114300" distR="114300" simplePos="0" relativeHeight="251685888" behindDoc="0" locked="0" layoutInCell="1" allowOverlap="1" wp14:anchorId="368B1745" wp14:editId="11088338">
                <wp:simplePos x="0" y="0"/>
                <wp:positionH relativeFrom="column">
                  <wp:posOffset>4886325</wp:posOffset>
                </wp:positionH>
                <wp:positionV relativeFrom="paragraph">
                  <wp:posOffset>164465</wp:posOffset>
                </wp:positionV>
                <wp:extent cx="1733550" cy="1252855"/>
                <wp:effectExtent l="0" t="0" r="0" b="4445"/>
                <wp:wrapSquare wrapText="bothSides"/>
                <wp:docPr id="140" name="Text Box 30"/>
                <wp:cNvGraphicFramePr/>
                <a:graphic xmlns:a="http://schemas.openxmlformats.org/drawingml/2006/main">
                  <a:graphicData uri="http://schemas.microsoft.com/office/word/2010/wordprocessingShape">
                    <wps:wsp>
                      <wps:cNvSpPr txBox="1"/>
                      <wps:spPr>
                        <a:xfrm>
                          <a:off x="0" y="0"/>
                          <a:ext cx="1733550" cy="1252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E0A64" w14:textId="77777777" w:rsidR="00C1414D" w:rsidRDefault="00000000">
                            <w:pPr>
                              <w:jc w:val="center"/>
                              <w:rPr>
                                <w:b/>
                                <w:color w:val="FFFF00"/>
                                <w:sz w:val="18"/>
                              </w:rPr>
                            </w:pPr>
                            <w:r>
                              <w:rPr>
                                <w:rFonts w:hint="eastAsia"/>
                                <w:b/>
                                <w:color w:val="FFFF00"/>
                                <w:sz w:val="18"/>
                                <w:highlight w:val="black"/>
                              </w:rPr>
                              <w:t>菜单操作</w:t>
                            </w:r>
                          </w:p>
                          <w:p w14:paraId="4C118162" w14:textId="77777777" w:rsidR="00C1414D" w:rsidRDefault="00000000">
                            <w:pPr>
                              <w:jc w:val="center"/>
                              <w:rPr>
                                <w:sz w:val="18"/>
                                <w:szCs w:val="22"/>
                              </w:rPr>
                            </w:pPr>
                            <w:r>
                              <w:rPr>
                                <w:rFonts w:hint="eastAsia"/>
                                <w:sz w:val="18"/>
                                <w:szCs w:val="22"/>
                              </w:rPr>
                              <w:t>清除自定义LUT</w:t>
                            </w:r>
                          </w:p>
                          <w:p w14:paraId="569D6B63" w14:textId="77777777" w:rsidR="00C1414D" w:rsidRDefault="00000000">
                            <w:pPr>
                              <w:jc w:val="center"/>
                              <w:rPr>
                                <w:sz w:val="18"/>
                              </w:rPr>
                            </w:pPr>
                            <w:r>
                              <w:rPr>
                                <w:rFonts w:hint="eastAsia"/>
                                <w:sz w:val="18"/>
                                <w:szCs w:val="22"/>
                              </w:rPr>
                              <w:t>【</w:t>
                            </w:r>
                            <w:r>
                              <w:rPr>
                                <w:rFonts w:hint="eastAsia"/>
                                <w:sz w:val="18"/>
                              </w:rPr>
                              <w:t>MENU</w:t>
                            </w:r>
                            <w:r>
                              <w:rPr>
                                <w:sz w:val="18"/>
                              </w:rPr>
                              <w:sym w:font="Wingdings" w:char="F0E0"/>
                            </w:r>
                            <w:r>
                              <w:rPr>
                                <w:sz w:val="18"/>
                              </w:rPr>
                              <w:t>监看</w:t>
                            </w:r>
                            <w:r>
                              <w:rPr>
                                <w:sz w:val="18"/>
                              </w:rPr>
                              <w:sym w:font="Wingdings" w:char="F0E0"/>
                            </w:r>
                            <w:r>
                              <w:rPr>
                                <w:sz w:val="18"/>
                              </w:rPr>
                              <w:t>LUT</w:t>
                            </w:r>
                            <w:r>
                              <w:rPr>
                                <w:sz w:val="18"/>
                              </w:rPr>
                              <w:sym w:font="Wingdings" w:char="F0E0"/>
                            </w:r>
                            <w:r>
                              <w:rPr>
                                <w:rFonts w:hint="eastAsia"/>
                                <w:sz w:val="18"/>
                              </w:rPr>
                              <w:t>清除LUT</w:t>
                            </w:r>
                            <w:r>
                              <w:rPr>
                                <w:rFonts w:hint="eastAsia"/>
                                <w:sz w:val="18"/>
                                <w:szCs w:val="2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30" o:spid="_x0000_s1026" o:spt="202" type="#_x0000_t202" style="position:absolute;left:0pt;margin-left:384.75pt;margin-top:12.95pt;height:98.65pt;width:136.5pt;mso-wrap-distance-bottom:0pt;mso-wrap-distance-left:9pt;mso-wrap-distance-right:9pt;mso-wrap-distance-top:0pt;z-index:251685888;mso-width-relative:page;mso-height-relative:page;" filled="f" stroked="f" coordsize="21600,21600" o:gfxdata="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hg52P1wAAAAsBAAAPAAAAAAAAAAEAIAAAACIAAABkcnMvZG93bnJldi54bWxQSwECFAAUAAAA&#10;CACHTuJA/sWSgygCAABuBAAADgAAAAAAAAABACAAAAAmAQAAZHJzL2Uyb0RvYy54bWxQSwUGAAAA&#10;AAYABgBZAQAAwAU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清除自定义LUT</w:t>
                      </w:r>
                    </w:p>
                    <w:p>
                      <w:pPr>
                        <w:jc w:val="center"/>
                        <w:rPr>
                          <w:rFonts w:hint="eastAsia"/>
                          <w:sz w:val="18"/>
                        </w:rPr>
                      </w:pPr>
                      <w:r>
                        <w:rPr>
                          <w:rFonts w:hint="eastAsia"/>
                          <w:sz w:val="18"/>
                          <w:szCs w:val="22"/>
                        </w:rPr>
                        <w:t>【</w:t>
                      </w:r>
                      <w:r>
                        <w:rPr>
                          <w:rFonts w:hint="eastAsia"/>
                          <w:sz w:val="18"/>
                        </w:rPr>
                        <w:t>MENU</w:t>
                      </w:r>
                      <w:r>
                        <w:rPr>
                          <w:sz w:val="18"/>
                        </w:rPr>
                        <w:sym w:font="Wingdings" w:char="F0E0"/>
                      </w:r>
                      <w:r>
                        <w:rPr>
                          <w:sz w:val="18"/>
                        </w:rPr>
                        <w:t>监看</w:t>
                      </w:r>
                      <w:r>
                        <w:rPr>
                          <w:sz w:val="18"/>
                        </w:rPr>
                        <w:sym w:font="Wingdings" w:char="F0E0"/>
                      </w:r>
                      <w:r>
                        <w:rPr>
                          <w:sz w:val="18"/>
                        </w:rPr>
                        <w:t>LUT</w:t>
                      </w:r>
                      <w:r>
                        <w:rPr>
                          <w:sz w:val="18"/>
                        </w:rPr>
                        <w:sym w:font="Wingdings" w:char="F0E0"/>
                      </w:r>
                      <w:r>
                        <w:rPr>
                          <w:rFonts w:hint="eastAsia"/>
                          <w:sz w:val="18"/>
                        </w:rPr>
                        <w:t>清除LUT</w:t>
                      </w:r>
                      <w:r>
                        <w:rPr>
                          <w:rFonts w:hint="eastAsia"/>
                          <w:sz w:val="18"/>
                          <w:szCs w:val="22"/>
                        </w:rPr>
                        <w:t>】</w:t>
                      </w:r>
                    </w:p>
                  </w:txbxContent>
                </v:textbox>
                <w10:wrap type="square"/>
              </v:shape>
            </w:pict>
          </mc:Fallback>
        </mc:AlternateContent>
      </w:r>
      <w:r>
        <w:t>3.</w:t>
      </w:r>
      <w:ins w:id="964" w:author="玖龙 刘" w:date="2024-12-19T14:57:00Z">
        <w:r>
          <w:rPr>
            <w:rFonts w:hint="eastAsia"/>
          </w:rPr>
          <w:t>6</w:t>
        </w:r>
      </w:ins>
      <w:del w:id="965" w:author="玖龙 刘" w:date="2024-12-19T14:57:00Z">
        <w:r>
          <w:delText>5</w:delText>
        </w:r>
      </w:del>
      <w:r>
        <w:t>.</w:t>
      </w:r>
      <w:r>
        <w:rPr>
          <w:rFonts w:hint="eastAsia"/>
        </w:rPr>
        <w:t>2</w:t>
      </w:r>
      <w:r>
        <w:t xml:space="preserve"> </w:t>
      </w:r>
      <w:r>
        <w:rPr>
          <w:rFonts w:hint="eastAsia"/>
        </w:rPr>
        <w:t>清除第三方LUT</w:t>
      </w:r>
      <w:bookmarkEnd w:id="960"/>
      <w:bookmarkEnd w:id="961"/>
      <w:bookmarkEnd w:id="962"/>
      <w:bookmarkEnd w:id="963"/>
    </w:p>
    <w:p w14:paraId="702D862F" w14:textId="77777777" w:rsidR="00C1414D" w:rsidRDefault="00000000">
      <w:r>
        <w:rPr>
          <w:rFonts w:hint="eastAsia"/>
        </w:rPr>
        <w:t>通过如下操作清除第三方LUT：</w:t>
      </w:r>
    </w:p>
    <w:p w14:paraId="1D81B562" w14:textId="77777777" w:rsidR="00C1414D" w:rsidRDefault="00000000">
      <w:pPr>
        <w:jc w:val="center"/>
      </w:pPr>
      <w:r>
        <w:rPr>
          <w:rFonts w:hint="eastAsia"/>
        </w:rPr>
        <w:t>【</w:t>
      </w:r>
      <w:r>
        <w:t xml:space="preserve"> MENU</w:t>
      </w:r>
      <w:r>
        <w:sym w:font="Wingdings" w:char="F0E0"/>
      </w:r>
      <w:r>
        <w:rPr>
          <w:rFonts w:hint="eastAsia"/>
        </w:rPr>
        <w:t>监看</w:t>
      </w:r>
      <w:r>
        <w:sym w:font="Wingdings" w:char="F0E0"/>
      </w:r>
      <w:r>
        <w:rPr>
          <w:rFonts w:hint="eastAsia"/>
        </w:rPr>
        <w:t>LUT</w:t>
      </w:r>
      <w:r>
        <w:sym w:font="Wingdings" w:char="F0E0"/>
      </w:r>
      <w:r>
        <w:rPr>
          <w:rFonts w:hint="eastAsia"/>
        </w:rPr>
        <w:t>清除LUT】</w:t>
      </w:r>
    </w:p>
    <w:p w14:paraId="14183145" w14:textId="77777777" w:rsidR="00C1414D" w:rsidRDefault="00000000">
      <w:pPr>
        <w:rPr>
          <w:ins w:id="966" w:author="玖龙 刘" w:date="2024-12-19T14:58:00Z"/>
        </w:rPr>
      </w:pPr>
      <w:r>
        <w:rPr>
          <w:rFonts w:hint="eastAsia"/>
        </w:rPr>
        <w:t>点击确认后，底部会提示“L</w:t>
      </w:r>
      <w:r>
        <w:t>UT</w:t>
      </w:r>
      <w:r>
        <w:rPr>
          <w:rFonts w:hint="eastAsia"/>
        </w:rPr>
        <w:t>文件已经删除，重启后生效”。</w:t>
      </w:r>
      <w:r>
        <w:t>重启</w:t>
      </w:r>
      <w:r>
        <w:rPr>
          <w:rFonts w:hint="eastAsia"/>
        </w:rPr>
        <w:t>摄影机后，第三方LUT被清除</w:t>
      </w:r>
      <w:r>
        <w:t>，</w:t>
      </w:r>
      <w:r>
        <w:rPr>
          <w:rFonts w:hint="eastAsia"/>
        </w:rPr>
        <w:t>只留下原生的KC_N</w:t>
      </w:r>
      <w:r>
        <w:t>EUT</w:t>
      </w:r>
      <w:r>
        <w:rPr>
          <w:rFonts w:hint="eastAsia"/>
        </w:rPr>
        <w:t>M</w:t>
      </w:r>
      <w:r>
        <w:t>。</w:t>
      </w:r>
    </w:p>
    <w:p w14:paraId="7F26CE2C" w14:textId="77777777" w:rsidR="00C1414D" w:rsidRDefault="00C1414D"/>
    <w:p w14:paraId="0EC07156" w14:textId="77777777" w:rsidR="00C1414D" w:rsidRPr="00C1414D" w:rsidRDefault="00000000">
      <w:pPr>
        <w:rPr>
          <w:b/>
          <w:bCs/>
          <w:sz w:val="22"/>
          <w:szCs w:val="22"/>
          <w:rPrChange w:id="967" w:author="玖龙 刘" w:date="2024-12-19T14:57:00Z">
            <w:rPr/>
          </w:rPrChange>
        </w:rPr>
      </w:pPr>
      <w:del w:id="968" w:author="玖龙 刘" w:date="2024-12-19T14:58:00Z">
        <w:r>
          <w:br w:type="page"/>
        </w:r>
      </w:del>
      <w:bookmarkStart w:id="969" w:name="_Toc150181746"/>
      <w:bookmarkStart w:id="970" w:name="_Toc1822705997"/>
      <w:bookmarkStart w:id="971" w:name="_Toc1229656873"/>
      <w:r>
        <w:rPr>
          <w:b/>
          <w:bCs/>
          <w:noProof/>
          <w:sz w:val="22"/>
          <w:szCs w:val="22"/>
          <w:rPrChange w:id="972" w:author="玖龙 刘" w:date="2024-12-19T14:57:00Z">
            <w:rPr>
              <w:noProof/>
            </w:rPr>
          </w:rPrChange>
        </w:rPr>
        <mc:AlternateContent>
          <mc:Choice Requires="wps">
            <w:drawing>
              <wp:anchor distT="0" distB="0" distL="114300" distR="114300" simplePos="0" relativeHeight="251688960" behindDoc="0" locked="0" layoutInCell="1" allowOverlap="1" wp14:anchorId="0E9EA3F5" wp14:editId="7704B2B6">
                <wp:simplePos x="0" y="0"/>
                <wp:positionH relativeFrom="column">
                  <wp:posOffset>4780915</wp:posOffset>
                </wp:positionH>
                <wp:positionV relativeFrom="paragraph">
                  <wp:posOffset>-7620</wp:posOffset>
                </wp:positionV>
                <wp:extent cx="2159000" cy="1317625"/>
                <wp:effectExtent l="0" t="0" r="0" b="0"/>
                <wp:wrapSquare wrapText="bothSides"/>
                <wp:docPr id="141" name="Text Box 60"/>
                <wp:cNvGraphicFramePr/>
                <a:graphic xmlns:a="http://schemas.openxmlformats.org/drawingml/2006/main">
                  <a:graphicData uri="http://schemas.microsoft.com/office/word/2010/wordprocessingShape">
                    <wps:wsp>
                      <wps:cNvSpPr txBox="1"/>
                      <wps:spPr>
                        <a:xfrm>
                          <a:off x="0" y="0"/>
                          <a:ext cx="2159000" cy="13176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6074F3" w14:textId="77777777" w:rsidR="00C1414D" w:rsidRDefault="00C1414D">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60" o:spid="_x0000_s1026" o:spt="202" type="#_x0000_t202" style="position:absolute;left:0pt;margin-left:376.45pt;margin-top:-0.6pt;height:103.75pt;width:170pt;mso-wrap-distance-bottom:0pt;mso-wrap-distance-left:9pt;mso-wrap-distance-right:9pt;mso-wrap-distance-top:0pt;z-index:251688960;mso-width-relative:page;mso-height-relative:page;" filled="f" stroked="f" coordsize="21600,21600" o:gfxdata="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NrbI2rXAAAACwEAAA8AAAAAAAAAAQAgAAAAIgAAAGRycy9kb3ducmV2LnhtbFBLAQIUABQA&#10;AAAIAIdO4kCUny2TKgIAAG4EAAAOAAAAAAAAAAEAIAAAACYBAABkcnMvZTJvRG9jLnhtbFBLBQYA&#10;AAAABgAGAFkBAADCBQAAAAA=&#10;">
                <v:fill on="f" focussize="0,0"/>
                <v:stroke on="f"/>
                <v:imagedata o:title=""/>
                <o:lock v:ext="edit" aspectratio="f"/>
                <v:textbox>
                  <w:txbxContent>
                    <w:p>
                      <w:pPr>
                        <w:jc w:val="center"/>
                        <w:rPr>
                          <w:rFonts w:hint="eastAsia"/>
                        </w:rPr>
                      </w:pPr>
                    </w:p>
                  </w:txbxContent>
                </v:textbox>
                <w10:wrap type="square"/>
              </v:shape>
            </w:pict>
          </mc:Fallback>
        </mc:AlternateContent>
      </w:r>
      <w:r>
        <w:rPr>
          <w:b/>
          <w:bCs/>
          <w:sz w:val="22"/>
          <w:szCs w:val="22"/>
          <w:rPrChange w:id="973" w:author="玖龙 刘" w:date="2024-12-19T14:57:00Z">
            <w:rPr/>
          </w:rPrChange>
        </w:rPr>
        <w:t>3.6</w:t>
      </w:r>
      <w:ins w:id="974" w:author="玖龙 刘" w:date="2024-12-19T14:58:00Z">
        <w:r>
          <w:rPr>
            <w:rFonts w:hint="eastAsia"/>
            <w:b/>
            <w:bCs/>
            <w:sz w:val="22"/>
            <w:szCs w:val="22"/>
          </w:rPr>
          <w:t>.3</w:t>
        </w:r>
      </w:ins>
      <w:r>
        <w:rPr>
          <w:b/>
          <w:bCs/>
          <w:sz w:val="22"/>
          <w:szCs w:val="22"/>
          <w:rPrChange w:id="975" w:author="玖龙 刘" w:date="2024-12-19T14:57:00Z">
            <w:rPr/>
          </w:rPrChange>
        </w:rPr>
        <w:t xml:space="preserve"> 升级固件</w:t>
      </w:r>
      <w:bookmarkEnd w:id="969"/>
      <w:bookmarkEnd w:id="970"/>
      <w:bookmarkEnd w:id="971"/>
    </w:p>
    <w:p w14:paraId="0F733997" w14:textId="77777777" w:rsidR="00C1414D" w:rsidRDefault="00000000">
      <w:r>
        <w:rPr>
          <w:rFonts w:hint="eastAsia"/>
        </w:rPr>
        <w:t>摄影机不断推出新功能，大部分都以升级固件的方式完成。升级固件也非常简单快捷，既可以进行升级，也可以降级到过去的固件版本。</w:t>
      </w:r>
    </w:p>
    <w:p w14:paraId="527508E2" w14:textId="77777777" w:rsidR="00C1414D" w:rsidRDefault="00000000">
      <w:r>
        <w:rPr>
          <w:rFonts w:hint="eastAsia"/>
          <w:noProof/>
        </w:rPr>
        <mc:AlternateContent>
          <mc:Choice Requires="wps">
            <w:drawing>
              <wp:anchor distT="0" distB="0" distL="114300" distR="114300" simplePos="0" relativeHeight="251691008" behindDoc="0" locked="0" layoutInCell="1" allowOverlap="1" wp14:anchorId="0A48DF9D" wp14:editId="28B7484D">
                <wp:simplePos x="0" y="0"/>
                <wp:positionH relativeFrom="column">
                  <wp:posOffset>4933950</wp:posOffset>
                </wp:positionH>
                <wp:positionV relativeFrom="paragraph">
                  <wp:posOffset>81915</wp:posOffset>
                </wp:positionV>
                <wp:extent cx="1701800" cy="3046095"/>
                <wp:effectExtent l="0" t="0" r="0" b="0"/>
                <wp:wrapSquare wrapText="bothSides"/>
                <wp:docPr id="142" name="Text Box 31"/>
                <wp:cNvGraphicFramePr/>
                <a:graphic xmlns:a="http://schemas.openxmlformats.org/drawingml/2006/main">
                  <a:graphicData uri="http://schemas.microsoft.com/office/word/2010/wordprocessingShape">
                    <wps:wsp>
                      <wps:cNvSpPr txBox="1"/>
                      <wps:spPr>
                        <a:xfrm>
                          <a:off x="0" y="0"/>
                          <a:ext cx="1701800" cy="30460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4798D" w14:textId="77777777" w:rsidR="00C1414D" w:rsidRDefault="00000000">
                            <w:pPr>
                              <w:jc w:val="center"/>
                              <w:rPr>
                                <w:b/>
                                <w:color w:val="FFFF00"/>
                                <w:sz w:val="18"/>
                              </w:rPr>
                            </w:pPr>
                            <w:r>
                              <w:rPr>
                                <w:rFonts w:hint="eastAsia"/>
                                <w:b/>
                                <w:color w:val="FFFF00"/>
                                <w:sz w:val="18"/>
                                <w:highlight w:val="black"/>
                              </w:rPr>
                              <w:t>菜单操作</w:t>
                            </w:r>
                          </w:p>
                          <w:p w14:paraId="21F7C13C" w14:textId="77777777" w:rsidR="00C1414D" w:rsidRDefault="00000000">
                            <w:pPr>
                              <w:jc w:val="center"/>
                              <w:rPr>
                                <w:sz w:val="18"/>
                                <w:szCs w:val="22"/>
                              </w:rPr>
                            </w:pPr>
                            <w:r>
                              <w:rPr>
                                <w:rFonts w:hint="eastAsia"/>
                                <w:sz w:val="18"/>
                                <w:szCs w:val="22"/>
                              </w:rPr>
                              <w:t>升级固件</w:t>
                            </w:r>
                          </w:p>
                          <w:p w14:paraId="38BCD850" w14:textId="77777777" w:rsidR="00C1414D" w:rsidRDefault="00000000">
                            <w:pPr>
                              <w:jc w:val="center"/>
                            </w:pPr>
                            <w:r>
                              <w:rPr>
                                <w:rFonts w:hint="eastAsia"/>
                                <w:sz w:val="18"/>
                                <w:szCs w:val="22"/>
                              </w:rPr>
                              <w:t>【M</w:t>
                            </w:r>
                            <w:r>
                              <w:rPr>
                                <w:sz w:val="18"/>
                                <w:szCs w:val="22"/>
                              </w:rPr>
                              <w:t>ENU</w:t>
                            </w:r>
                            <w:r>
                              <w:rPr>
                                <w:sz w:val="18"/>
                              </w:rPr>
                              <w:sym w:font="Wingdings" w:char="F0E0"/>
                            </w:r>
                            <w:r>
                              <w:rPr>
                                <w:rFonts w:hint="eastAsia"/>
                                <w:sz w:val="18"/>
                                <w:szCs w:val="22"/>
                              </w:rPr>
                              <w:t>系统</w:t>
                            </w:r>
                            <w:r>
                              <w:rPr>
                                <w:sz w:val="18"/>
                              </w:rPr>
                              <w:sym w:font="Wingdings" w:char="F0E0"/>
                            </w:r>
                            <w:r>
                              <w:rPr>
                                <w:rFonts w:hint="eastAsia"/>
                                <w:sz w:val="18"/>
                                <w:szCs w:val="22"/>
                              </w:rPr>
                              <w:t>升级固件】</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31" o:spid="_x0000_s1026" o:spt="202" type="#_x0000_t202" style="position:absolute;left:0pt;margin-left:388.5pt;margin-top:6.45pt;height:239.85pt;width:134pt;mso-wrap-distance-bottom:0pt;mso-wrap-distance-left:9pt;mso-wrap-distance-right:9pt;mso-wrap-distance-top:0pt;z-index:251691008;mso-width-relative:page;mso-height-relative:page;" filled="f" stroked="f" coordsize="21600,21600" o:gfxdata="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llZv11wAAAAsBAAAPAAAAAAAAAAEAIAAAACIAAABkcnMvZG93bnJldi54bWxQSwECFAAU&#10;AAAACACHTuJAK35vmisCAABuBAAADgAAAAAAAAABACAAAAAmAQAAZHJzL2Uyb0RvYy54bWxQSwUG&#10;AAAAAAYABgBZAQAAwwU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升级固件</w:t>
                      </w:r>
                    </w:p>
                    <w:p>
                      <w:pPr>
                        <w:jc w:val="center"/>
                        <w:rPr>
                          <w:rFonts w:hint="eastAsia"/>
                        </w:rPr>
                      </w:pPr>
                      <w:r>
                        <w:rPr>
                          <w:rFonts w:hint="eastAsia"/>
                          <w:sz w:val="18"/>
                          <w:szCs w:val="22"/>
                        </w:rPr>
                        <w:t>【M</w:t>
                      </w:r>
                      <w:r>
                        <w:rPr>
                          <w:sz w:val="18"/>
                          <w:szCs w:val="22"/>
                        </w:rPr>
                        <w:t>ENU</w:t>
                      </w:r>
                      <w:r>
                        <w:rPr>
                          <w:sz w:val="18"/>
                        </w:rPr>
                        <w:sym w:font="Wingdings" w:char="F0E0"/>
                      </w:r>
                      <w:r>
                        <w:rPr>
                          <w:rFonts w:hint="eastAsia"/>
                          <w:sz w:val="18"/>
                          <w:szCs w:val="22"/>
                        </w:rPr>
                        <w:t>系统</w:t>
                      </w:r>
                      <w:r>
                        <w:rPr>
                          <w:sz w:val="18"/>
                        </w:rPr>
                        <w:sym w:font="Wingdings" w:char="F0E0"/>
                      </w:r>
                      <w:r>
                        <w:rPr>
                          <w:rFonts w:hint="eastAsia"/>
                          <w:sz w:val="18"/>
                          <w:szCs w:val="22"/>
                        </w:rPr>
                        <w:t>升级固件】</w:t>
                      </w:r>
                    </w:p>
                  </w:txbxContent>
                </v:textbox>
                <w10:wrap type="square"/>
              </v:shape>
            </w:pict>
          </mc:Fallback>
        </mc:AlternateContent>
      </w:r>
      <w:r>
        <w:rPr>
          <w:rFonts w:hint="eastAsia"/>
        </w:rPr>
        <w:t>固件版本在</w:t>
      </w:r>
      <w:r>
        <w:t>MENU</w:t>
      </w:r>
      <w:r>
        <w:rPr>
          <w:rFonts w:hint="eastAsia"/>
        </w:rPr>
        <w:t>菜单下部显示，例如</w:t>
      </w:r>
      <w:r>
        <w:t xml:space="preserve"> KineOS </w:t>
      </w:r>
      <w:r>
        <w:rPr>
          <w:rFonts w:hint="eastAsia"/>
        </w:rPr>
        <w:t>8.0（00）</w:t>
      </w:r>
      <w:r>
        <w:t>，</w:t>
      </w:r>
      <w:r>
        <w:rPr>
          <w:rFonts w:hint="eastAsia"/>
        </w:rPr>
        <w:t>标识</w:t>
      </w:r>
      <w:r>
        <w:t>KineOS</w:t>
      </w:r>
      <w:r>
        <w:rPr>
          <w:rFonts w:hint="eastAsia"/>
        </w:rPr>
        <w:t xml:space="preserve"> 8.0</w:t>
      </w:r>
      <w:r>
        <w:t>，Build号为</w:t>
      </w:r>
      <w:r>
        <w:rPr>
          <w:rFonts w:hint="eastAsia"/>
        </w:rPr>
        <w:t>8000</w:t>
      </w:r>
      <w:r>
        <w:t>。</w:t>
      </w:r>
    </w:p>
    <w:p w14:paraId="3FC353C6" w14:textId="77777777" w:rsidR="00C1414D" w:rsidRDefault="00000000">
      <w:r>
        <w:rPr>
          <w:rFonts w:hint="eastAsia"/>
          <w:b/>
        </w:rPr>
        <w:t>按照如下步骤进行固件升级：</w:t>
      </w:r>
    </w:p>
    <w:p w14:paraId="43719D2F" w14:textId="77777777" w:rsidR="00C1414D" w:rsidRDefault="00000000">
      <w:pPr>
        <w:pStyle w:val="ListParagraph"/>
        <w:numPr>
          <w:ilvl w:val="0"/>
          <w:numId w:val="40"/>
        </w:numPr>
        <w:spacing w:before="60" w:after="0" w:line="240" w:lineRule="auto"/>
        <w:ind w:left="714" w:firstLineChars="0" w:hanging="357"/>
        <w:rPr>
          <w:szCs w:val="22"/>
        </w:rPr>
      </w:pPr>
      <w:r>
        <w:rPr>
          <w:rFonts w:hint="eastAsia"/>
          <w:b/>
          <w:szCs w:val="22"/>
        </w:rPr>
        <w:t>准备</w:t>
      </w:r>
      <w:r>
        <w:rPr>
          <w:rFonts w:hint="eastAsia"/>
          <w:szCs w:val="22"/>
        </w:rPr>
        <w:t>：升级前</w:t>
      </w:r>
      <w:r>
        <w:rPr>
          <w:szCs w:val="22"/>
        </w:rPr>
        <w:t>请取下镜头并盖好卡口盖，</w:t>
      </w:r>
      <w:r>
        <w:rPr>
          <w:rFonts w:hint="eastAsia"/>
          <w:szCs w:val="22"/>
        </w:rPr>
        <w:t>在</w:t>
      </w:r>
      <w:hyperlink r:id="rId70" w:history="1">
        <w:r w:rsidR="00C1414D">
          <w:rPr>
            <w:rStyle w:val="Hyperlink"/>
            <w:rFonts w:hint="eastAsia"/>
            <w:szCs w:val="22"/>
          </w:rPr>
          <w:t>官网下载</w:t>
        </w:r>
      </w:hyperlink>
      <w:r>
        <w:rPr>
          <w:rFonts w:hint="eastAsia"/>
          <w:szCs w:val="22"/>
        </w:rPr>
        <w:t>最新的固件，复制到一个e</w:t>
      </w:r>
      <w:r>
        <w:rPr>
          <w:szCs w:val="22"/>
        </w:rPr>
        <w:t>xFAT/FAT32格式U盘的根目录下</w:t>
      </w:r>
      <w:r>
        <w:rPr>
          <w:rFonts w:hint="eastAsia"/>
          <w:szCs w:val="22"/>
        </w:rPr>
        <w:t>；将USB-C插头的</w:t>
      </w:r>
      <w:r>
        <w:rPr>
          <w:szCs w:val="22"/>
        </w:rPr>
        <w:t>U盘插入</w:t>
      </w:r>
      <w:r>
        <w:rPr>
          <w:rFonts w:hint="eastAsia"/>
          <w:szCs w:val="22"/>
        </w:rPr>
        <w:t>一个已开机的</w:t>
      </w:r>
      <w:r>
        <w:rPr>
          <w:szCs w:val="22"/>
        </w:rPr>
        <w:t>摄影机</w:t>
      </w:r>
      <w:r>
        <w:rPr>
          <w:rFonts w:hint="eastAsia"/>
          <w:szCs w:val="22"/>
        </w:rPr>
        <w:t>USB-C</w:t>
      </w:r>
      <w:r>
        <w:rPr>
          <w:szCs w:val="22"/>
        </w:rPr>
        <w:t>插座中；</w:t>
      </w:r>
    </w:p>
    <w:p w14:paraId="78A7EE23" w14:textId="77777777" w:rsidR="00C1414D" w:rsidRDefault="00000000">
      <w:pPr>
        <w:pStyle w:val="ListParagraph"/>
        <w:numPr>
          <w:ilvl w:val="0"/>
          <w:numId w:val="40"/>
        </w:numPr>
        <w:spacing w:before="60" w:after="0" w:line="240" w:lineRule="auto"/>
        <w:ind w:left="714" w:firstLineChars="0" w:hanging="357"/>
        <w:rPr>
          <w:szCs w:val="22"/>
        </w:rPr>
      </w:pPr>
      <w:r>
        <w:rPr>
          <w:rFonts w:hint="eastAsia"/>
          <w:b/>
        </w:rPr>
        <w:t>升级</w:t>
      </w:r>
      <w:r>
        <w:rPr>
          <w:rFonts w:hint="eastAsia"/>
        </w:rPr>
        <w:t>：进入【</w:t>
      </w:r>
      <w:r>
        <w:t>MENU</w:t>
      </w:r>
      <w:r>
        <w:sym w:font="Wingdings" w:char="F0E0"/>
      </w:r>
      <w:r>
        <w:rPr>
          <w:rFonts w:hint="eastAsia"/>
          <w:szCs w:val="22"/>
        </w:rPr>
        <w:t>系统</w:t>
      </w:r>
      <w:r>
        <w:sym w:font="Wingdings" w:char="F0E0"/>
      </w:r>
      <w:r>
        <w:rPr>
          <w:rFonts w:hint="eastAsia"/>
          <w:szCs w:val="22"/>
        </w:rPr>
        <w:t>升级固件</w:t>
      </w:r>
      <w:r>
        <w:rPr>
          <w:szCs w:val="22"/>
        </w:rPr>
        <w:t>】</w:t>
      </w:r>
      <w:r>
        <w:rPr>
          <w:rFonts w:hint="eastAsia"/>
          <w:szCs w:val="22"/>
        </w:rPr>
        <w:t>，确认升级后，等待30</w:t>
      </w:r>
      <w:r>
        <w:rPr>
          <w:szCs w:val="22"/>
        </w:rPr>
        <w:t>分钟左右，系统给出升级成功的提示信息</w:t>
      </w:r>
      <w:r>
        <w:rPr>
          <w:rFonts w:hint="eastAsia"/>
          <w:szCs w:val="22"/>
        </w:rPr>
        <w:t>；</w:t>
      </w:r>
    </w:p>
    <w:p w14:paraId="5D679B4A" w14:textId="77777777" w:rsidR="00C1414D" w:rsidRDefault="00000000">
      <w:pPr>
        <w:pStyle w:val="ListParagraph"/>
        <w:numPr>
          <w:ilvl w:val="0"/>
          <w:numId w:val="40"/>
        </w:numPr>
        <w:spacing w:before="60" w:after="0" w:line="240" w:lineRule="auto"/>
        <w:ind w:left="714" w:firstLineChars="0" w:hanging="357"/>
        <w:rPr>
          <w:szCs w:val="22"/>
        </w:rPr>
      </w:pPr>
      <w:r>
        <w:rPr>
          <w:rFonts w:hint="eastAsia"/>
          <w:b/>
          <w:szCs w:val="22"/>
        </w:rPr>
        <w:t>重启</w:t>
      </w:r>
      <w:r>
        <w:rPr>
          <w:rFonts w:hint="eastAsia"/>
          <w:szCs w:val="22"/>
        </w:rPr>
        <w:t>：关机，拔出</w:t>
      </w:r>
      <w:r>
        <w:rPr>
          <w:szCs w:val="22"/>
        </w:rPr>
        <w:t>U</w:t>
      </w:r>
      <w:r>
        <w:rPr>
          <w:rFonts w:hint="eastAsia"/>
          <w:szCs w:val="22"/>
        </w:rPr>
        <w:t>盘；再开机，即可使用新的固件。</w:t>
      </w:r>
    </w:p>
    <w:p w14:paraId="6ABD5958" w14:textId="77777777" w:rsidR="00C1414D" w:rsidRDefault="00000000">
      <w:pPr>
        <w:ind w:left="720" w:hanging="720"/>
        <w:rPr>
          <w:szCs w:val="22"/>
          <w:shd w:val="pct10" w:color="auto" w:fill="FFFFFF"/>
        </w:rPr>
      </w:pPr>
      <w:r>
        <w:rPr>
          <w:rFonts w:hint="eastAsia"/>
          <w:b/>
          <w:color w:val="FF0000"/>
          <w:highlight w:val="black"/>
          <w:shd w:val="pct10" w:color="auto" w:fill="FFFFFF"/>
        </w:rPr>
        <w:t>注意</w:t>
      </w:r>
      <w:r>
        <w:rPr>
          <w:rFonts w:hint="eastAsia"/>
        </w:rPr>
        <w:t xml:space="preserve">    </w:t>
      </w:r>
      <w:r>
        <w:rPr>
          <w:rFonts w:hint="eastAsia"/>
          <w:szCs w:val="22"/>
          <w:shd w:val="pct10" w:color="auto" w:fill="FFFFFF"/>
        </w:rPr>
        <w:t>升级过程中，</w:t>
      </w:r>
      <w:r>
        <w:rPr>
          <w:szCs w:val="22"/>
          <w:shd w:val="pct10" w:color="auto" w:fill="FFFFFF"/>
        </w:rPr>
        <w:t>不能掉电</w:t>
      </w:r>
      <w:r>
        <w:rPr>
          <w:rFonts w:hint="eastAsia"/>
          <w:szCs w:val="22"/>
          <w:shd w:val="pct10" w:color="auto" w:fill="FFFFFF"/>
        </w:rPr>
        <w:t>，也不要进行任何操作；若掉电，很</w:t>
      </w:r>
      <w:r>
        <w:rPr>
          <w:szCs w:val="22"/>
          <w:shd w:val="pct10" w:color="auto" w:fill="FFFFFF"/>
        </w:rPr>
        <w:t>可能会</w:t>
      </w:r>
      <w:r>
        <w:rPr>
          <w:rFonts w:hint="eastAsia"/>
          <w:szCs w:val="22"/>
          <w:shd w:val="pct10" w:color="auto" w:fill="FFFFFF"/>
        </w:rPr>
        <w:t>变砖</w:t>
      </w:r>
      <w:r>
        <w:rPr>
          <w:szCs w:val="22"/>
          <w:shd w:val="pct10" w:color="auto" w:fill="FFFFFF"/>
        </w:rPr>
        <w:t>，须</w:t>
      </w:r>
    </w:p>
    <w:p w14:paraId="7D1981A5" w14:textId="77777777" w:rsidR="00C1414D" w:rsidRDefault="00000000">
      <w:pPr>
        <w:ind w:left="720" w:hanging="720"/>
        <w:rPr>
          <w:szCs w:val="22"/>
          <w:shd w:val="pct10" w:color="auto" w:fill="FFFFFF"/>
        </w:rPr>
      </w:pPr>
      <w:r>
        <w:rPr>
          <w:rFonts w:hint="eastAsia"/>
          <w:b/>
          <w:color w:val="FF0000"/>
        </w:rPr>
        <w:t xml:space="preserve">           </w:t>
      </w:r>
      <w:r>
        <w:rPr>
          <w:szCs w:val="22"/>
          <w:shd w:val="pct10" w:color="auto" w:fill="FFFFFF"/>
        </w:rPr>
        <w:t>返厂</w:t>
      </w:r>
      <w:r>
        <w:rPr>
          <w:rFonts w:hint="eastAsia"/>
          <w:szCs w:val="22"/>
          <w:shd w:val="pct10" w:color="auto" w:fill="FFFFFF"/>
        </w:rPr>
        <w:t>，</w:t>
      </w:r>
      <w:r>
        <w:rPr>
          <w:szCs w:val="22"/>
          <w:shd w:val="pct10" w:color="auto" w:fill="FFFFFF"/>
        </w:rPr>
        <w:t>但也可以在校正模式下尝试升级，</w:t>
      </w:r>
      <w:r>
        <w:rPr>
          <w:rFonts w:hint="eastAsia"/>
          <w:szCs w:val="22"/>
          <w:shd w:val="pct10" w:color="auto" w:fill="FFFFFF"/>
        </w:rPr>
        <w:t>具体</w:t>
      </w:r>
      <w:r>
        <w:rPr>
          <w:szCs w:val="22"/>
          <w:shd w:val="pct10" w:color="auto" w:fill="FFFFFF"/>
        </w:rPr>
        <w:t>参考</w:t>
      </w:r>
      <w:hyperlink w:anchor="_3.7.2_校正模式升级/降级固件" w:history="1">
        <w:r w:rsidR="00C1414D">
          <w:rPr>
            <w:rStyle w:val="Hyperlink"/>
            <w:szCs w:val="22"/>
            <w:shd w:val="pct10" w:color="auto" w:fill="FFFFFF"/>
          </w:rPr>
          <w:t>3.7.2 校正模式升级/降级固件</w:t>
        </w:r>
      </w:hyperlink>
      <w:r>
        <w:rPr>
          <w:szCs w:val="22"/>
          <w:shd w:val="pct10" w:color="auto" w:fill="FFFFFF"/>
        </w:rPr>
        <w:t>。</w:t>
      </w:r>
    </w:p>
    <w:p w14:paraId="568FA0BC" w14:textId="77777777" w:rsidR="00C1414D" w:rsidRDefault="00000000">
      <w:pPr>
        <w:ind w:left="720" w:hanging="720"/>
        <w:rPr>
          <w:szCs w:val="22"/>
          <w:shd w:val="pct10" w:color="auto" w:fill="FFFFFF"/>
        </w:rPr>
      </w:pPr>
      <w:r>
        <w:rPr>
          <w:rFonts w:hint="eastAsia"/>
          <w:b/>
          <w:color w:val="FF0000"/>
          <w:highlight w:val="black"/>
          <w:shd w:val="pct10" w:color="auto" w:fill="FFFFFF"/>
        </w:rPr>
        <w:t>注意</w:t>
      </w:r>
      <w:r>
        <w:rPr>
          <w:rFonts w:hint="eastAsia"/>
        </w:rPr>
        <w:t xml:space="preserve">   </w:t>
      </w:r>
      <w:r>
        <w:rPr>
          <w:szCs w:val="22"/>
          <w:shd w:val="pct10" w:color="auto" w:fill="FFFFFF"/>
        </w:rPr>
        <w:t>升级</w:t>
      </w:r>
      <w:r>
        <w:rPr>
          <w:rFonts w:hint="eastAsia"/>
          <w:szCs w:val="22"/>
          <w:shd w:val="pct10" w:color="auto" w:fill="FFFFFF"/>
        </w:rPr>
        <w:t>8.0固件如需连接</w:t>
      </w:r>
      <w:r>
        <w:rPr>
          <w:szCs w:val="22"/>
          <w:shd w:val="pct10" w:color="auto" w:fill="FFFFFF"/>
        </w:rPr>
        <w:t xml:space="preserve">KineMON </w:t>
      </w:r>
      <w:r>
        <w:rPr>
          <w:rFonts w:hint="eastAsia"/>
          <w:szCs w:val="22"/>
          <w:shd w:val="pct10" w:color="auto" w:fill="FFFFFF"/>
        </w:rPr>
        <w:t>5U</w:t>
      </w:r>
      <w:r>
        <w:rPr>
          <w:szCs w:val="22"/>
          <w:shd w:val="pct10" w:color="auto" w:fill="FFFFFF"/>
        </w:rPr>
        <w:t>2</w:t>
      </w:r>
      <w:r>
        <w:rPr>
          <w:rFonts w:hint="eastAsia"/>
          <w:szCs w:val="22"/>
          <w:shd w:val="pct10" w:color="auto" w:fill="FFFFFF"/>
        </w:rPr>
        <w:t>/</w:t>
      </w:r>
      <w:r>
        <w:rPr>
          <w:szCs w:val="22"/>
          <w:shd w:val="pct10" w:color="auto" w:fill="FFFFFF"/>
        </w:rPr>
        <w:t>7</w:t>
      </w:r>
      <w:r>
        <w:rPr>
          <w:rFonts w:hint="eastAsia"/>
          <w:szCs w:val="22"/>
          <w:shd w:val="pct10" w:color="auto" w:fill="FFFFFF"/>
        </w:rPr>
        <w:t>U</w:t>
      </w:r>
      <w:r>
        <w:rPr>
          <w:szCs w:val="22"/>
          <w:shd w:val="pct10" w:color="auto" w:fill="FFFFFF"/>
        </w:rPr>
        <w:t>2</w:t>
      </w:r>
      <w:r>
        <w:rPr>
          <w:rFonts w:hint="eastAsia"/>
          <w:szCs w:val="22"/>
          <w:shd w:val="pct10" w:color="auto" w:fill="FFFFFF"/>
        </w:rPr>
        <w:t>或</w:t>
      </w:r>
      <w:r>
        <w:rPr>
          <w:szCs w:val="22"/>
          <w:shd w:val="pct10" w:color="auto" w:fill="FFFFFF"/>
        </w:rPr>
        <w:t xml:space="preserve">EVF2 </w:t>
      </w:r>
      <w:r>
        <w:rPr>
          <w:rFonts w:hint="eastAsia"/>
          <w:szCs w:val="22"/>
          <w:shd w:val="pct10" w:color="auto" w:fill="FFFFFF"/>
        </w:rPr>
        <w:t>升级，那么需要升级两</w:t>
      </w:r>
    </w:p>
    <w:p w14:paraId="5F1627A2" w14:textId="77777777" w:rsidR="00C1414D" w:rsidRDefault="00000000">
      <w:pPr>
        <w:ind w:left="720" w:hanging="720"/>
        <w:rPr>
          <w:szCs w:val="22"/>
          <w:shd w:val="pct10" w:color="auto" w:fill="FFFFFF"/>
        </w:rPr>
      </w:pPr>
      <w:r>
        <w:rPr>
          <w:rFonts w:hint="eastAsia"/>
          <w:szCs w:val="22"/>
        </w:rPr>
        <w:t xml:space="preserve">           </w:t>
      </w:r>
      <w:r>
        <w:rPr>
          <w:szCs w:val="22"/>
          <w:shd w:val="pct10" w:color="auto" w:fill="FFFFFF"/>
        </w:rPr>
        <w:t>次，</w:t>
      </w:r>
      <w:r>
        <w:rPr>
          <w:rFonts w:hint="eastAsia"/>
          <w:szCs w:val="22"/>
          <w:shd w:val="pct10" w:color="auto" w:fill="FFFFFF"/>
        </w:rPr>
        <w:t>第一次</w:t>
      </w:r>
      <w:r>
        <w:rPr>
          <w:szCs w:val="22"/>
          <w:shd w:val="pct10" w:color="auto" w:fill="FFFFFF"/>
        </w:rPr>
        <w:t>之后关机重启，</w:t>
      </w:r>
      <w:r>
        <w:rPr>
          <w:rFonts w:hint="eastAsia"/>
          <w:szCs w:val="22"/>
          <w:shd w:val="pct10" w:color="auto" w:fill="FFFFFF"/>
        </w:rPr>
        <w:t>第二次</w:t>
      </w:r>
      <w:r>
        <w:rPr>
          <w:szCs w:val="22"/>
          <w:shd w:val="pct10" w:color="auto" w:fill="FFFFFF"/>
        </w:rPr>
        <w:t>升级</w:t>
      </w:r>
      <w:r>
        <w:rPr>
          <w:rFonts w:hint="eastAsia"/>
          <w:szCs w:val="22"/>
          <w:shd w:val="pct10" w:color="auto" w:fill="FFFFFF"/>
        </w:rPr>
        <w:t>后恢复出厂</w:t>
      </w:r>
      <w:r>
        <w:rPr>
          <w:szCs w:val="22"/>
          <w:shd w:val="pct10" w:color="auto" w:fill="FFFFFF"/>
        </w:rPr>
        <w:t>设置后重启。</w:t>
      </w:r>
    </w:p>
    <w:p w14:paraId="6FFB5BCC" w14:textId="77777777" w:rsidR="00C1414D" w:rsidRDefault="00000000">
      <w:pPr>
        <w:rPr>
          <w:szCs w:val="22"/>
          <w:shd w:val="pct10" w:color="auto" w:fill="FFFFFF"/>
        </w:rPr>
      </w:pPr>
      <w:r>
        <w:rPr>
          <w:rFonts w:hint="eastAsia"/>
          <w:b/>
          <w:color w:val="FFFF00"/>
          <w:highlight w:val="black"/>
          <w:shd w:val="pct10" w:color="auto" w:fill="FFFFFF"/>
        </w:rPr>
        <w:t>提示</w:t>
      </w:r>
      <w:r>
        <w:rPr>
          <w:rFonts w:hint="eastAsia"/>
          <w:b/>
          <w:color w:val="FFFF00"/>
        </w:rPr>
        <w:t xml:space="preserve">    </w:t>
      </w:r>
      <w:r>
        <w:rPr>
          <w:rFonts w:hint="eastAsia"/>
          <w:shd w:val="pct10" w:color="auto" w:fill="FFFFFF"/>
        </w:rPr>
        <w:t>升级固件前，可将</w:t>
      </w:r>
      <w:r>
        <w:rPr>
          <w:rFonts w:hint="eastAsia"/>
          <w:szCs w:val="22"/>
          <w:shd w:val="pct10" w:color="auto" w:fill="FFFFFF"/>
        </w:rPr>
        <w:t>机内设置导出【MENU</w:t>
      </w:r>
      <w:r>
        <w:rPr>
          <w:szCs w:val="22"/>
          <w:shd w:val="pct10" w:color="auto" w:fill="FFFFFF"/>
        </w:rPr>
        <w:sym w:font="Wingdings" w:char="F0E0"/>
      </w:r>
      <w:r>
        <w:rPr>
          <w:szCs w:val="22"/>
          <w:shd w:val="pct10" w:color="auto" w:fill="FFFFFF"/>
        </w:rPr>
        <w:t>系统</w:t>
      </w:r>
      <w:r>
        <w:rPr>
          <w:szCs w:val="22"/>
          <w:shd w:val="pct10" w:color="auto" w:fill="FFFFFF"/>
        </w:rPr>
        <w:sym w:font="Wingdings" w:char="F0E0"/>
      </w:r>
      <w:r>
        <w:rPr>
          <w:szCs w:val="22"/>
          <w:shd w:val="pct10" w:color="auto" w:fill="FFFFFF"/>
        </w:rPr>
        <w:t>导出用户设置/导入用户设置】，</w:t>
      </w:r>
    </w:p>
    <w:p w14:paraId="18FD9B2C" w14:textId="77777777" w:rsidR="00C1414D" w:rsidRDefault="00000000">
      <w:pPr>
        <w:rPr>
          <w:szCs w:val="22"/>
          <w:shd w:val="pct10" w:color="auto" w:fill="FFFFFF"/>
        </w:rPr>
      </w:pPr>
      <w:r>
        <w:rPr>
          <w:rFonts w:hint="eastAsia"/>
          <w:szCs w:val="22"/>
        </w:rPr>
        <w:t xml:space="preserve">           </w:t>
      </w:r>
      <w:r>
        <w:rPr>
          <w:rFonts w:hint="eastAsia"/>
          <w:szCs w:val="22"/>
          <w:shd w:val="pct10" w:color="auto" w:fill="FFFFFF"/>
        </w:rPr>
        <w:t>升级固件完成后再导入设置</w:t>
      </w:r>
      <w:r>
        <w:rPr>
          <w:szCs w:val="22"/>
          <w:shd w:val="pct10" w:color="auto" w:fill="FFFFFF"/>
        </w:rPr>
        <w:t>。</w:t>
      </w:r>
    </w:p>
    <w:p w14:paraId="5436966A" w14:textId="77777777" w:rsidR="00C1414D" w:rsidRDefault="00000000">
      <w:pPr>
        <w:spacing w:before="0" w:after="200" w:line="276" w:lineRule="auto"/>
        <w:rPr>
          <w:szCs w:val="22"/>
          <w:shd w:val="pct10" w:color="auto" w:fill="FFFFFF"/>
        </w:rPr>
      </w:pPr>
      <w:r>
        <w:rPr>
          <w:szCs w:val="22"/>
          <w:shd w:val="pct10" w:color="auto" w:fill="FFFFFF"/>
        </w:rPr>
        <w:br w:type="page"/>
      </w:r>
    </w:p>
    <w:bookmarkStart w:id="976" w:name="_Toc185523856"/>
    <w:bookmarkStart w:id="977" w:name="_Toc365467124"/>
    <w:bookmarkStart w:id="978" w:name="_Toc1607929430"/>
    <w:bookmarkStart w:id="979" w:name="_Toc150181747"/>
    <w:p w14:paraId="4D353986" w14:textId="77777777" w:rsidR="00C1414D" w:rsidRDefault="00000000">
      <w:pPr>
        <w:pStyle w:val="Heading2"/>
      </w:pPr>
      <w:r>
        <w:rPr>
          <w:rFonts w:hint="eastAsia"/>
          <w:noProof/>
        </w:rPr>
        <w:lastRenderedPageBreak/>
        <mc:AlternateContent>
          <mc:Choice Requires="wps">
            <w:drawing>
              <wp:anchor distT="0" distB="0" distL="114300" distR="114300" simplePos="0" relativeHeight="251692032" behindDoc="0" locked="0" layoutInCell="1" allowOverlap="1" wp14:anchorId="1A5D89A4" wp14:editId="11761FFD">
                <wp:simplePos x="0" y="0"/>
                <wp:positionH relativeFrom="column">
                  <wp:posOffset>4769485</wp:posOffset>
                </wp:positionH>
                <wp:positionV relativeFrom="paragraph">
                  <wp:posOffset>165100</wp:posOffset>
                </wp:positionV>
                <wp:extent cx="1891665" cy="3141345"/>
                <wp:effectExtent l="0" t="0" r="0" b="0"/>
                <wp:wrapSquare wrapText="bothSides"/>
                <wp:docPr id="143" name="Text Box 33"/>
                <wp:cNvGraphicFramePr/>
                <a:graphic xmlns:a="http://schemas.openxmlformats.org/drawingml/2006/main">
                  <a:graphicData uri="http://schemas.microsoft.com/office/word/2010/wordprocessingShape">
                    <wps:wsp>
                      <wps:cNvSpPr txBox="1"/>
                      <wps:spPr>
                        <a:xfrm>
                          <a:off x="0" y="0"/>
                          <a:ext cx="1891665" cy="3141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E0751D" w14:textId="77777777" w:rsidR="00C1414D" w:rsidRDefault="00C1414D">
                            <w:pPr>
                              <w:jc w:val="center"/>
                              <w:rPr>
                                <w:b/>
                                <w:color w:val="FFFF00"/>
                                <w:highlight w:val="black"/>
                              </w:rPr>
                            </w:pPr>
                          </w:p>
                          <w:p w14:paraId="19F97F4D" w14:textId="77777777" w:rsidR="00C1414D" w:rsidRDefault="00C1414D">
                            <w:pPr>
                              <w:jc w:val="center"/>
                              <w:rPr>
                                <w:b/>
                                <w:color w:val="FFFF00"/>
                                <w:highlight w:val="black"/>
                              </w:rPr>
                            </w:pPr>
                          </w:p>
                          <w:p w14:paraId="1395756E" w14:textId="77777777" w:rsidR="00C1414D" w:rsidRDefault="00C1414D">
                            <w:pPr>
                              <w:jc w:val="center"/>
                              <w:rPr>
                                <w:b/>
                                <w:color w:val="FFFF00"/>
                                <w:highlight w:val="black"/>
                              </w:rPr>
                            </w:pPr>
                          </w:p>
                          <w:p w14:paraId="67C6C93C" w14:textId="77777777" w:rsidR="00C1414D" w:rsidRDefault="00C1414D">
                            <w:pPr>
                              <w:jc w:val="center"/>
                              <w:rPr>
                                <w:b/>
                                <w:color w:val="FFFF00"/>
                                <w:highlight w:val="black"/>
                              </w:rPr>
                            </w:pPr>
                          </w:p>
                          <w:p w14:paraId="5022FF8D" w14:textId="77777777" w:rsidR="00C1414D" w:rsidRDefault="00C1414D">
                            <w:pPr>
                              <w:jc w:val="center"/>
                              <w:rPr>
                                <w:b/>
                                <w:color w:val="FFFF00"/>
                                <w:highlight w:val="black"/>
                              </w:rPr>
                            </w:pPr>
                          </w:p>
                          <w:p w14:paraId="69B2AE9E" w14:textId="77777777" w:rsidR="00C1414D" w:rsidRDefault="00000000">
                            <w:pPr>
                              <w:jc w:val="center"/>
                              <w:rPr>
                                <w:b/>
                                <w:color w:val="FFFF00"/>
                                <w:sz w:val="18"/>
                              </w:rPr>
                            </w:pPr>
                            <w:r>
                              <w:rPr>
                                <w:rFonts w:hint="eastAsia"/>
                                <w:b/>
                                <w:color w:val="FFFF00"/>
                                <w:sz w:val="18"/>
                                <w:highlight w:val="black"/>
                              </w:rPr>
                              <w:t>菜单操作</w:t>
                            </w:r>
                          </w:p>
                          <w:p w14:paraId="06E1E0E8" w14:textId="77777777" w:rsidR="00C1414D" w:rsidRDefault="00000000">
                            <w:pPr>
                              <w:jc w:val="center"/>
                              <w:rPr>
                                <w:sz w:val="18"/>
                                <w:szCs w:val="22"/>
                              </w:rPr>
                            </w:pPr>
                            <w:r>
                              <w:rPr>
                                <w:rFonts w:hint="eastAsia"/>
                                <w:sz w:val="18"/>
                                <w:szCs w:val="22"/>
                              </w:rPr>
                              <w:t>暗场校正</w:t>
                            </w:r>
                          </w:p>
                          <w:p w14:paraId="227DE146" w14:textId="77777777" w:rsidR="00C1414D" w:rsidRDefault="00000000">
                            <w:pPr>
                              <w:jc w:val="center"/>
                              <w:rPr>
                                <w:sz w:val="18"/>
                              </w:rPr>
                            </w:pPr>
                            <w:r>
                              <w:rPr>
                                <w:rFonts w:hint="eastAsia"/>
                                <w:sz w:val="18"/>
                                <w:szCs w:val="22"/>
                              </w:rPr>
                              <w:t>【MENU</w:t>
                            </w:r>
                            <w:r>
                              <w:rPr>
                                <w:sz w:val="18"/>
                                <w:szCs w:val="22"/>
                              </w:rPr>
                              <w:sym w:font="Wingdings" w:char="F0E0"/>
                            </w:r>
                            <w:r>
                              <w:rPr>
                                <w:rFonts w:hint="eastAsia"/>
                                <w:sz w:val="18"/>
                              </w:rPr>
                              <w:t>校正</w:t>
                            </w:r>
                            <w:r>
                              <w:rPr>
                                <w:sz w:val="18"/>
                              </w:rPr>
                              <w:sym w:font="Wingdings" w:char="F0E0"/>
                            </w:r>
                            <w:r>
                              <w:rPr>
                                <w:rFonts w:hint="eastAsia"/>
                                <w:sz w:val="18"/>
                              </w:rPr>
                              <w:t>暗场校正</w:t>
                            </w:r>
                            <w:r>
                              <w:rPr>
                                <w:rFonts w:hint="eastAsia"/>
                                <w:sz w:val="18"/>
                                <w:szCs w:val="2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33" o:spid="_x0000_s1026" o:spt="202" type="#_x0000_t202" style="position:absolute;left:0pt;margin-left:375.55pt;margin-top:13pt;height:247.35pt;width:148.95pt;mso-wrap-distance-bottom:0pt;mso-wrap-distance-left:9pt;mso-wrap-distance-right:9pt;mso-wrap-distance-top:0pt;z-index:251692032;mso-width-relative:page;mso-height-relative:page;" filled="f" stroked="f" coordsize="21600,21600" o:gfxdata="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ussMAdcAAAALAQAADwAAAAAAAAABACAAAAAiAAAAZHJzL2Rvd25yZXYueG1sUEsBAhQA&#10;FAAAAAgAh07iQNdBsqgsAgAAbgQAAA4AAAAAAAAAAQAgAAAAJgEAAGRycy9lMm9Eb2MueG1sUEsF&#10;BgAAAAAGAAYAWQEAAMQFAAAAAA==&#10;">
                <v:fill on="f" focussize="0,0"/>
                <v:stroke on="f"/>
                <v:imagedata o:title=""/>
                <o:lock v:ext="edit" aspectratio="f"/>
                <v:textbox>
                  <w:txbxContent>
                    <w:p>
                      <w:pPr>
                        <w:jc w:val="center"/>
                        <w:rPr>
                          <w:rFonts w:hint="eastAsia"/>
                          <w:b/>
                          <w:color w:val="FFFF00"/>
                          <w:highlight w:val="black"/>
                        </w:rPr>
                      </w:pPr>
                    </w:p>
                    <w:p>
                      <w:pPr>
                        <w:jc w:val="center"/>
                        <w:rPr>
                          <w:rFonts w:hint="eastAsia"/>
                          <w:b/>
                          <w:color w:val="FFFF00"/>
                          <w:highlight w:val="black"/>
                        </w:rPr>
                      </w:pPr>
                    </w:p>
                    <w:p>
                      <w:pPr>
                        <w:jc w:val="center"/>
                        <w:rPr>
                          <w:rFonts w:hint="eastAsia"/>
                          <w:b/>
                          <w:color w:val="FFFF00"/>
                          <w:highlight w:val="black"/>
                        </w:rPr>
                      </w:pPr>
                    </w:p>
                    <w:p>
                      <w:pPr>
                        <w:jc w:val="center"/>
                        <w:rPr>
                          <w:rFonts w:hint="eastAsia"/>
                          <w:b/>
                          <w:color w:val="FFFF00"/>
                          <w:highlight w:val="black"/>
                        </w:rPr>
                      </w:pPr>
                    </w:p>
                    <w:p>
                      <w:pPr>
                        <w:jc w:val="center"/>
                        <w:rPr>
                          <w:rFonts w:hint="eastAsia"/>
                          <w:b/>
                          <w:color w:val="FFFF00"/>
                          <w:highlight w:val="black"/>
                        </w:rPr>
                      </w:pPr>
                    </w:p>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暗场校正</w:t>
                      </w:r>
                    </w:p>
                    <w:p>
                      <w:pPr>
                        <w:jc w:val="center"/>
                        <w:rPr>
                          <w:rFonts w:hint="eastAsia"/>
                          <w:sz w:val="18"/>
                        </w:rPr>
                      </w:pPr>
                      <w:r>
                        <w:rPr>
                          <w:rFonts w:hint="eastAsia"/>
                          <w:sz w:val="18"/>
                          <w:szCs w:val="22"/>
                        </w:rPr>
                        <w:t>【MENU</w:t>
                      </w:r>
                      <w:r>
                        <w:rPr>
                          <w:sz w:val="18"/>
                          <w:szCs w:val="22"/>
                        </w:rPr>
                        <w:sym w:font="Wingdings" w:char="F0E0"/>
                      </w:r>
                      <w:r>
                        <w:rPr>
                          <w:rFonts w:hint="eastAsia"/>
                          <w:sz w:val="18"/>
                        </w:rPr>
                        <w:t>校正</w:t>
                      </w:r>
                      <w:r>
                        <w:rPr>
                          <w:sz w:val="18"/>
                        </w:rPr>
                        <w:sym w:font="Wingdings" w:char="F0E0"/>
                      </w:r>
                      <w:r>
                        <w:rPr>
                          <w:rFonts w:hint="eastAsia"/>
                          <w:sz w:val="18"/>
                        </w:rPr>
                        <w:t>暗场校正</w:t>
                      </w:r>
                      <w:r>
                        <w:rPr>
                          <w:rFonts w:hint="eastAsia"/>
                          <w:sz w:val="18"/>
                          <w:szCs w:val="22"/>
                        </w:rPr>
                        <w:t>】</w:t>
                      </w:r>
                    </w:p>
                  </w:txbxContent>
                </v:textbox>
                <w10:wrap type="square"/>
              </v:shape>
            </w:pict>
          </mc:Fallback>
        </mc:AlternateContent>
      </w:r>
      <w:r>
        <w:t xml:space="preserve">3.7 </w:t>
      </w:r>
      <w:r>
        <w:rPr>
          <w:rFonts w:hint="eastAsia"/>
        </w:rPr>
        <w:t>校正</w:t>
      </w:r>
      <w:r>
        <w:t>模式</w:t>
      </w:r>
      <w:bookmarkEnd w:id="976"/>
      <w:bookmarkEnd w:id="977"/>
      <w:bookmarkEnd w:id="978"/>
      <w:bookmarkEnd w:id="979"/>
    </w:p>
    <w:p w14:paraId="52380EB9" w14:textId="77777777" w:rsidR="00C1414D" w:rsidRDefault="00000000">
      <w:pPr>
        <w:rPr>
          <w:color w:val="000000" w:themeColor="text1"/>
        </w:rPr>
      </w:pPr>
      <w:r>
        <w:rPr>
          <w:rFonts w:hint="eastAsia"/>
        </w:rPr>
        <w:t>除了</w:t>
      </w:r>
      <w:r>
        <w:t>正常的开机模式，摄影机可以进入</w:t>
      </w:r>
      <w:r>
        <w:rPr>
          <w:rFonts w:hint="eastAsia"/>
        </w:rPr>
        <w:t>校正</w:t>
      </w:r>
      <w:r>
        <w:t>模式</w:t>
      </w:r>
      <w:r>
        <w:rPr>
          <w:rFonts w:hint="eastAsia"/>
        </w:rPr>
        <w:t>，进行暗场</w:t>
      </w:r>
      <w:r>
        <w:t>校正</w:t>
      </w:r>
      <w:r>
        <w:rPr>
          <w:color w:val="000000" w:themeColor="text1"/>
        </w:rPr>
        <w:t>、</w:t>
      </w:r>
      <w:r>
        <w:rPr>
          <w:rFonts w:hint="eastAsia"/>
          <w:color w:val="000000" w:themeColor="text1"/>
        </w:rPr>
        <w:t>降级固件</w:t>
      </w:r>
      <w:r>
        <w:rPr>
          <w:color w:val="000000" w:themeColor="text1"/>
        </w:rPr>
        <w:t>等高级操作，</w:t>
      </w:r>
      <w:r>
        <w:rPr>
          <w:rFonts w:hint="eastAsia"/>
          <w:color w:val="000000" w:themeColor="text1"/>
        </w:rPr>
        <w:t>完成后</w:t>
      </w:r>
      <w:r>
        <w:rPr>
          <w:color w:val="000000" w:themeColor="text1"/>
        </w:rPr>
        <w:t>需要重启进入正常模式使用和拍摄。</w:t>
      </w:r>
    </w:p>
    <w:p w14:paraId="4B99B64F" w14:textId="77777777" w:rsidR="00C1414D" w:rsidRDefault="00000000">
      <w:pPr>
        <w:pStyle w:val="Heading3"/>
      </w:pPr>
      <w:bookmarkStart w:id="980" w:name="_Toc602722648"/>
      <w:bookmarkStart w:id="981" w:name="_Toc150181748"/>
      <w:bookmarkStart w:id="982" w:name="_Toc185523857"/>
      <w:bookmarkStart w:id="983" w:name="_Toc535716162"/>
      <w:r>
        <w:t xml:space="preserve">3.7.1 </w:t>
      </w:r>
      <w:r>
        <w:rPr>
          <w:rFonts w:hint="eastAsia"/>
        </w:rPr>
        <w:t>暗场校正</w:t>
      </w:r>
      <w:bookmarkEnd w:id="980"/>
      <w:bookmarkEnd w:id="981"/>
      <w:bookmarkEnd w:id="982"/>
      <w:bookmarkEnd w:id="983"/>
    </w:p>
    <w:p w14:paraId="62F3CC24" w14:textId="77777777" w:rsidR="00C1414D" w:rsidRDefault="00000000">
      <w:pPr>
        <w:rPr>
          <w:szCs w:val="22"/>
        </w:rPr>
      </w:pPr>
      <w:r>
        <w:rPr>
          <w:rFonts w:hint="eastAsia"/>
          <w:szCs w:val="22"/>
        </w:rPr>
        <w:t>摄影机</w:t>
      </w:r>
      <w:r>
        <w:rPr>
          <w:szCs w:val="22"/>
        </w:rPr>
        <w:t>在校正模式下进行暗场校正，以获得更精准的暗场。出厂的每一台Kinefinity摄影机，均会进行精准的暗场校正；在长时间使用之后，可以进入校正模式，对暗场进行重新校正。恢复出厂设置不会影响暗场数据。</w:t>
      </w:r>
    </w:p>
    <w:p w14:paraId="3DEB59F2" w14:textId="77777777" w:rsidR="00C1414D" w:rsidRDefault="00000000">
      <w:pPr>
        <w:rPr>
          <w:b/>
          <w:szCs w:val="22"/>
        </w:rPr>
      </w:pPr>
      <w:r>
        <w:rPr>
          <w:rFonts w:hint="eastAsia"/>
          <w:b/>
          <w:szCs w:val="22"/>
        </w:rPr>
        <w:t>操作步骤如下：</w:t>
      </w:r>
    </w:p>
    <w:p w14:paraId="08E65CBA" w14:textId="77777777" w:rsidR="00C1414D" w:rsidRDefault="00000000">
      <w:pPr>
        <w:pStyle w:val="ListParagraph"/>
        <w:numPr>
          <w:ilvl w:val="0"/>
          <w:numId w:val="41"/>
        </w:numPr>
        <w:spacing w:before="60" w:after="0" w:line="240" w:lineRule="auto"/>
        <w:ind w:left="714" w:firstLineChars="0" w:hanging="357"/>
        <w:rPr>
          <w:szCs w:val="22"/>
        </w:rPr>
      </w:pPr>
      <w:r>
        <w:rPr>
          <w:rFonts w:hint="eastAsia"/>
          <w:b/>
          <w:szCs w:val="22"/>
        </w:rPr>
        <w:t>进入校正模式</w:t>
      </w:r>
      <w:r>
        <w:rPr>
          <w:rFonts w:hint="eastAsia"/>
          <w:szCs w:val="22"/>
        </w:rPr>
        <w:t>：</w:t>
      </w:r>
      <w:r>
        <w:rPr>
          <w:szCs w:val="22"/>
        </w:rPr>
        <w:t>关闭摄影机</w:t>
      </w:r>
      <w:r>
        <w:rPr>
          <w:rFonts w:hint="eastAsia"/>
          <w:szCs w:val="22"/>
        </w:rPr>
        <w:t>，</w:t>
      </w:r>
      <w:r>
        <w:rPr>
          <w:szCs w:val="22"/>
        </w:rPr>
        <w:t>按着</w:t>
      </w:r>
      <w:r>
        <w:rPr>
          <w:rFonts w:hint="eastAsia"/>
          <w:szCs w:val="22"/>
        </w:rPr>
        <w:t>【MENU】</w:t>
      </w:r>
      <w:r>
        <w:rPr>
          <w:szCs w:val="22"/>
        </w:rPr>
        <w:t>按键的同时，按电源键开机，3秒之后，松开</w:t>
      </w:r>
      <w:r>
        <w:rPr>
          <w:rFonts w:hint="eastAsia"/>
          <w:szCs w:val="22"/>
        </w:rPr>
        <w:t>MENU</w:t>
      </w:r>
      <w:r>
        <w:rPr>
          <w:szCs w:val="22"/>
        </w:rPr>
        <w:t>按键。即可进入校正模式；</w:t>
      </w:r>
    </w:p>
    <w:p w14:paraId="08800DD0" w14:textId="77777777" w:rsidR="00C1414D" w:rsidRDefault="00000000">
      <w:pPr>
        <w:pStyle w:val="ListParagraph"/>
        <w:numPr>
          <w:ilvl w:val="0"/>
          <w:numId w:val="41"/>
        </w:numPr>
        <w:spacing w:before="60" w:after="0" w:line="240" w:lineRule="auto"/>
        <w:ind w:left="714" w:firstLineChars="0" w:hanging="357"/>
        <w:rPr>
          <w:szCs w:val="22"/>
        </w:rPr>
      </w:pPr>
      <w:r>
        <w:rPr>
          <w:rFonts w:hint="eastAsia"/>
          <w:b/>
          <w:szCs w:val="22"/>
        </w:rPr>
        <w:t>校正</w:t>
      </w:r>
      <w:r>
        <w:rPr>
          <w:rFonts w:hint="eastAsia"/>
          <w:szCs w:val="22"/>
        </w:rPr>
        <w:t>：</w:t>
      </w:r>
      <w:r>
        <w:rPr>
          <w:szCs w:val="22"/>
        </w:rPr>
        <w:t>在校正模式下，用镜头盖/卡口盖确保画面全黑；通过系统菜单选择暗场校正，约5分钟左右即可完成；</w:t>
      </w:r>
    </w:p>
    <w:p w14:paraId="339E878E" w14:textId="77777777" w:rsidR="00C1414D" w:rsidRDefault="00000000">
      <w:pPr>
        <w:pStyle w:val="ListParagraph"/>
        <w:numPr>
          <w:ilvl w:val="0"/>
          <w:numId w:val="41"/>
        </w:numPr>
        <w:spacing w:before="60" w:after="0" w:line="240" w:lineRule="auto"/>
        <w:ind w:left="714" w:firstLineChars="0" w:hanging="357"/>
        <w:rPr>
          <w:szCs w:val="22"/>
        </w:rPr>
      </w:pPr>
      <w:r>
        <w:rPr>
          <w:b/>
          <w:szCs w:val="22"/>
        </w:rPr>
        <w:t>恢复出厂设置</w:t>
      </w:r>
      <w:r>
        <w:rPr>
          <w:rFonts w:hint="eastAsia"/>
          <w:szCs w:val="22"/>
        </w:rPr>
        <w:t>：</w:t>
      </w:r>
      <w:r>
        <w:rPr>
          <w:rFonts w:hint="eastAsia"/>
        </w:rPr>
        <w:t>【</w:t>
      </w:r>
      <w:r>
        <w:t>MENU</w:t>
      </w:r>
      <w:r>
        <w:sym w:font="Wingdings" w:char="F0E0"/>
      </w:r>
      <w:r>
        <w:rPr>
          <w:rFonts w:hint="eastAsia"/>
          <w:szCs w:val="22"/>
        </w:rPr>
        <w:t>系统</w:t>
      </w:r>
      <w:r>
        <w:rPr>
          <w:szCs w:val="22"/>
        </w:rPr>
        <w:sym w:font="Wingdings" w:char="F0E0"/>
      </w:r>
      <w:r>
        <w:rPr>
          <w:rFonts w:hint="eastAsia"/>
          <w:szCs w:val="22"/>
        </w:rPr>
        <w:t>系统设置</w:t>
      </w:r>
      <w:r>
        <w:sym w:font="Wingdings" w:char="F0E0"/>
      </w:r>
      <w:r>
        <w:rPr>
          <w:rFonts w:hint="eastAsia"/>
          <w:szCs w:val="22"/>
        </w:rPr>
        <w:t>恢复出厂设置</w:t>
      </w:r>
      <w:r>
        <w:rPr>
          <w:szCs w:val="22"/>
        </w:rPr>
        <w:t>】</w:t>
      </w:r>
      <w:r>
        <w:rPr>
          <w:rFonts w:hint="eastAsia"/>
          <w:szCs w:val="22"/>
        </w:rPr>
        <w:t>，重启</w:t>
      </w:r>
      <w:r>
        <w:rPr>
          <w:szCs w:val="22"/>
        </w:rPr>
        <w:t>摄影机即可。</w:t>
      </w:r>
    </w:p>
    <w:p w14:paraId="63C325C1" w14:textId="77777777" w:rsidR="00C1414D" w:rsidRDefault="00000000">
      <w:pPr>
        <w:rPr>
          <w:shd w:val="pct10" w:color="auto" w:fill="FFFFFF"/>
        </w:rPr>
      </w:pPr>
      <w:bookmarkStart w:id="984" w:name="_Hlk113639248"/>
      <w:r>
        <w:rPr>
          <w:rFonts w:hint="eastAsia"/>
          <w:b/>
          <w:color w:val="FFFF00"/>
          <w:highlight w:val="black"/>
          <w:shd w:val="pct10" w:color="auto" w:fill="FFFFFF"/>
        </w:rPr>
        <w:t>提示</w:t>
      </w:r>
      <w:r>
        <w:rPr>
          <w:b/>
          <w:color w:val="FFFF00"/>
        </w:rPr>
        <w:t xml:space="preserve">    </w:t>
      </w:r>
      <w:commentRangeStart w:id="985"/>
      <w:r>
        <w:rPr>
          <w:rFonts w:hint="eastAsia"/>
          <w:shd w:val="pct10" w:color="auto" w:fill="FFFFFF"/>
        </w:rPr>
        <w:t>经过</w:t>
      </w:r>
      <w:commentRangeEnd w:id="985"/>
      <w:r>
        <w:rPr>
          <w:rStyle w:val="CommentReference"/>
          <w:rFonts w:cstheme="minorBidi"/>
          <w:color w:val="000000" w:themeColor="text1"/>
        </w:rPr>
        <w:commentReference w:id="985"/>
      </w:r>
      <w:r>
        <w:rPr>
          <w:rFonts w:hint="eastAsia"/>
          <w:shd w:val="pct10" w:color="auto" w:fill="FFFFFF"/>
        </w:rPr>
        <w:t>暗场校正，在正常的</w:t>
      </w:r>
      <w:r>
        <w:rPr>
          <w:shd w:val="pct10" w:color="auto" w:fill="FFFFFF"/>
        </w:rPr>
        <w:t>ISO范围内没有</w:t>
      </w:r>
      <w:r>
        <w:rPr>
          <w:rFonts w:hint="eastAsia"/>
          <w:shd w:val="pct10" w:color="auto" w:fill="FFFFFF"/>
        </w:rPr>
        <w:t>无效</w:t>
      </w:r>
      <w:r>
        <w:rPr>
          <w:shd w:val="pct10" w:color="auto" w:fill="FFFFFF"/>
        </w:rPr>
        <w:t>像素，但当ISO极高时，可能</w:t>
      </w:r>
    </w:p>
    <w:p w14:paraId="31B71730" w14:textId="77777777" w:rsidR="00C1414D" w:rsidRDefault="00000000">
      <w:pPr>
        <w:ind w:firstLineChars="320" w:firstLine="640"/>
        <w:rPr>
          <w:szCs w:val="22"/>
          <w:shd w:val="pct10" w:color="auto" w:fill="FFFFFF"/>
        </w:rPr>
      </w:pPr>
      <w:r>
        <w:rPr>
          <w:shd w:val="pct10" w:color="auto" w:fill="FFFFFF"/>
        </w:rPr>
        <w:t>会有一些红/绿/蓝点</w:t>
      </w:r>
      <w:r>
        <w:rPr>
          <w:szCs w:val="22"/>
          <w:shd w:val="pct10" w:color="auto" w:fill="FFFFFF"/>
        </w:rPr>
        <w:t>。</w:t>
      </w:r>
    </w:p>
    <w:p w14:paraId="58015FAF" w14:textId="77777777" w:rsidR="00C1414D" w:rsidRDefault="00000000">
      <w:pPr>
        <w:rPr>
          <w:shd w:val="pct10" w:color="auto" w:fill="FFFFFF"/>
        </w:rPr>
      </w:pPr>
      <w:r>
        <w:rPr>
          <w:rFonts w:hint="eastAsia"/>
          <w:b/>
          <w:color w:val="FFFF00"/>
          <w:highlight w:val="black"/>
          <w:shd w:val="pct10" w:color="auto" w:fill="FFFFFF"/>
        </w:rPr>
        <w:t>提示</w:t>
      </w:r>
      <w:r>
        <w:rPr>
          <w:b/>
          <w:color w:val="FFFF00"/>
        </w:rPr>
        <w:t xml:space="preserve">    </w:t>
      </w:r>
      <w:r>
        <w:rPr>
          <w:rFonts w:hint="eastAsia"/>
          <w:shd w:val="pct10" w:color="auto" w:fill="FFFFFF"/>
        </w:rPr>
        <w:t>如果在某些画面中出现白点，可能是由于光射线造成的，而不是由于</w:t>
      </w:r>
      <w:r>
        <w:rPr>
          <w:shd w:val="pct10" w:color="auto" w:fill="FFFFFF"/>
        </w:rPr>
        <w:t>CMOS</w:t>
      </w:r>
    </w:p>
    <w:p w14:paraId="47C08ED8" w14:textId="77777777" w:rsidR="00C1414D" w:rsidRDefault="00000000">
      <w:pPr>
        <w:ind w:firstLineChars="320" w:firstLine="640"/>
        <w:rPr>
          <w:szCs w:val="22"/>
          <w:shd w:val="pct10" w:color="auto" w:fill="FFFFFF"/>
        </w:rPr>
      </w:pPr>
      <w:r>
        <w:rPr>
          <w:shd w:val="pct10" w:color="auto" w:fill="FFFFFF"/>
        </w:rPr>
        <w:t>成像传感器的故障造成的</w:t>
      </w:r>
    </w:p>
    <w:bookmarkStart w:id="986" w:name="_3.7.2_校正模式升级/降级固件"/>
    <w:bookmarkStart w:id="987" w:name="_Toc150181749"/>
    <w:bookmarkStart w:id="988" w:name="_Toc1530086510"/>
    <w:bookmarkStart w:id="989" w:name="_Toc185523858"/>
    <w:bookmarkStart w:id="990" w:name="_Toc279182037"/>
    <w:bookmarkEnd w:id="984"/>
    <w:bookmarkEnd w:id="986"/>
    <w:p w14:paraId="4134DF3E" w14:textId="77777777" w:rsidR="00C1414D" w:rsidRDefault="00000000">
      <w:pPr>
        <w:pStyle w:val="Heading3"/>
      </w:pPr>
      <w:r>
        <w:rPr>
          <w:noProof/>
        </w:rPr>
        <mc:AlternateContent>
          <mc:Choice Requires="wps">
            <w:drawing>
              <wp:anchor distT="0" distB="0" distL="114300" distR="114300" simplePos="0" relativeHeight="251697152" behindDoc="0" locked="0" layoutInCell="1" allowOverlap="1" wp14:anchorId="7BB5E45B" wp14:editId="0C0660C9">
                <wp:simplePos x="0" y="0"/>
                <wp:positionH relativeFrom="column">
                  <wp:posOffset>4838065</wp:posOffset>
                </wp:positionH>
                <wp:positionV relativeFrom="paragraph">
                  <wp:posOffset>542290</wp:posOffset>
                </wp:positionV>
                <wp:extent cx="1823085" cy="2440940"/>
                <wp:effectExtent l="0" t="0" r="0" b="0"/>
                <wp:wrapSquare wrapText="bothSides"/>
                <wp:docPr id="144" name="Text Box 31"/>
                <wp:cNvGraphicFramePr/>
                <a:graphic xmlns:a="http://schemas.openxmlformats.org/drawingml/2006/main">
                  <a:graphicData uri="http://schemas.microsoft.com/office/word/2010/wordprocessingShape">
                    <wps:wsp>
                      <wps:cNvSpPr txBox="1"/>
                      <wps:spPr>
                        <a:xfrm>
                          <a:off x="0" y="0"/>
                          <a:ext cx="1823085" cy="2440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DEC8F9" w14:textId="77777777" w:rsidR="00C1414D" w:rsidRDefault="00C1414D">
                            <w:pPr>
                              <w:jc w:val="center"/>
                              <w:rPr>
                                <w:b/>
                                <w:color w:val="FFFF00"/>
                                <w:highlight w:val="black"/>
                              </w:rPr>
                            </w:pPr>
                          </w:p>
                          <w:p w14:paraId="4ED0A796" w14:textId="77777777" w:rsidR="00C1414D" w:rsidRDefault="00C1414D">
                            <w:pPr>
                              <w:jc w:val="center"/>
                              <w:rPr>
                                <w:b/>
                                <w:color w:val="FFFF00"/>
                                <w:highlight w:val="black"/>
                              </w:rPr>
                            </w:pPr>
                          </w:p>
                          <w:p w14:paraId="35BA08FF" w14:textId="77777777" w:rsidR="00C1414D" w:rsidRDefault="00000000">
                            <w:pPr>
                              <w:jc w:val="center"/>
                              <w:rPr>
                                <w:b/>
                                <w:color w:val="FFFF00"/>
                                <w:sz w:val="18"/>
                              </w:rPr>
                            </w:pPr>
                            <w:r>
                              <w:rPr>
                                <w:rFonts w:hint="eastAsia"/>
                                <w:b/>
                                <w:color w:val="FFFF00"/>
                                <w:sz w:val="18"/>
                                <w:highlight w:val="black"/>
                              </w:rPr>
                              <w:t>菜单操作</w:t>
                            </w:r>
                          </w:p>
                          <w:p w14:paraId="3CF800DE" w14:textId="77777777" w:rsidR="00C1414D" w:rsidRDefault="00000000">
                            <w:pPr>
                              <w:jc w:val="center"/>
                              <w:rPr>
                                <w:sz w:val="18"/>
                                <w:szCs w:val="22"/>
                              </w:rPr>
                            </w:pPr>
                            <w:r>
                              <w:rPr>
                                <w:rFonts w:hint="eastAsia"/>
                                <w:sz w:val="18"/>
                                <w:szCs w:val="22"/>
                              </w:rPr>
                              <w:t>升级固件</w:t>
                            </w:r>
                          </w:p>
                          <w:p w14:paraId="11462383" w14:textId="77777777" w:rsidR="00C1414D" w:rsidRDefault="00000000">
                            <w:pPr>
                              <w:jc w:val="center"/>
                              <w:rPr>
                                <w:sz w:val="18"/>
                              </w:rPr>
                            </w:pPr>
                            <w:r>
                              <w:rPr>
                                <w:rFonts w:hint="eastAsia"/>
                                <w:sz w:val="18"/>
                                <w:szCs w:val="22"/>
                              </w:rPr>
                              <w:t>【</w:t>
                            </w:r>
                            <w:r>
                              <w:rPr>
                                <w:rFonts w:hint="eastAsia"/>
                                <w:sz w:val="18"/>
                              </w:rPr>
                              <w:t>M</w:t>
                            </w:r>
                            <w:r>
                              <w:rPr>
                                <w:sz w:val="18"/>
                              </w:rPr>
                              <w:t>ENU</w:t>
                            </w:r>
                            <w:r>
                              <w:rPr>
                                <w:sz w:val="18"/>
                              </w:rPr>
                              <w:sym w:font="Wingdings" w:char="F0E0"/>
                            </w:r>
                            <w:r>
                              <w:rPr>
                                <w:rFonts w:hint="eastAsia"/>
                                <w:sz w:val="18"/>
                                <w:szCs w:val="22"/>
                              </w:rPr>
                              <w:t>系统</w:t>
                            </w:r>
                            <w:r>
                              <w:rPr>
                                <w:sz w:val="18"/>
                              </w:rPr>
                              <w:sym w:font="Wingdings" w:char="F0E0"/>
                            </w:r>
                            <w:r>
                              <w:rPr>
                                <w:rFonts w:hint="eastAsia"/>
                                <w:sz w:val="18"/>
                                <w:szCs w:val="22"/>
                              </w:rPr>
                              <w:t>升级固件】</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31" o:spid="_x0000_s1026" o:spt="202" type="#_x0000_t202" style="position:absolute;left:0pt;margin-left:380.95pt;margin-top:42.7pt;height:192.2pt;width:143.55pt;mso-wrap-distance-bottom:0pt;mso-wrap-distance-left:9pt;mso-wrap-distance-right:9pt;mso-wrap-distance-top:0pt;z-index:251697152;mso-width-relative:page;mso-height-relative:page;" filled="f" stroked="f" coordsize="21600,21600" o:gfxdata="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V3IsbYAAAACwEAAA8AAAAAAAAAAQAgAAAAIgAAAGRycy9kb3ducmV2LnhtbFBLAQIU&#10;ABQAAAAIAIdO4kBVC+FyLAIAAG4EAAAOAAAAAAAAAAEAIAAAACcBAABkcnMvZTJvRG9jLnhtbFBL&#10;BQYAAAAABgAGAFkBAADFBQAAAAA=&#10;">
                <v:fill on="f" focussize="0,0"/>
                <v:stroke on="f"/>
                <v:imagedata o:title=""/>
                <o:lock v:ext="edit" aspectratio="f"/>
                <v:textbox>
                  <w:txbxContent>
                    <w:p>
                      <w:pPr>
                        <w:jc w:val="center"/>
                        <w:rPr>
                          <w:rFonts w:hint="eastAsia"/>
                          <w:b/>
                          <w:color w:val="FFFF00"/>
                          <w:highlight w:val="black"/>
                        </w:rPr>
                      </w:pPr>
                    </w:p>
                    <w:p>
                      <w:pPr>
                        <w:jc w:val="center"/>
                        <w:rPr>
                          <w:rFonts w:hint="eastAsia"/>
                          <w:b/>
                          <w:color w:val="FFFF00"/>
                          <w:highlight w:val="black"/>
                        </w:rPr>
                      </w:pPr>
                    </w:p>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升级固件</w:t>
                      </w:r>
                    </w:p>
                    <w:p>
                      <w:pPr>
                        <w:jc w:val="center"/>
                        <w:rPr>
                          <w:rFonts w:hint="eastAsia"/>
                          <w:sz w:val="18"/>
                        </w:rPr>
                      </w:pPr>
                      <w:r>
                        <w:rPr>
                          <w:rFonts w:hint="eastAsia"/>
                          <w:sz w:val="18"/>
                          <w:szCs w:val="22"/>
                        </w:rPr>
                        <w:t>【</w:t>
                      </w:r>
                      <w:r>
                        <w:rPr>
                          <w:rFonts w:hint="eastAsia"/>
                          <w:sz w:val="18"/>
                        </w:rPr>
                        <w:t>M</w:t>
                      </w:r>
                      <w:r>
                        <w:rPr>
                          <w:sz w:val="18"/>
                        </w:rPr>
                        <w:t>ENU</w:t>
                      </w:r>
                      <w:r>
                        <w:rPr>
                          <w:sz w:val="18"/>
                        </w:rPr>
                        <w:sym w:font="Wingdings" w:char="F0E0"/>
                      </w:r>
                      <w:r>
                        <w:rPr>
                          <w:rFonts w:hint="eastAsia"/>
                          <w:sz w:val="18"/>
                          <w:szCs w:val="22"/>
                        </w:rPr>
                        <w:t>系统</w:t>
                      </w:r>
                      <w:r>
                        <w:rPr>
                          <w:sz w:val="18"/>
                        </w:rPr>
                        <w:sym w:font="Wingdings" w:char="F0E0"/>
                      </w:r>
                      <w:r>
                        <w:rPr>
                          <w:rFonts w:hint="eastAsia"/>
                          <w:sz w:val="18"/>
                          <w:szCs w:val="22"/>
                        </w:rPr>
                        <w:t>升级固件】</w:t>
                      </w:r>
                    </w:p>
                  </w:txbxContent>
                </v:textbox>
                <w10:wrap type="square"/>
              </v:shape>
            </w:pict>
          </mc:Fallback>
        </mc:AlternateContent>
      </w:r>
      <w:r>
        <w:t>3.7.</w:t>
      </w:r>
      <w:r>
        <w:rPr>
          <w:rFonts w:hint="eastAsia"/>
        </w:rPr>
        <w:t>2</w:t>
      </w:r>
      <w:r>
        <w:t xml:space="preserve"> </w:t>
      </w:r>
      <w:r>
        <w:rPr>
          <w:rFonts w:hint="eastAsia"/>
        </w:rPr>
        <w:t>校正</w:t>
      </w:r>
      <w:r>
        <w:t>模式升级</w:t>
      </w:r>
      <w:r>
        <w:rPr>
          <w:rFonts w:hint="eastAsia"/>
        </w:rPr>
        <w:t>/降级</w:t>
      </w:r>
      <w:r>
        <w:t>固件</w:t>
      </w:r>
      <w:bookmarkEnd w:id="987"/>
      <w:bookmarkEnd w:id="988"/>
      <w:bookmarkEnd w:id="989"/>
      <w:bookmarkEnd w:id="990"/>
    </w:p>
    <w:p w14:paraId="4ACD0A6B" w14:textId="77777777" w:rsidR="00C1414D" w:rsidRDefault="00000000">
      <w:pPr>
        <w:rPr>
          <w:b/>
        </w:rPr>
      </w:pPr>
      <w:r>
        <w:rPr>
          <w:rFonts w:hint="eastAsia"/>
        </w:rPr>
        <w:t>升级</w:t>
      </w:r>
      <w:r>
        <w:t>过程中如果遇到</w:t>
      </w:r>
      <w:r>
        <w:rPr>
          <w:rFonts w:hint="eastAsia"/>
        </w:rPr>
        <w:t>意外</w:t>
      </w:r>
      <w:r>
        <w:t>断电</w:t>
      </w:r>
      <w:r>
        <w:rPr>
          <w:rFonts w:hint="eastAsia"/>
        </w:rPr>
        <w:t>，摄影机</w:t>
      </w:r>
      <w:r>
        <w:t>系统很可能已经损坏，无法开机，需要返厂维修，但也可以</w:t>
      </w:r>
      <w:r>
        <w:rPr>
          <w:rFonts w:hint="eastAsia"/>
        </w:rPr>
        <w:t>尝试是否能在校正</w:t>
      </w:r>
      <w:r>
        <w:t>模式</w:t>
      </w:r>
      <w:r>
        <w:rPr>
          <w:rFonts w:hint="eastAsia"/>
        </w:rPr>
        <w:t>下</w:t>
      </w:r>
      <w:r>
        <w:t>开机。</w:t>
      </w:r>
      <w:r>
        <w:rPr>
          <w:rFonts w:hint="eastAsia"/>
          <w:b/>
        </w:rPr>
        <w:t xml:space="preserve"> </w:t>
      </w:r>
    </w:p>
    <w:p w14:paraId="37157CB2" w14:textId="77777777" w:rsidR="00C1414D" w:rsidRDefault="00000000">
      <w:r>
        <w:rPr>
          <w:rFonts w:hint="eastAsia"/>
          <w:b/>
        </w:rPr>
        <w:t>操作步骤如下</w:t>
      </w:r>
      <w:r>
        <w:rPr>
          <w:b/>
        </w:rPr>
        <w:t>：</w:t>
      </w:r>
    </w:p>
    <w:p w14:paraId="4E5D79A0" w14:textId="77777777" w:rsidR="00C1414D" w:rsidRDefault="00000000">
      <w:pPr>
        <w:pStyle w:val="ListParagraph"/>
        <w:numPr>
          <w:ilvl w:val="0"/>
          <w:numId w:val="42"/>
        </w:numPr>
        <w:spacing w:before="60" w:after="0" w:line="240" w:lineRule="auto"/>
        <w:ind w:left="714" w:firstLineChars="0" w:hanging="357"/>
      </w:pPr>
      <w:r>
        <w:rPr>
          <w:b/>
        </w:rPr>
        <w:t>进入校正模式</w:t>
      </w:r>
      <w:r>
        <w:t>：摄影机关闭状态下，按住【</w:t>
      </w:r>
      <w:r>
        <w:rPr>
          <w:rFonts w:hint="eastAsia"/>
        </w:rPr>
        <w:t>MENU</w:t>
      </w:r>
      <w:r>
        <w:t>】按键的同时，按电源开关开机，3秒之后，松开菜单按键</w:t>
      </w:r>
      <w:r>
        <w:rPr>
          <w:rFonts w:hint="eastAsia"/>
        </w:rPr>
        <w:t>，</w:t>
      </w:r>
      <w:r>
        <w:t>等待</w:t>
      </w:r>
      <w:r>
        <w:rPr>
          <w:rFonts w:hint="eastAsia"/>
        </w:rPr>
        <w:t>20秒钟</w:t>
      </w:r>
      <w:r>
        <w:t>左右直至进入取景界面</w:t>
      </w:r>
      <w:r>
        <w:rPr>
          <w:rFonts w:hint="eastAsia"/>
        </w:rPr>
        <w:t>；</w:t>
      </w:r>
    </w:p>
    <w:p w14:paraId="730FDB78" w14:textId="77777777" w:rsidR="00C1414D" w:rsidRDefault="00000000">
      <w:pPr>
        <w:pStyle w:val="ListParagraph"/>
        <w:numPr>
          <w:ilvl w:val="0"/>
          <w:numId w:val="42"/>
        </w:numPr>
        <w:spacing w:before="60" w:after="0" w:line="240" w:lineRule="auto"/>
        <w:ind w:left="714" w:firstLineChars="0" w:hanging="357"/>
      </w:pPr>
      <w:r>
        <w:rPr>
          <w:rFonts w:hint="eastAsia"/>
          <w:b/>
        </w:rPr>
        <w:t>升级</w:t>
      </w:r>
      <w:r>
        <w:rPr>
          <w:rFonts w:hint="eastAsia"/>
        </w:rPr>
        <w:t>：进入【MENU</w:t>
      </w:r>
      <w:r>
        <w:sym w:font="Wingdings" w:char="F0E0"/>
      </w:r>
      <w:r>
        <w:t>系统</w:t>
      </w:r>
      <w:r>
        <w:sym w:font="Wingdings" w:char="F0E0"/>
      </w:r>
      <w:r>
        <w:t>升级固件】，确认升级后，等待</w:t>
      </w:r>
      <w:r>
        <w:rPr>
          <w:rFonts w:hint="eastAsia"/>
        </w:rPr>
        <w:t>30</w:t>
      </w:r>
      <w:r>
        <w:t>分钟左右，系统给出升级成功的提示信息；</w:t>
      </w:r>
    </w:p>
    <w:p w14:paraId="42637D76" w14:textId="77777777" w:rsidR="00C1414D" w:rsidRDefault="00000000">
      <w:pPr>
        <w:pStyle w:val="ListParagraph"/>
        <w:numPr>
          <w:ilvl w:val="0"/>
          <w:numId w:val="42"/>
        </w:numPr>
        <w:spacing w:before="60" w:after="0" w:line="240" w:lineRule="auto"/>
        <w:ind w:left="714" w:firstLineChars="0" w:hanging="357"/>
      </w:pPr>
      <w:r>
        <w:rPr>
          <w:rFonts w:hint="eastAsia"/>
          <w:b/>
        </w:rPr>
        <w:t>重启</w:t>
      </w:r>
      <w:r>
        <w:rPr>
          <w:rFonts w:hint="eastAsia"/>
        </w:rPr>
        <w:t>：关机，拔出</w:t>
      </w:r>
      <w:r>
        <w:t>U盘；再开机，即可使用新的固件。</w:t>
      </w:r>
    </w:p>
    <w:p w14:paraId="7DD0DCDF" w14:textId="77777777" w:rsidR="00C1414D" w:rsidRDefault="00000000">
      <w:r>
        <w:rPr>
          <w:rFonts w:hint="eastAsia"/>
          <w:b/>
          <w:color w:val="FFFF00"/>
          <w:highlight w:val="black"/>
          <w:shd w:val="pct10" w:color="auto" w:fill="FFFFFF"/>
        </w:rPr>
        <w:t>提示</w:t>
      </w:r>
      <w:r>
        <w:rPr>
          <w:rFonts w:hint="eastAsia"/>
          <w:b/>
          <w:color w:val="FFFF00"/>
        </w:rPr>
        <w:t xml:space="preserve">    </w:t>
      </w:r>
      <w:r>
        <w:rPr>
          <w:szCs w:val="22"/>
          <w:shd w:val="pct10" w:color="auto" w:fill="FFFFFF"/>
        </w:rPr>
        <w:t>升级完固件之后，</w:t>
      </w:r>
      <w:r>
        <w:rPr>
          <w:rFonts w:hint="eastAsia"/>
          <w:szCs w:val="22"/>
          <w:shd w:val="pct10" w:color="auto" w:fill="FFFFFF"/>
        </w:rPr>
        <w:t>仍然</w:t>
      </w:r>
      <w:r>
        <w:rPr>
          <w:szCs w:val="22"/>
          <w:shd w:val="pct10" w:color="auto" w:fill="FFFFFF"/>
        </w:rPr>
        <w:t>建议恢复出厂设置。</w:t>
      </w:r>
      <w:bookmarkStart w:id="991" w:name="_3.6.3_校正水平仪"/>
      <w:bookmarkStart w:id="992" w:name="_3.7.3_校正水平仪"/>
      <w:bookmarkStart w:id="993" w:name="_Toc2108210811"/>
      <w:bookmarkStart w:id="994" w:name="_Toc150181750"/>
      <w:bookmarkEnd w:id="991"/>
      <w:bookmarkEnd w:id="992"/>
    </w:p>
    <w:bookmarkStart w:id="995" w:name="_Toc185523859"/>
    <w:bookmarkStart w:id="996" w:name="_Toc47300745"/>
    <w:p w14:paraId="50B66261" w14:textId="77777777" w:rsidR="00C1414D" w:rsidRDefault="00000000">
      <w:pPr>
        <w:pStyle w:val="Heading3"/>
      </w:pPr>
      <w:r>
        <w:rPr>
          <w:rFonts w:hint="eastAsia"/>
          <w:noProof/>
        </w:rPr>
        <w:lastRenderedPageBreak/>
        <mc:AlternateContent>
          <mc:Choice Requires="wps">
            <w:drawing>
              <wp:anchor distT="0" distB="0" distL="114300" distR="114300" simplePos="0" relativeHeight="251670528" behindDoc="0" locked="0" layoutInCell="1" allowOverlap="1" wp14:anchorId="6BBBBDE2" wp14:editId="1C707027">
                <wp:simplePos x="0" y="0"/>
                <wp:positionH relativeFrom="column">
                  <wp:posOffset>4772025</wp:posOffset>
                </wp:positionH>
                <wp:positionV relativeFrom="paragraph">
                  <wp:posOffset>196850</wp:posOffset>
                </wp:positionV>
                <wp:extent cx="1891665" cy="1809750"/>
                <wp:effectExtent l="0" t="0" r="0" b="0"/>
                <wp:wrapSquare wrapText="bothSides"/>
                <wp:docPr id="2" name="Text Box 33"/>
                <wp:cNvGraphicFramePr/>
                <a:graphic xmlns:a="http://schemas.openxmlformats.org/drawingml/2006/main">
                  <a:graphicData uri="http://schemas.microsoft.com/office/word/2010/wordprocessingShape">
                    <wps:wsp>
                      <wps:cNvSpPr txBox="1"/>
                      <wps:spPr>
                        <a:xfrm>
                          <a:off x="0" y="0"/>
                          <a:ext cx="1891665" cy="18097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9F95E3" w14:textId="77777777" w:rsidR="00C1414D" w:rsidRDefault="00000000">
                            <w:pPr>
                              <w:jc w:val="center"/>
                              <w:rPr>
                                <w:b/>
                                <w:color w:val="FFFF00"/>
                                <w:sz w:val="18"/>
                              </w:rPr>
                            </w:pPr>
                            <w:r>
                              <w:rPr>
                                <w:rFonts w:hint="eastAsia"/>
                                <w:b/>
                                <w:color w:val="FFFF00"/>
                                <w:sz w:val="18"/>
                                <w:highlight w:val="black"/>
                              </w:rPr>
                              <w:t>菜单操作</w:t>
                            </w:r>
                          </w:p>
                          <w:p w14:paraId="6845FD94" w14:textId="77777777" w:rsidR="00C1414D" w:rsidRDefault="00000000">
                            <w:pPr>
                              <w:jc w:val="center"/>
                              <w:rPr>
                                <w:sz w:val="18"/>
                                <w:szCs w:val="22"/>
                              </w:rPr>
                            </w:pPr>
                            <w:r>
                              <w:rPr>
                                <w:rFonts w:hint="eastAsia"/>
                                <w:sz w:val="18"/>
                                <w:szCs w:val="22"/>
                              </w:rPr>
                              <w:t>暗场校正</w:t>
                            </w:r>
                          </w:p>
                          <w:p w14:paraId="601E07FB" w14:textId="77777777" w:rsidR="00C1414D" w:rsidRDefault="00000000">
                            <w:pPr>
                              <w:jc w:val="center"/>
                              <w:rPr>
                                <w:sz w:val="18"/>
                              </w:rPr>
                            </w:pPr>
                            <w:r>
                              <w:rPr>
                                <w:rFonts w:hint="eastAsia"/>
                                <w:sz w:val="18"/>
                                <w:szCs w:val="22"/>
                              </w:rPr>
                              <w:t>【MENU</w:t>
                            </w:r>
                            <w:r>
                              <w:rPr>
                                <w:sz w:val="18"/>
                                <w:szCs w:val="22"/>
                              </w:rPr>
                              <w:sym w:font="Wingdings" w:char="F0E0"/>
                            </w:r>
                            <w:r>
                              <w:rPr>
                                <w:rFonts w:hint="eastAsia"/>
                                <w:sz w:val="18"/>
                              </w:rPr>
                              <w:t>校正</w:t>
                            </w:r>
                            <w:r>
                              <w:rPr>
                                <w:sz w:val="18"/>
                              </w:rPr>
                              <w:sym w:font="Wingdings" w:char="F0E0"/>
                            </w:r>
                            <w:r>
                              <w:rPr>
                                <w:rFonts w:hint="eastAsia"/>
                                <w:sz w:val="18"/>
                              </w:rPr>
                              <w:t>校正水平仪</w:t>
                            </w:r>
                            <w:r>
                              <w:rPr>
                                <w:rFonts w:hint="eastAsia"/>
                                <w:sz w:val="18"/>
                                <w:szCs w:val="2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33" o:spid="_x0000_s1026" o:spt="202" type="#_x0000_t202" style="position:absolute;left:0pt;margin-left:375.75pt;margin-top:15.5pt;height:142.5pt;width:148.95pt;mso-wrap-distance-bottom:0pt;mso-wrap-distance-left:9pt;mso-wrap-distance-right:9pt;mso-wrap-distance-top:0pt;z-index:251670528;mso-width-relative:page;mso-height-relative:page;" filled="f" stroked="f" coordsize="21600,21600" o:gfxdata="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Zz/0edcAAAALAQAADwAAAAAAAAABACAAAAAiAAAAZHJzL2Rvd25yZXYueG1sUEsBAhQA&#10;FAAAAAgAh07iQJxeVVAsAgAAbAQAAA4AAAAAAAAAAQAgAAAAJgEAAGRycy9lMm9Eb2MueG1sUEsF&#10;BgAAAAAGAAYAWQEAAMQFA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暗场校正</w:t>
                      </w:r>
                    </w:p>
                    <w:p>
                      <w:pPr>
                        <w:jc w:val="center"/>
                        <w:rPr>
                          <w:rFonts w:hint="eastAsia"/>
                          <w:sz w:val="18"/>
                        </w:rPr>
                      </w:pPr>
                      <w:r>
                        <w:rPr>
                          <w:rFonts w:hint="eastAsia"/>
                          <w:sz w:val="18"/>
                          <w:szCs w:val="22"/>
                        </w:rPr>
                        <w:t>【MENU</w:t>
                      </w:r>
                      <w:r>
                        <w:rPr>
                          <w:sz w:val="18"/>
                          <w:szCs w:val="22"/>
                        </w:rPr>
                        <w:sym w:font="Wingdings" w:char="F0E0"/>
                      </w:r>
                      <w:r>
                        <w:rPr>
                          <w:rFonts w:hint="eastAsia"/>
                          <w:sz w:val="18"/>
                        </w:rPr>
                        <w:t>校正</w:t>
                      </w:r>
                      <w:r>
                        <w:rPr>
                          <w:sz w:val="18"/>
                        </w:rPr>
                        <w:sym w:font="Wingdings" w:char="F0E0"/>
                      </w:r>
                      <w:r>
                        <w:rPr>
                          <w:rFonts w:hint="eastAsia"/>
                          <w:sz w:val="18"/>
                        </w:rPr>
                        <w:t>校正水平仪</w:t>
                      </w:r>
                      <w:r>
                        <w:rPr>
                          <w:rFonts w:hint="eastAsia"/>
                          <w:sz w:val="18"/>
                          <w:szCs w:val="22"/>
                        </w:rPr>
                        <w:t>】</w:t>
                      </w:r>
                    </w:p>
                  </w:txbxContent>
                </v:textbox>
                <w10:wrap type="square"/>
              </v:shape>
            </w:pict>
          </mc:Fallback>
        </mc:AlternateContent>
      </w:r>
      <w:r>
        <w:t xml:space="preserve">3.7.3 </w:t>
      </w:r>
      <w:r>
        <w:rPr>
          <w:rFonts w:hint="eastAsia"/>
        </w:rPr>
        <w:t>校正水平仪</w:t>
      </w:r>
      <w:bookmarkEnd w:id="993"/>
      <w:bookmarkEnd w:id="994"/>
      <w:bookmarkEnd w:id="995"/>
      <w:bookmarkEnd w:id="996"/>
    </w:p>
    <w:p w14:paraId="7B2513A1" w14:textId="77777777" w:rsidR="00C1414D" w:rsidRDefault="00000000">
      <w:r>
        <w:rPr>
          <w:rFonts w:hint="eastAsia"/>
        </w:rPr>
        <w:t>升级固件后必须将摄影机放置水平位置，开启机内电子水平仪，</w:t>
      </w:r>
      <w:r>
        <w:t>进行水平仪校正</w:t>
      </w:r>
      <w:r>
        <w:rPr>
          <w:rFonts w:hint="eastAsia"/>
        </w:rPr>
        <w:t>。</w:t>
      </w:r>
    </w:p>
    <w:p w14:paraId="586EF375" w14:textId="77777777" w:rsidR="00C1414D" w:rsidRDefault="00000000">
      <w:pPr>
        <w:rPr>
          <w:b/>
          <w:bCs/>
        </w:rPr>
      </w:pPr>
      <w:r>
        <w:rPr>
          <w:rFonts w:hint="eastAsia"/>
          <w:b/>
          <w:bCs/>
        </w:rPr>
        <w:t>操作步骤如下</w:t>
      </w:r>
      <w:r>
        <w:rPr>
          <w:b/>
          <w:bCs/>
        </w:rPr>
        <w:t>：</w:t>
      </w:r>
    </w:p>
    <w:p w14:paraId="337EC5F7" w14:textId="77777777" w:rsidR="00C1414D" w:rsidRDefault="00000000">
      <w:pPr>
        <w:pStyle w:val="ListParagraph"/>
        <w:numPr>
          <w:ilvl w:val="0"/>
          <w:numId w:val="43"/>
        </w:numPr>
        <w:spacing w:before="60" w:after="0" w:line="240" w:lineRule="auto"/>
        <w:ind w:firstLineChars="0"/>
      </w:pPr>
      <w:r>
        <w:rPr>
          <w:b/>
        </w:rPr>
        <w:t>进入校正模式</w:t>
      </w:r>
      <w:r>
        <w:t>：摄影机关闭状态下，按住【</w:t>
      </w:r>
      <w:r>
        <w:rPr>
          <w:rFonts w:hint="eastAsia"/>
        </w:rPr>
        <w:t>MENU</w:t>
      </w:r>
      <w:r>
        <w:t>】按键的同时，按电源开关开机，3秒之后，松开菜单按键</w:t>
      </w:r>
      <w:r>
        <w:rPr>
          <w:rFonts w:hint="eastAsia"/>
        </w:rPr>
        <w:t>，</w:t>
      </w:r>
      <w:r>
        <w:t>等待</w:t>
      </w:r>
      <w:r>
        <w:rPr>
          <w:rFonts w:hint="eastAsia"/>
        </w:rPr>
        <w:t>20秒钟</w:t>
      </w:r>
      <w:r>
        <w:t>左右直至进入取景界面</w:t>
      </w:r>
      <w:r>
        <w:rPr>
          <w:rFonts w:hint="eastAsia"/>
        </w:rPr>
        <w:t>；</w:t>
      </w:r>
    </w:p>
    <w:p w14:paraId="217D753E" w14:textId="77777777" w:rsidR="00C1414D" w:rsidRDefault="00000000">
      <w:pPr>
        <w:pStyle w:val="ListParagraph"/>
        <w:numPr>
          <w:ilvl w:val="0"/>
          <w:numId w:val="43"/>
        </w:numPr>
        <w:spacing w:before="60" w:after="0" w:line="240" w:lineRule="auto"/>
        <w:ind w:left="714" w:firstLineChars="0" w:hanging="357"/>
      </w:pPr>
      <w:r>
        <w:rPr>
          <w:rFonts w:hint="eastAsia"/>
          <w:b/>
        </w:rPr>
        <w:t>校正</w:t>
      </w:r>
      <w:r>
        <w:rPr>
          <w:rFonts w:hint="eastAsia"/>
        </w:rPr>
        <w:t>：将摄影机放置水平位置，进入【MENU</w:t>
      </w:r>
      <w:r>
        <w:sym w:font="Wingdings" w:char="F0E0"/>
      </w:r>
      <w:r>
        <w:rPr>
          <w:rFonts w:hint="eastAsia"/>
        </w:rPr>
        <w:t>校正</w:t>
      </w:r>
      <w:r>
        <w:sym w:font="Wingdings" w:char="F0E0"/>
      </w:r>
      <w:r>
        <w:rPr>
          <w:rFonts w:hint="eastAsia"/>
        </w:rPr>
        <w:t>校正水平仪</w:t>
      </w:r>
      <w:r>
        <w:t>】，确认</w:t>
      </w:r>
      <w:r>
        <w:rPr>
          <w:rFonts w:hint="eastAsia"/>
        </w:rPr>
        <w:t>后等待校正完成</w:t>
      </w:r>
      <w:r>
        <w:t>，系统给出</w:t>
      </w:r>
      <w:r>
        <w:rPr>
          <w:rFonts w:hint="eastAsia"/>
        </w:rPr>
        <w:t>校正</w:t>
      </w:r>
      <w:r>
        <w:t>成功的提示信息；</w:t>
      </w:r>
    </w:p>
    <w:p w14:paraId="65077D33" w14:textId="77777777" w:rsidR="00C1414D" w:rsidRDefault="00000000">
      <w:pPr>
        <w:pStyle w:val="ListParagraph"/>
        <w:numPr>
          <w:ilvl w:val="0"/>
          <w:numId w:val="43"/>
        </w:numPr>
        <w:spacing w:before="60" w:after="0" w:line="240" w:lineRule="auto"/>
        <w:ind w:firstLineChars="0"/>
        <w:rPr>
          <w:szCs w:val="22"/>
        </w:rPr>
      </w:pPr>
      <w:r>
        <w:rPr>
          <w:b/>
          <w:szCs w:val="22"/>
        </w:rPr>
        <w:t>恢复出厂设置</w:t>
      </w:r>
      <w:r>
        <w:rPr>
          <w:rFonts w:hint="eastAsia"/>
          <w:szCs w:val="22"/>
        </w:rPr>
        <w:t>：</w:t>
      </w:r>
      <w:r>
        <w:rPr>
          <w:rFonts w:hint="eastAsia"/>
        </w:rPr>
        <w:t>【</w:t>
      </w:r>
      <w:r>
        <w:t>MENU</w:t>
      </w:r>
      <w:r>
        <w:sym w:font="Wingdings" w:char="F0E0"/>
      </w:r>
      <w:r>
        <w:rPr>
          <w:rFonts w:hint="eastAsia"/>
          <w:szCs w:val="22"/>
        </w:rPr>
        <w:t>系统</w:t>
      </w:r>
      <w:r>
        <w:rPr>
          <w:szCs w:val="22"/>
        </w:rPr>
        <w:sym w:font="Wingdings" w:char="F0E0"/>
      </w:r>
      <w:r>
        <w:rPr>
          <w:rFonts w:hint="eastAsia"/>
          <w:szCs w:val="22"/>
        </w:rPr>
        <w:t>系统设置</w:t>
      </w:r>
      <w:r>
        <w:sym w:font="Wingdings" w:char="F0E0"/>
      </w:r>
      <w:r>
        <w:rPr>
          <w:rFonts w:hint="eastAsia"/>
          <w:szCs w:val="22"/>
        </w:rPr>
        <w:t>恢复出厂设置</w:t>
      </w:r>
      <w:r>
        <w:rPr>
          <w:szCs w:val="22"/>
        </w:rPr>
        <w:t>】</w:t>
      </w:r>
      <w:r>
        <w:rPr>
          <w:rFonts w:hint="eastAsia"/>
          <w:szCs w:val="22"/>
        </w:rPr>
        <w:t>，重启</w:t>
      </w:r>
      <w:r>
        <w:rPr>
          <w:szCs w:val="22"/>
        </w:rPr>
        <w:t>摄影机即可。</w:t>
      </w:r>
    </w:p>
    <w:p w14:paraId="6B5AF7C6" w14:textId="77777777" w:rsidR="00C1414D" w:rsidRDefault="00C1414D">
      <w:pPr>
        <w:spacing w:before="0"/>
        <w:rPr>
          <w:rFonts w:cstheme="minorBidi"/>
          <w:b/>
          <w:bCs/>
          <w:sz w:val="28"/>
          <w:szCs w:val="28"/>
        </w:rPr>
        <w:sectPr w:rsidR="00C1414D">
          <w:pgSz w:w="11900" w:h="16840"/>
          <w:pgMar w:top="1985" w:right="720" w:bottom="907" w:left="720" w:header="720" w:footer="907" w:gutter="0"/>
          <w:cols w:space="720"/>
          <w:docGrid w:linePitch="360"/>
        </w:sectPr>
      </w:pPr>
    </w:p>
    <w:bookmarkStart w:id="997" w:name="_Toc150181751"/>
    <w:bookmarkStart w:id="998" w:name="_Toc414671825"/>
    <w:bookmarkStart w:id="999" w:name="_Toc185523860"/>
    <w:bookmarkStart w:id="1000" w:name="_Toc1366408624"/>
    <w:p w14:paraId="1BE05680" w14:textId="77777777" w:rsidR="00C1414D" w:rsidRDefault="00000000">
      <w:pPr>
        <w:pStyle w:val="Heading2"/>
      </w:pPr>
      <w:r>
        <w:rPr>
          <w:rFonts w:hint="eastAsia"/>
          <w:noProof/>
        </w:rPr>
        <w:lastRenderedPageBreak/>
        <mc:AlternateContent>
          <mc:Choice Requires="wps">
            <w:drawing>
              <wp:anchor distT="0" distB="0" distL="114300" distR="114300" simplePos="0" relativeHeight="251709440" behindDoc="0" locked="0" layoutInCell="1" allowOverlap="1" wp14:anchorId="208B54F9" wp14:editId="1C478EE7">
                <wp:simplePos x="0" y="0"/>
                <wp:positionH relativeFrom="column">
                  <wp:posOffset>5063490</wp:posOffset>
                </wp:positionH>
                <wp:positionV relativeFrom="paragraph">
                  <wp:posOffset>635</wp:posOffset>
                </wp:positionV>
                <wp:extent cx="2159000" cy="798195"/>
                <wp:effectExtent l="0" t="0" r="0" b="0"/>
                <wp:wrapSquare wrapText="bothSides"/>
                <wp:docPr id="145" name="Text Box 63"/>
                <wp:cNvGraphicFramePr/>
                <a:graphic xmlns:a="http://schemas.openxmlformats.org/drawingml/2006/main">
                  <a:graphicData uri="http://schemas.microsoft.com/office/word/2010/wordprocessingShape">
                    <wps:wsp>
                      <wps:cNvSpPr txBox="1"/>
                      <wps:spPr>
                        <a:xfrm>
                          <a:off x="0" y="0"/>
                          <a:ext cx="2159000" cy="798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0AC24" w14:textId="77777777" w:rsidR="00C1414D" w:rsidRDefault="00C1414D">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63" o:spid="_x0000_s1026" o:spt="202" type="#_x0000_t202" style="position:absolute;left:0pt;margin-left:398.7pt;margin-top:0.05pt;height:62.85pt;width:170pt;mso-wrap-distance-bottom:0pt;mso-wrap-distance-left:9pt;mso-wrap-distance-right:9pt;mso-wrap-distance-top:0pt;z-index:251709440;mso-width-relative:page;mso-height-relative:page;" filled="f" stroked="f" coordsize="21600,21600" o:gfxdata="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Mg/nsTUAAAACQEAAA8AAAAAAAAAAQAgAAAAIgAAAGRycy9kb3ducmV2LnhtbFBLAQIUABQAAAAI&#10;AIdO4kATUEj8KgIAAG0EAAAOAAAAAAAAAAEAIAAAACMBAABkcnMvZTJvRG9jLnhtbFBLBQYAAAAA&#10;BgAGAFkBAAC/BQAAAAA=&#10;">
                <v:fill on="f" focussize="0,0"/>
                <v:stroke on="f"/>
                <v:imagedata o:title=""/>
                <o:lock v:ext="edit" aspectratio="f"/>
                <v:textbox>
                  <w:txbxContent>
                    <w:p>
                      <w:pPr>
                        <w:jc w:val="center"/>
                        <w:rPr>
                          <w:rFonts w:hint="eastAsia"/>
                        </w:rPr>
                      </w:pPr>
                    </w:p>
                  </w:txbxContent>
                </v:textbox>
                <w10:wrap type="square"/>
              </v:shape>
            </w:pict>
          </mc:Fallback>
        </mc:AlternateContent>
      </w:r>
      <w:r>
        <w:rPr>
          <w:rFonts w:hint="eastAsia"/>
        </w:rPr>
        <w:t>3.</w:t>
      </w:r>
      <w:r>
        <w:t>8</w:t>
      </w:r>
      <w:r>
        <w:rPr>
          <w:rFonts w:hint="eastAsia"/>
        </w:rPr>
        <w:t xml:space="preserve"> 时码和同步</w:t>
      </w:r>
      <w:bookmarkStart w:id="1001" w:name="_Toc431246509"/>
      <w:bookmarkStart w:id="1002" w:name="_Toc77324584"/>
      <w:bookmarkStart w:id="1003" w:name="_Toc431246506"/>
      <w:r>
        <w:rPr>
          <w:rFonts w:hint="eastAsia"/>
          <w:noProof/>
        </w:rPr>
        <mc:AlternateContent>
          <mc:Choice Requires="wps">
            <w:drawing>
              <wp:anchor distT="0" distB="0" distL="114300" distR="114300" simplePos="0" relativeHeight="251702272" behindDoc="0" locked="0" layoutInCell="1" allowOverlap="1" wp14:anchorId="00420179" wp14:editId="7F3F325B">
                <wp:simplePos x="0" y="0"/>
                <wp:positionH relativeFrom="column">
                  <wp:posOffset>5063490</wp:posOffset>
                </wp:positionH>
                <wp:positionV relativeFrom="paragraph">
                  <wp:posOffset>635</wp:posOffset>
                </wp:positionV>
                <wp:extent cx="2159000" cy="798195"/>
                <wp:effectExtent l="0" t="0" r="0" b="0"/>
                <wp:wrapSquare wrapText="bothSides"/>
                <wp:docPr id="4" name="Text Box 63"/>
                <wp:cNvGraphicFramePr/>
                <a:graphic xmlns:a="http://schemas.openxmlformats.org/drawingml/2006/main">
                  <a:graphicData uri="http://schemas.microsoft.com/office/word/2010/wordprocessingShape">
                    <wps:wsp>
                      <wps:cNvSpPr txBox="1"/>
                      <wps:spPr>
                        <a:xfrm>
                          <a:off x="0" y="0"/>
                          <a:ext cx="2159000" cy="798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9A5B2E" w14:textId="77777777" w:rsidR="00C1414D" w:rsidRDefault="00C1414D">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63" o:spid="_x0000_s1026" o:spt="202" type="#_x0000_t202" style="position:absolute;left:0pt;margin-left:398.7pt;margin-top:0.05pt;height:62.85pt;width:170pt;mso-wrap-distance-bottom:0pt;mso-wrap-distance-left:9pt;mso-wrap-distance-right:9pt;mso-wrap-distance-top:0pt;z-index:251702272;mso-width-relative:page;mso-height-relative:page;" filled="f" stroked="f" coordsize="21600,21600" o:gfxdata="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yD+exNQAAAAJAQAADwAAAAAAAAABACAAAAAiAAAAZHJzL2Rvd25yZXYueG1sUEsBAhQAFAAAAAgA&#10;h07iQPcCAaMpAgAAawQAAA4AAAAAAAAAAQAgAAAAIwEAAGRycy9lMm9Eb2MueG1sUEsFBgAAAAAG&#10;AAYAWQEAAL4FAAAAAA==&#10;">
                <v:fill on="f" focussize="0,0"/>
                <v:stroke on="f"/>
                <v:imagedata o:title=""/>
                <o:lock v:ext="edit" aspectratio="f"/>
                <v:textbox>
                  <w:txbxContent>
                    <w:p>
                      <w:pPr>
                        <w:jc w:val="center"/>
                        <w:rPr>
                          <w:rFonts w:hint="eastAsia"/>
                        </w:rPr>
                      </w:pPr>
                    </w:p>
                  </w:txbxContent>
                </v:textbox>
                <w10:wrap type="square"/>
              </v:shape>
            </w:pict>
          </mc:Fallback>
        </mc:AlternateContent>
      </w:r>
      <w:bookmarkEnd w:id="997"/>
      <w:bookmarkEnd w:id="998"/>
      <w:bookmarkEnd w:id="999"/>
      <w:bookmarkEnd w:id="1000"/>
      <w:bookmarkEnd w:id="1001"/>
      <w:bookmarkEnd w:id="1002"/>
      <w:r>
        <w:t xml:space="preserve"> </w:t>
      </w:r>
    </w:p>
    <w:p w14:paraId="49A8EC6C" w14:textId="77777777" w:rsidR="00C1414D" w:rsidRDefault="00000000">
      <w:pPr>
        <w:rPr>
          <w:szCs w:val="22"/>
        </w:rPr>
      </w:pPr>
      <w:r>
        <w:rPr>
          <w:rFonts w:hint="eastAsia"/>
          <w:szCs w:val="22"/>
        </w:rPr>
        <w:t>与</w:t>
      </w:r>
      <w:r>
        <w:rPr>
          <w:szCs w:val="22"/>
        </w:rPr>
        <w:t>其他</w:t>
      </w:r>
      <w:r>
        <w:rPr>
          <w:rFonts w:hint="eastAsia"/>
          <w:szCs w:val="22"/>
        </w:rPr>
        <w:t>电影摄影机一样，取景画面上会显示当前的时码。时码会被写入录制的素材中，对于</w:t>
      </w:r>
      <w:r>
        <w:rPr>
          <w:szCs w:val="22"/>
        </w:rPr>
        <w:t>P</w:t>
      </w:r>
      <w:r>
        <w:rPr>
          <w:rFonts w:hint="eastAsia"/>
          <w:szCs w:val="22"/>
        </w:rPr>
        <w:t>ro</w:t>
      </w:r>
      <w:r>
        <w:rPr>
          <w:szCs w:val="22"/>
        </w:rPr>
        <w:t>R</w:t>
      </w:r>
      <w:r>
        <w:rPr>
          <w:rFonts w:hint="eastAsia"/>
          <w:szCs w:val="22"/>
        </w:rPr>
        <w:t>es</w:t>
      </w:r>
      <w:r>
        <w:rPr>
          <w:szCs w:val="22"/>
        </w:rPr>
        <w:t xml:space="preserve"> 而言，生成的mov里面有单独</w:t>
      </w:r>
      <w:r>
        <w:rPr>
          <w:rFonts w:hint="eastAsia"/>
          <w:szCs w:val="22"/>
        </w:rPr>
        <w:t>的</w:t>
      </w:r>
      <w:r>
        <w:rPr>
          <w:szCs w:val="22"/>
        </w:rPr>
        <w:t>时码轨</w:t>
      </w:r>
      <w:r>
        <w:rPr>
          <w:rFonts w:hint="eastAsia"/>
          <w:szCs w:val="22"/>
        </w:rPr>
        <w:t>：</w:t>
      </w:r>
    </w:p>
    <w:p w14:paraId="7082B6AF" w14:textId="77777777" w:rsidR="00C1414D" w:rsidRDefault="00000000">
      <w:pPr>
        <w:pStyle w:val="12"/>
        <w:numPr>
          <w:ilvl w:val="0"/>
          <w:numId w:val="44"/>
        </w:numPr>
        <w:spacing w:before="60" w:after="0" w:line="240" w:lineRule="auto"/>
        <w:ind w:left="714" w:firstLineChars="0" w:hanging="357"/>
      </w:pPr>
      <w:r>
        <w:rPr>
          <w:rFonts w:hint="eastAsia"/>
          <w:noProof/>
        </w:rPr>
        <mc:AlternateContent>
          <mc:Choice Requires="wps">
            <w:drawing>
              <wp:anchor distT="0" distB="0" distL="114300" distR="114300" simplePos="0" relativeHeight="251684864" behindDoc="0" locked="0" layoutInCell="1" allowOverlap="1" wp14:anchorId="367BBE21" wp14:editId="4439BD72">
                <wp:simplePos x="0" y="0"/>
                <wp:positionH relativeFrom="column">
                  <wp:posOffset>4848225</wp:posOffset>
                </wp:positionH>
                <wp:positionV relativeFrom="paragraph">
                  <wp:posOffset>62865</wp:posOffset>
                </wp:positionV>
                <wp:extent cx="1812925" cy="217995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812925" cy="21799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1EC60B" w14:textId="77777777" w:rsidR="00C1414D" w:rsidRDefault="00000000">
                            <w:pPr>
                              <w:jc w:val="center"/>
                              <w:rPr>
                                <w:b/>
                                <w:color w:val="FFFF00"/>
                                <w:sz w:val="18"/>
                              </w:rPr>
                            </w:pPr>
                            <w:r>
                              <w:rPr>
                                <w:rFonts w:hint="eastAsia"/>
                                <w:b/>
                                <w:color w:val="FFFF00"/>
                                <w:sz w:val="18"/>
                                <w:highlight w:val="black"/>
                              </w:rPr>
                              <w:t>菜单操作</w:t>
                            </w:r>
                          </w:p>
                          <w:p w14:paraId="13A0515E" w14:textId="77777777" w:rsidR="00C1414D" w:rsidRDefault="00000000">
                            <w:pPr>
                              <w:jc w:val="center"/>
                              <w:rPr>
                                <w:sz w:val="18"/>
                                <w:szCs w:val="22"/>
                              </w:rPr>
                            </w:pPr>
                            <w:r>
                              <w:rPr>
                                <w:rFonts w:hint="eastAsia"/>
                                <w:sz w:val="18"/>
                                <w:szCs w:val="22"/>
                              </w:rPr>
                              <w:t>更改 时码设置</w:t>
                            </w:r>
                          </w:p>
                          <w:p w14:paraId="085E2D90" w14:textId="77777777" w:rsidR="00C1414D" w:rsidRDefault="00000000">
                            <w:pPr>
                              <w:jc w:val="center"/>
                            </w:pPr>
                            <w:r>
                              <w:rPr>
                                <w:rFonts w:hint="eastAsia"/>
                                <w:sz w:val="18"/>
                                <w:szCs w:val="22"/>
                              </w:rPr>
                              <w:t>【MENU</w:t>
                            </w:r>
                            <w:r>
                              <w:rPr>
                                <w:sz w:val="18"/>
                                <w:szCs w:val="22"/>
                              </w:rPr>
                              <w:sym w:font="Wingdings" w:char="F0E0"/>
                            </w:r>
                            <w:r>
                              <w:rPr>
                                <w:rFonts w:hint="eastAsia"/>
                                <w:sz w:val="18"/>
                                <w:szCs w:val="22"/>
                              </w:rPr>
                              <w:t>录制</w:t>
                            </w:r>
                            <w:r>
                              <w:rPr>
                                <w:sz w:val="18"/>
                                <w:szCs w:val="22"/>
                              </w:rPr>
                              <w:sym w:font="Wingdings" w:char="F0E0"/>
                            </w:r>
                            <w:r>
                              <w:rPr>
                                <w:rFonts w:hint="eastAsia"/>
                                <w:sz w:val="18"/>
                                <w:szCs w:val="22"/>
                              </w:rPr>
                              <w:t>时码</w:t>
                            </w:r>
                            <w:r>
                              <w:rPr>
                                <w:sz w:val="18"/>
                              </w:rPr>
                              <w:sym w:font="Wingdings" w:char="F0E0"/>
                            </w:r>
                            <w:r>
                              <w:rPr>
                                <w:rFonts w:hint="eastAsia"/>
                                <w:sz w:val="18"/>
                              </w:rPr>
                              <w:t>时码模式/时码初始</w:t>
                            </w:r>
                            <w:r>
                              <w:rPr>
                                <w:rFonts w:hint="eastAsia"/>
                                <w:sz w:val="18"/>
                                <w:szCs w:val="2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35" o:spid="_x0000_s1026" o:spt="202" type="#_x0000_t202" style="position:absolute;left:0pt;margin-left:381.75pt;margin-top:4.95pt;height:171.65pt;width:142.75pt;mso-wrap-distance-bottom:0pt;mso-wrap-distance-left:9pt;mso-wrap-distance-right:9pt;mso-wrap-distance-top:0pt;z-index:251684864;mso-width-relative:page;mso-height-relative:page;" filled="f" stroked="f" coordsize="21600,21600" o:gfxdata="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vDYnXYAAAACgEAAA8AAAAAAAAAAQAgAAAAIgAAAGRycy9kb3ducmV2LnhtbFBLAQIU&#10;ABQAAAAIAIdO4kCAVh3WLAIAAG0EAAAOAAAAAAAAAAEAIAAAACcBAABkcnMvZTJvRG9jLnhtbFBL&#10;BQYAAAAABgAGAFkBAADFBQ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更改 时码设置</w:t>
                      </w:r>
                    </w:p>
                    <w:p>
                      <w:pPr>
                        <w:jc w:val="center"/>
                        <w:rPr>
                          <w:rFonts w:hint="eastAsia"/>
                        </w:rPr>
                      </w:pPr>
                      <w:r>
                        <w:rPr>
                          <w:rFonts w:hint="eastAsia"/>
                          <w:sz w:val="18"/>
                          <w:szCs w:val="22"/>
                        </w:rPr>
                        <w:t>【MENU</w:t>
                      </w:r>
                      <w:r>
                        <w:rPr>
                          <w:sz w:val="18"/>
                          <w:szCs w:val="22"/>
                        </w:rPr>
                        <w:sym w:font="Wingdings" w:char="F0E0"/>
                      </w:r>
                      <w:r>
                        <w:rPr>
                          <w:rFonts w:hint="eastAsia"/>
                          <w:sz w:val="18"/>
                          <w:szCs w:val="22"/>
                        </w:rPr>
                        <w:t>录制</w:t>
                      </w:r>
                      <w:r>
                        <w:rPr>
                          <w:sz w:val="18"/>
                          <w:szCs w:val="22"/>
                        </w:rPr>
                        <w:sym w:font="Wingdings" w:char="F0E0"/>
                      </w:r>
                      <w:r>
                        <w:rPr>
                          <w:rFonts w:hint="eastAsia"/>
                          <w:sz w:val="18"/>
                          <w:szCs w:val="22"/>
                        </w:rPr>
                        <w:t>时码</w:t>
                      </w:r>
                      <w:r>
                        <w:rPr>
                          <w:sz w:val="18"/>
                        </w:rPr>
                        <w:sym w:font="Wingdings" w:char="F0E0"/>
                      </w:r>
                      <w:r>
                        <w:rPr>
                          <w:rFonts w:hint="eastAsia"/>
                          <w:sz w:val="18"/>
                        </w:rPr>
                        <w:t>时码模式/时码初始</w:t>
                      </w:r>
                      <w:r>
                        <w:rPr>
                          <w:rFonts w:hint="eastAsia"/>
                          <w:sz w:val="18"/>
                          <w:szCs w:val="22"/>
                        </w:rPr>
                        <w:t>】</w:t>
                      </w:r>
                    </w:p>
                  </w:txbxContent>
                </v:textbox>
                <w10:wrap type="square"/>
              </v:shape>
            </w:pict>
          </mc:Fallback>
        </mc:AlternateContent>
      </w:r>
      <w:r>
        <w:rPr>
          <w:rFonts w:hint="eastAsia"/>
          <w:b/>
        </w:rPr>
        <w:t>自由运行（</w:t>
      </w:r>
      <w:r>
        <w:rPr>
          <w:b/>
        </w:rPr>
        <w:t>free run）：</w:t>
      </w:r>
      <w:r>
        <w:rPr>
          <w:rFonts w:hint="eastAsia"/>
          <w:b/>
        </w:rPr>
        <w:t>时码与机内设置的时间相同</w:t>
      </w:r>
      <w:r>
        <w:t>；</w:t>
      </w:r>
    </w:p>
    <w:p w14:paraId="20069973" w14:textId="77777777" w:rsidR="00C1414D" w:rsidRDefault="00000000">
      <w:pPr>
        <w:pStyle w:val="12"/>
        <w:numPr>
          <w:ilvl w:val="0"/>
          <w:numId w:val="44"/>
        </w:numPr>
        <w:spacing w:before="60" w:after="0" w:line="240" w:lineRule="auto"/>
        <w:ind w:left="714" w:firstLineChars="0" w:hanging="357"/>
      </w:pPr>
      <w:r>
        <w:rPr>
          <w:rFonts w:hint="eastAsia"/>
          <w:b/>
        </w:rPr>
        <w:t>录制运行（r</w:t>
      </w:r>
      <w:r>
        <w:rPr>
          <w:b/>
        </w:rPr>
        <w:t>ecord run）：</w:t>
      </w:r>
      <w:r>
        <w:rPr>
          <w:rFonts w:hint="eastAsia"/>
        </w:rPr>
        <w:t>机内产生的</w:t>
      </w:r>
      <w:r>
        <w:t>时码</w:t>
      </w:r>
      <w:r>
        <w:rPr>
          <w:rFonts w:hint="eastAsia"/>
        </w:rPr>
        <w:t>只有在录制的时候才运行 。当开启新项目时，需要手动进行时码归零，将时码设置为0</w:t>
      </w:r>
      <w:r>
        <w:t>0</w:t>
      </w:r>
      <w:r>
        <w:rPr>
          <w:rFonts w:hint="eastAsia"/>
        </w:rPr>
        <w:t>：00：00：00</w:t>
      </w:r>
      <w:r>
        <w:t>；</w:t>
      </w:r>
    </w:p>
    <w:p w14:paraId="383983BB" w14:textId="77777777" w:rsidR="00C1414D" w:rsidRDefault="00000000">
      <w:pPr>
        <w:pStyle w:val="12"/>
        <w:numPr>
          <w:ilvl w:val="0"/>
          <w:numId w:val="44"/>
        </w:numPr>
        <w:spacing w:before="60" w:after="0" w:line="240" w:lineRule="auto"/>
        <w:ind w:left="714" w:firstLineChars="0" w:hanging="357"/>
      </w:pPr>
      <w:r>
        <w:rPr>
          <w:rFonts w:hint="eastAsia"/>
          <w:b/>
        </w:rPr>
        <w:t>外部</w:t>
      </w:r>
      <w:r>
        <w:rPr>
          <w:b/>
        </w:rPr>
        <w:t>时码（External）：</w:t>
      </w:r>
      <w:r>
        <w:rPr>
          <w:rFonts w:hint="eastAsia"/>
        </w:rPr>
        <w:t>通过时码端口</w:t>
      </w:r>
      <w:r>
        <w:t>，</w:t>
      </w:r>
      <w:r>
        <w:rPr>
          <w:rFonts w:hint="eastAsia"/>
        </w:rPr>
        <w:t>摄影机</w:t>
      </w:r>
      <w:r>
        <w:t>可以从外部时码发生器比如</w:t>
      </w:r>
      <w:hyperlink r:id="rId71" w:history="1">
        <w:r w:rsidR="00C1414D">
          <w:rPr>
            <w:rStyle w:val="Hyperlink"/>
          </w:rPr>
          <w:t>Ambient</w:t>
        </w:r>
        <w:r w:rsidR="00C1414D">
          <w:rPr>
            <w:rStyle w:val="Hyperlink"/>
            <w:rFonts w:hint="eastAsia"/>
          </w:rPr>
          <w:t>的</w:t>
        </w:r>
        <w:r w:rsidR="00C1414D">
          <w:rPr>
            <w:rStyle w:val="Hyperlink"/>
          </w:rPr>
          <w:t xml:space="preserve">NanoLockit </w:t>
        </w:r>
      </w:hyperlink>
      <w:r>
        <w:t>获得时码：</w:t>
      </w:r>
      <w:r>
        <w:rPr>
          <w:rFonts w:hint="eastAsia"/>
        </w:rPr>
        <w:t>先用专用线缆</w:t>
      </w:r>
      <w:r>
        <w:t>物理</w:t>
      </w:r>
      <w:r>
        <w:rPr>
          <w:rFonts w:hint="eastAsia"/>
        </w:rPr>
        <w:t>连接摄影机和时码发生器</w:t>
      </w:r>
      <w:r>
        <w:t>，</w:t>
      </w:r>
      <w:r>
        <w:rPr>
          <w:rFonts w:hint="eastAsia"/>
        </w:rPr>
        <w:t>然后</w:t>
      </w:r>
      <w:r>
        <w:t>设置时码为外部</w:t>
      </w:r>
      <w:r>
        <w:rPr>
          <w:rFonts w:hint="eastAsia"/>
        </w:rPr>
        <w:t>即可</w:t>
      </w:r>
      <w:r>
        <w:t>。</w:t>
      </w:r>
    </w:p>
    <w:p w14:paraId="117F6432" w14:textId="77777777" w:rsidR="00C1414D" w:rsidRDefault="00000000">
      <w:pPr>
        <w:pStyle w:val="12"/>
        <w:numPr>
          <w:ilvl w:val="0"/>
          <w:numId w:val="44"/>
        </w:numPr>
        <w:spacing w:before="60" w:after="0" w:line="240" w:lineRule="auto"/>
        <w:ind w:left="714" w:firstLineChars="0" w:hanging="357"/>
      </w:pPr>
      <w:r>
        <w:rPr>
          <w:rFonts w:hint="eastAsia"/>
          <w:b/>
          <w:bCs/>
        </w:rPr>
        <w:t xml:space="preserve">Jam同步（Jam）: </w:t>
      </w:r>
      <w:r>
        <w:rPr>
          <w:rFonts w:hint="eastAsia"/>
        </w:rPr>
        <w:t>通过时码端口</w:t>
      </w:r>
      <w:r>
        <w:t>，</w:t>
      </w:r>
      <w:r>
        <w:rPr>
          <w:rFonts w:hint="eastAsia"/>
        </w:rPr>
        <w:t>摄影机</w:t>
      </w:r>
      <w:r>
        <w:t>可以从</w:t>
      </w:r>
      <w:r>
        <w:rPr>
          <w:rFonts w:hint="eastAsia"/>
        </w:rPr>
        <w:t>支持Jam输入的</w:t>
      </w:r>
      <w:r>
        <w:t>外部时码发生器比如</w:t>
      </w:r>
      <w:hyperlink r:id="rId72" w:history="1">
        <w:r w:rsidR="00C1414D">
          <w:rPr>
            <w:rStyle w:val="Hyperlink"/>
          </w:rPr>
          <w:t>Ambient</w:t>
        </w:r>
        <w:r w:rsidR="00C1414D">
          <w:rPr>
            <w:rStyle w:val="Hyperlink"/>
            <w:rFonts w:hint="eastAsia"/>
          </w:rPr>
          <w:t>的</w:t>
        </w:r>
        <w:r w:rsidR="00C1414D">
          <w:rPr>
            <w:rStyle w:val="Hyperlink"/>
          </w:rPr>
          <w:t xml:space="preserve">NanoLockit </w:t>
        </w:r>
      </w:hyperlink>
      <w:r>
        <w:t>获得时码</w:t>
      </w:r>
      <w:r>
        <w:rPr>
          <w:rFonts w:hint="eastAsia"/>
        </w:rPr>
        <w:t>，同步后设备与摄像机会断开。</w:t>
      </w:r>
    </w:p>
    <w:p w14:paraId="5F337BAC" w14:textId="77777777" w:rsidR="00C1414D" w:rsidRDefault="00000000">
      <w:pPr>
        <w:tabs>
          <w:tab w:val="left" w:pos="6536"/>
        </w:tabs>
        <w:rPr>
          <w:szCs w:val="22"/>
        </w:rPr>
      </w:pPr>
      <w:r>
        <w:rPr>
          <w:rFonts w:hint="eastAsia"/>
          <w:szCs w:val="22"/>
        </w:rPr>
        <w:t>进行时码设置时，选择时码模式或时码初始的设置操作。操作如右图所示。</w:t>
      </w:r>
    </w:p>
    <w:p w14:paraId="551C6773" w14:textId="77777777" w:rsidR="00C1414D" w:rsidRDefault="00C1414D">
      <w:pPr>
        <w:spacing w:before="0" w:after="200" w:line="276" w:lineRule="auto"/>
        <w:rPr>
          <w:rFonts w:cstheme="minorBidi"/>
          <w:b/>
          <w:bCs/>
          <w:sz w:val="22"/>
        </w:rPr>
      </w:pPr>
    </w:p>
    <w:bookmarkStart w:id="1004" w:name="_Toc150181752"/>
    <w:bookmarkStart w:id="1005" w:name="_Toc39622550"/>
    <w:bookmarkStart w:id="1006" w:name="_Toc77324585"/>
    <w:bookmarkStart w:id="1007" w:name="_Toc185523861"/>
    <w:bookmarkStart w:id="1008" w:name="_Toc804928260"/>
    <w:p w14:paraId="3DB98B2F" w14:textId="77777777" w:rsidR="00C1414D" w:rsidRDefault="00000000">
      <w:pPr>
        <w:pStyle w:val="Heading3"/>
      </w:pPr>
      <w:r>
        <w:rPr>
          <w:rFonts w:hint="eastAsia"/>
          <w:noProof/>
        </w:rPr>
        <mc:AlternateContent>
          <mc:Choice Requires="wps">
            <w:drawing>
              <wp:anchor distT="0" distB="0" distL="114300" distR="114300" simplePos="0" relativeHeight="251686912" behindDoc="0" locked="0" layoutInCell="1" allowOverlap="1" wp14:anchorId="7625A6DC" wp14:editId="1D7F4E12">
                <wp:simplePos x="0" y="0"/>
                <wp:positionH relativeFrom="page">
                  <wp:posOffset>5242560</wp:posOffset>
                </wp:positionH>
                <wp:positionV relativeFrom="paragraph">
                  <wp:posOffset>10160</wp:posOffset>
                </wp:positionV>
                <wp:extent cx="1882140" cy="450215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882140" cy="45021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A5B47" w14:textId="77777777" w:rsidR="00C1414D" w:rsidRDefault="00000000">
                            <w:pPr>
                              <w:jc w:val="center"/>
                              <w:rPr>
                                <w:b/>
                                <w:color w:val="FFFF00"/>
                                <w:sz w:val="18"/>
                              </w:rPr>
                            </w:pPr>
                            <w:r>
                              <w:rPr>
                                <w:rFonts w:hint="eastAsia"/>
                                <w:b/>
                                <w:color w:val="FFFF00"/>
                                <w:sz w:val="18"/>
                                <w:highlight w:val="black"/>
                              </w:rPr>
                              <w:t>端口定义</w:t>
                            </w:r>
                            <w:r>
                              <w:rPr>
                                <w:b/>
                                <w:color w:val="FFFF00"/>
                                <w:sz w:val="18"/>
                              </w:rPr>
                              <w:t xml:space="preserve"> </w:t>
                            </w:r>
                          </w:p>
                          <w:p w14:paraId="00DC80B9" w14:textId="77777777" w:rsidR="00C1414D" w:rsidRDefault="00000000">
                            <w:pPr>
                              <w:jc w:val="center"/>
                            </w:pPr>
                            <w:r>
                              <w:rPr>
                                <w:noProof/>
                              </w:rPr>
                              <w:drawing>
                                <wp:inline distT="0" distB="0" distL="0" distR="0" wp14:anchorId="070DDF4F" wp14:editId="3A3C9B7D">
                                  <wp:extent cx="802640" cy="802640"/>
                                  <wp:effectExtent l="0" t="0" r="0" b="0"/>
                                  <wp:docPr id="3043789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78976" name="Picture 3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799872" cy="799872"/>
                                          </a:xfrm>
                                          <a:prstGeom prst="rect">
                                            <a:avLst/>
                                          </a:prstGeom>
                                        </pic:spPr>
                                      </pic:pic>
                                    </a:graphicData>
                                  </a:graphic>
                                </wp:inline>
                              </w:drawing>
                            </w:r>
                          </w:p>
                          <w:p w14:paraId="2642E917" w14:textId="77777777" w:rsidR="00C1414D" w:rsidRDefault="00000000">
                            <w:pPr>
                              <w:spacing w:before="60"/>
                              <w:ind w:left="1077" w:hanging="720"/>
                              <w:rPr>
                                <w:sz w:val="18"/>
                              </w:rPr>
                            </w:pPr>
                            <w:r>
                              <w:rPr>
                                <w:rFonts w:hint="eastAsia"/>
                                <w:sz w:val="18"/>
                              </w:rPr>
                              <w:t xml:space="preserve">1. </w:t>
                            </w:r>
                            <w:r>
                              <w:rPr>
                                <w:sz w:val="18"/>
                              </w:rPr>
                              <w:t>NC，未使用</w:t>
                            </w:r>
                          </w:p>
                          <w:p w14:paraId="6FF4CD74" w14:textId="77777777" w:rsidR="00C1414D" w:rsidRDefault="00000000">
                            <w:pPr>
                              <w:spacing w:before="60"/>
                              <w:ind w:left="1077" w:hanging="720"/>
                              <w:rPr>
                                <w:sz w:val="18"/>
                              </w:rPr>
                            </w:pPr>
                            <w:r>
                              <w:rPr>
                                <w:rFonts w:hint="eastAsia"/>
                                <w:sz w:val="18"/>
                              </w:rPr>
                              <w:t xml:space="preserve">2. </w:t>
                            </w:r>
                            <w:r>
                              <w:rPr>
                                <w:sz w:val="18"/>
                              </w:rPr>
                              <w:t>NC，未使用</w:t>
                            </w:r>
                          </w:p>
                          <w:p w14:paraId="1D7AC607" w14:textId="77777777" w:rsidR="00C1414D" w:rsidRDefault="00000000">
                            <w:pPr>
                              <w:spacing w:before="60"/>
                              <w:ind w:left="1077" w:hanging="720"/>
                              <w:rPr>
                                <w:sz w:val="18"/>
                              </w:rPr>
                            </w:pPr>
                            <w:r>
                              <w:rPr>
                                <w:rFonts w:hint="eastAsia"/>
                                <w:sz w:val="18"/>
                              </w:rPr>
                              <w:t xml:space="preserve">3. </w:t>
                            </w:r>
                            <w:r>
                              <w:rPr>
                                <w:sz w:val="18"/>
                              </w:rPr>
                              <w:t>LTC IN，时码输入</w:t>
                            </w:r>
                          </w:p>
                          <w:p w14:paraId="0A0BC566" w14:textId="77777777" w:rsidR="00C1414D" w:rsidRDefault="00000000">
                            <w:pPr>
                              <w:spacing w:before="60"/>
                              <w:ind w:left="1077" w:hanging="720"/>
                              <w:rPr>
                                <w:sz w:val="18"/>
                              </w:rPr>
                            </w:pPr>
                            <w:r>
                              <w:rPr>
                                <w:rFonts w:hint="eastAsia"/>
                                <w:sz w:val="18"/>
                              </w:rPr>
                              <w:t xml:space="preserve">4. </w:t>
                            </w:r>
                            <w:r>
                              <w:rPr>
                                <w:sz w:val="18"/>
                              </w:rPr>
                              <w:t>GND，地信号</w:t>
                            </w:r>
                          </w:p>
                          <w:p w14:paraId="00A09F25" w14:textId="77777777" w:rsidR="00C1414D" w:rsidRDefault="00000000">
                            <w:pPr>
                              <w:spacing w:before="60"/>
                              <w:ind w:left="1077" w:hanging="720"/>
                              <w:rPr>
                                <w:sz w:val="18"/>
                              </w:rPr>
                            </w:pPr>
                            <w:r>
                              <w:rPr>
                                <w:rFonts w:hint="eastAsia"/>
                                <w:sz w:val="18"/>
                              </w:rPr>
                              <w:t xml:space="preserve">5. </w:t>
                            </w:r>
                            <w:r>
                              <w:rPr>
                                <w:sz w:val="18"/>
                              </w:rPr>
                              <w:t>LTC OUT，时码输出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39" o:spid="_x0000_s1026" o:spt="202" type="#_x0000_t202" style="position:absolute;left:0pt;margin-left:412.8pt;margin-top:0.8pt;height:354.5pt;width:148.2pt;mso-position-horizontal-relative:page;mso-wrap-distance-bottom:0pt;mso-wrap-distance-left:9pt;mso-wrap-distance-right:9pt;mso-wrap-distance-top:0pt;z-index:251686912;mso-width-relative:page;mso-height-relative:page;" filled="f" stroked="f" coordsize="21600,21600" o:gfxdata="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opBlV1wAAAAoBAAAPAAAAAAAAAAEAIAAAACIAAABkcnMvZG93bnJldi54bWxQSwECFAAU&#10;AAAACACHTuJA6HQ2sCsCAABtBAAADgAAAAAAAAABACAAAAAmAQAAZHJzL2Uyb0RvYy54bWxQSwUG&#10;AAAAAAYABgBZAQAAwwU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端口定义</w:t>
                      </w:r>
                      <w:r>
                        <w:rPr>
                          <w:b/>
                          <w:color w:val="FFFF00"/>
                          <w:sz w:val="18"/>
                        </w:rPr>
                        <w:t xml:space="preserve"> </w:t>
                      </w:r>
                    </w:p>
                    <w:p>
                      <w:pPr>
                        <w:jc w:val="center"/>
                        <w:rPr>
                          <w:rFonts w:hint="eastAsia"/>
                        </w:rPr>
                      </w:pPr>
                      <w:r>
                        <w:drawing>
                          <wp:inline distT="0" distB="0" distL="0" distR="0">
                            <wp:extent cx="802640" cy="802640"/>
                            <wp:effectExtent l="0" t="0" r="0" b="0"/>
                            <wp:docPr id="3043789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78976" name="Picture 3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799872" cy="799872"/>
                                    </a:xfrm>
                                    <a:prstGeom prst="rect">
                                      <a:avLst/>
                                    </a:prstGeom>
                                  </pic:spPr>
                                </pic:pic>
                              </a:graphicData>
                            </a:graphic>
                          </wp:inline>
                        </w:drawing>
                      </w:r>
                    </w:p>
                    <w:p>
                      <w:pPr>
                        <w:spacing w:before="60"/>
                        <w:ind w:left="1077" w:hanging="720"/>
                        <w:rPr>
                          <w:rFonts w:hint="eastAsia"/>
                          <w:sz w:val="18"/>
                        </w:rPr>
                      </w:pPr>
                      <w:r>
                        <w:rPr>
                          <w:rFonts w:hint="eastAsia"/>
                          <w:sz w:val="18"/>
                        </w:rPr>
                        <w:t xml:space="preserve">1. </w:t>
                      </w:r>
                      <w:r>
                        <w:rPr>
                          <w:sz w:val="18"/>
                        </w:rPr>
                        <w:t>NC，未使用</w:t>
                      </w:r>
                    </w:p>
                    <w:p>
                      <w:pPr>
                        <w:spacing w:before="60"/>
                        <w:ind w:left="1077" w:hanging="720"/>
                        <w:rPr>
                          <w:rFonts w:hint="eastAsia"/>
                          <w:sz w:val="18"/>
                        </w:rPr>
                      </w:pPr>
                      <w:r>
                        <w:rPr>
                          <w:rFonts w:hint="eastAsia"/>
                          <w:sz w:val="18"/>
                        </w:rPr>
                        <w:t xml:space="preserve">2. </w:t>
                      </w:r>
                      <w:r>
                        <w:rPr>
                          <w:sz w:val="18"/>
                        </w:rPr>
                        <w:t>NC，未使用</w:t>
                      </w:r>
                    </w:p>
                    <w:p>
                      <w:pPr>
                        <w:spacing w:before="60"/>
                        <w:ind w:left="1077" w:hanging="720"/>
                        <w:rPr>
                          <w:rFonts w:hint="eastAsia"/>
                          <w:sz w:val="18"/>
                        </w:rPr>
                      </w:pPr>
                      <w:r>
                        <w:rPr>
                          <w:rFonts w:hint="eastAsia"/>
                          <w:sz w:val="18"/>
                        </w:rPr>
                        <w:t xml:space="preserve">3. </w:t>
                      </w:r>
                      <w:r>
                        <w:rPr>
                          <w:sz w:val="18"/>
                        </w:rPr>
                        <w:t>LTC IN，时码输入</w:t>
                      </w:r>
                    </w:p>
                    <w:p>
                      <w:pPr>
                        <w:spacing w:before="60"/>
                        <w:ind w:left="1077" w:hanging="720"/>
                        <w:rPr>
                          <w:rFonts w:hint="eastAsia"/>
                          <w:sz w:val="18"/>
                        </w:rPr>
                      </w:pPr>
                      <w:r>
                        <w:rPr>
                          <w:rFonts w:hint="eastAsia"/>
                          <w:sz w:val="18"/>
                        </w:rPr>
                        <w:t xml:space="preserve">4. </w:t>
                      </w:r>
                      <w:r>
                        <w:rPr>
                          <w:sz w:val="18"/>
                        </w:rPr>
                        <w:t>GND，地信号</w:t>
                      </w:r>
                    </w:p>
                    <w:p>
                      <w:pPr>
                        <w:spacing w:before="60"/>
                        <w:ind w:left="1077" w:hanging="720"/>
                        <w:rPr>
                          <w:rFonts w:hint="eastAsia"/>
                          <w:sz w:val="18"/>
                        </w:rPr>
                      </w:pPr>
                      <w:r>
                        <w:rPr>
                          <w:rFonts w:hint="eastAsia"/>
                          <w:sz w:val="18"/>
                        </w:rPr>
                        <w:t xml:space="preserve">5. </w:t>
                      </w:r>
                      <w:r>
                        <w:rPr>
                          <w:sz w:val="18"/>
                        </w:rPr>
                        <w:t>LTC OUT，时码输出</w:t>
                      </w:r>
                    </w:p>
                  </w:txbxContent>
                </v:textbox>
                <w10:wrap type="square"/>
              </v:shape>
            </w:pict>
          </mc:Fallback>
        </mc:AlternateContent>
      </w:r>
      <w:r>
        <w:rPr>
          <w:rFonts w:hint="eastAsia"/>
        </w:rPr>
        <w:t>3.</w:t>
      </w:r>
      <w:r>
        <w:t>8.1</w:t>
      </w:r>
      <w:r>
        <w:rPr>
          <w:rFonts w:hint="eastAsia"/>
        </w:rPr>
        <w:t xml:space="preserve"> 时码端口和线缆</w:t>
      </w:r>
      <w:bookmarkEnd w:id="1004"/>
      <w:bookmarkEnd w:id="1005"/>
      <w:bookmarkEnd w:id="1006"/>
      <w:bookmarkEnd w:id="1007"/>
      <w:bookmarkEnd w:id="1008"/>
    </w:p>
    <w:p w14:paraId="2D05EDB0" w14:textId="77777777" w:rsidR="00C1414D" w:rsidRDefault="00000000">
      <w:pPr>
        <w:rPr>
          <w:szCs w:val="22"/>
        </w:rPr>
      </w:pPr>
      <w:r>
        <w:rPr>
          <w:rFonts w:hint="eastAsia"/>
          <w:szCs w:val="22"/>
        </w:rPr>
        <w:t>摄影机的时码端口物理规格为0B 5芯插座，逻辑定义如右图。</w:t>
      </w:r>
    </w:p>
    <w:p w14:paraId="577C48F6" w14:textId="77777777" w:rsidR="00C1414D" w:rsidRDefault="00000000">
      <w:r>
        <w:rPr>
          <w:rFonts w:hint="eastAsia"/>
        </w:rPr>
        <w:t>基于Ambient的时码系统如</w:t>
      </w:r>
      <w:hyperlink r:id="rId75" w:history="1">
        <w:r w:rsidR="00C1414D">
          <w:rPr>
            <w:rStyle w:val="Hyperlink"/>
          </w:rPr>
          <w:t>NanoLockit</w:t>
        </w:r>
      </w:hyperlink>
      <w:r>
        <w:rPr>
          <w:rFonts w:hint="eastAsia"/>
        </w:rPr>
        <w:t>，也是0B</w:t>
      </w:r>
      <w:ins w:id="1009" w:author="玖龙 刘" w:date="2024-12-20T12:51:00Z">
        <w:r>
          <w:rPr>
            <w:rFonts w:hint="eastAsia"/>
          </w:rPr>
          <w:t xml:space="preserve"> </w:t>
        </w:r>
      </w:ins>
      <w:r>
        <w:rPr>
          <w:rFonts w:hint="eastAsia"/>
        </w:rPr>
        <w:t>5芯插座；</w:t>
      </w:r>
      <w:hyperlink r:id="rId76" w:history="1">
        <w:r w:rsidR="00C1414D">
          <w:rPr>
            <w:rStyle w:val="Hyperlink"/>
            <w:rFonts w:hint="eastAsia"/>
          </w:rPr>
          <w:t>在官网访问时码线缆</w:t>
        </w:r>
      </w:hyperlink>
      <w:r>
        <w:rPr>
          <w:rFonts w:hint="eastAsia"/>
        </w:rPr>
        <w:t>或者咨询客服。</w:t>
      </w:r>
    </w:p>
    <w:p w14:paraId="5607EA68" w14:textId="77777777" w:rsidR="00C1414D" w:rsidRDefault="00000000">
      <w:pPr>
        <w:tabs>
          <w:tab w:val="left" w:pos="6536"/>
        </w:tabs>
        <w:rPr>
          <w:szCs w:val="22"/>
        </w:rPr>
      </w:pPr>
      <w:r>
        <w:rPr>
          <w:rFonts w:hint="eastAsia"/>
          <w:szCs w:val="22"/>
        </w:rPr>
        <w:t>此外</w:t>
      </w:r>
      <w:r>
        <w:rPr>
          <w:szCs w:val="22"/>
        </w:rPr>
        <w:t>，</w:t>
      </w:r>
      <w:r>
        <w:rPr>
          <w:rFonts w:hint="eastAsia"/>
          <w:szCs w:val="22"/>
        </w:rPr>
        <w:t>还</w:t>
      </w:r>
      <w:r>
        <w:rPr>
          <w:szCs w:val="22"/>
        </w:rPr>
        <w:t>可以</w:t>
      </w:r>
      <w:r>
        <w:rPr>
          <w:rFonts w:hint="eastAsia"/>
          <w:szCs w:val="22"/>
        </w:rPr>
        <w:t>把摄影机的</w:t>
      </w:r>
      <w:r>
        <w:rPr>
          <w:szCs w:val="22"/>
        </w:rPr>
        <w:t>时码输出给外部设备：</w:t>
      </w:r>
      <w:r>
        <w:rPr>
          <w:rFonts w:hint="eastAsia"/>
          <w:szCs w:val="22"/>
        </w:rPr>
        <w:t>只需要连接到摄影机的时码输出和</w:t>
      </w:r>
      <w:r>
        <w:rPr>
          <w:szCs w:val="22"/>
        </w:rPr>
        <w:t>外部设备的时码输入即可。</w:t>
      </w:r>
    </w:p>
    <w:p w14:paraId="08B882A2" w14:textId="77777777" w:rsidR="00C1414D" w:rsidRDefault="00000000">
      <w:pPr>
        <w:rPr>
          <w:szCs w:val="22"/>
          <w:shd w:val="pct10" w:color="auto" w:fill="FFFFFF"/>
        </w:rPr>
      </w:pPr>
      <w:r>
        <w:rPr>
          <w:rFonts w:hint="eastAsia"/>
          <w:b/>
          <w:color w:val="FFFF00"/>
          <w:highlight w:val="black"/>
          <w:shd w:val="pct10" w:color="auto" w:fill="FFFFFF"/>
        </w:rPr>
        <w:t>提示</w:t>
      </w:r>
      <w:r>
        <w:rPr>
          <w:rFonts w:hint="eastAsia"/>
          <w:b/>
          <w:color w:val="FFFF00"/>
        </w:rPr>
        <w:t xml:space="preserve">    </w:t>
      </w:r>
      <w:r>
        <w:rPr>
          <w:rFonts w:hint="eastAsia"/>
          <w:szCs w:val="22"/>
          <w:shd w:val="pct10" w:color="auto" w:fill="FFFFFF"/>
        </w:rPr>
        <w:t>摄影机设置为外部时码时，不支持时码的J</w:t>
      </w:r>
      <w:r>
        <w:rPr>
          <w:szCs w:val="22"/>
          <w:shd w:val="pct10" w:color="auto" w:fill="FFFFFF"/>
        </w:rPr>
        <w:t>am</w:t>
      </w:r>
      <w:r>
        <w:rPr>
          <w:rFonts w:hint="eastAsia"/>
          <w:szCs w:val="22"/>
          <w:shd w:val="pct10" w:color="auto" w:fill="FFFFFF"/>
        </w:rPr>
        <w:t>输入模式。</w:t>
      </w:r>
    </w:p>
    <w:p w14:paraId="29783514" w14:textId="77777777" w:rsidR="00C1414D" w:rsidRDefault="00C1414D"/>
    <w:bookmarkStart w:id="1010" w:name="_Toc216267280"/>
    <w:bookmarkStart w:id="1011" w:name="_Toc150181753"/>
    <w:bookmarkStart w:id="1012" w:name="_Toc77324586"/>
    <w:bookmarkStart w:id="1013" w:name="_Toc185523862"/>
    <w:bookmarkStart w:id="1014" w:name="_Toc1429773367"/>
    <w:p w14:paraId="03990AE6" w14:textId="77777777" w:rsidR="00C1414D" w:rsidRDefault="00000000">
      <w:pPr>
        <w:pStyle w:val="Heading3"/>
      </w:pPr>
      <w:r>
        <w:rPr>
          <w:rFonts w:hint="eastAsia"/>
          <w:noProof/>
        </w:rPr>
        <mc:AlternateContent>
          <mc:Choice Requires="wps">
            <w:drawing>
              <wp:anchor distT="0" distB="0" distL="114300" distR="114300" simplePos="0" relativeHeight="251705344" behindDoc="0" locked="0" layoutInCell="1" allowOverlap="1" wp14:anchorId="37E2BDAA" wp14:editId="1092F448">
                <wp:simplePos x="0" y="0"/>
                <wp:positionH relativeFrom="page">
                  <wp:posOffset>5334000</wp:posOffset>
                </wp:positionH>
                <wp:positionV relativeFrom="paragraph">
                  <wp:posOffset>960120</wp:posOffset>
                </wp:positionV>
                <wp:extent cx="1714500" cy="1722120"/>
                <wp:effectExtent l="0" t="0" r="0" b="0"/>
                <wp:wrapSquare wrapText="bothSides"/>
                <wp:docPr id="38" name="Text Box 44"/>
                <wp:cNvGraphicFramePr/>
                <a:graphic xmlns:a="http://schemas.openxmlformats.org/drawingml/2006/main">
                  <a:graphicData uri="http://schemas.microsoft.com/office/word/2010/wordprocessingShape">
                    <wps:wsp>
                      <wps:cNvSpPr txBox="1"/>
                      <wps:spPr>
                        <a:xfrm>
                          <a:off x="0" y="0"/>
                          <a:ext cx="1714500" cy="17221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D3CF8" w14:textId="77777777" w:rsidR="00C1414D" w:rsidRDefault="00C1414D">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44" o:spid="_x0000_s1026" o:spt="202" type="#_x0000_t202" style="position:absolute;left:0pt;margin-left:420pt;margin-top:75.6pt;height:135.6pt;width:135pt;mso-position-horizontal-relative:page;mso-wrap-distance-bottom:0pt;mso-wrap-distance-left:9pt;mso-wrap-distance-right:9pt;mso-wrap-distance-top:0pt;z-index:251705344;mso-width-relative:page;mso-height-relative:page;" filled="f" stroked="f" coordsize="21600,21600" o:gfxdata="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efrEv1wAAAAwBAAAPAAAAAAAAAAEAIAAAACIAAABkcnMvZG93bnJldi54bWxQSwECFAAU&#10;AAAACACHTuJAGdruJisCAABtBAAADgAAAAAAAAABACAAAAAmAQAAZHJzL2Uyb0RvYy54bWxQSwUG&#10;AAAAAAYABgBZAQAAwwUAAAAA&#10;">
                <v:fill on="f" focussize="0,0"/>
                <v:stroke on="f"/>
                <v:imagedata o:title=""/>
                <o:lock v:ext="edit" aspectratio="f"/>
                <v:textbox>
                  <w:txbxContent>
                    <w:p>
                      <w:pPr>
                        <w:jc w:val="center"/>
                        <w:rPr>
                          <w:rFonts w:hint="eastAsia"/>
                        </w:rPr>
                      </w:pPr>
                    </w:p>
                  </w:txbxContent>
                </v:textbox>
                <w10:wrap type="square"/>
              </v:shape>
            </w:pict>
          </mc:Fallback>
        </mc:AlternateContent>
      </w:r>
      <w:r>
        <w:t xml:space="preserve">3.8.2 </w:t>
      </w:r>
      <w:r>
        <w:rPr>
          <w:rFonts w:hint="eastAsia"/>
        </w:rPr>
        <w:t>外接</w:t>
      </w:r>
      <w:r>
        <w:t>时码</w:t>
      </w:r>
      <w:bookmarkEnd w:id="1010"/>
      <w:bookmarkEnd w:id="1011"/>
      <w:bookmarkEnd w:id="1012"/>
      <w:bookmarkEnd w:id="1013"/>
      <w:bookmarkEnd w:id="1014"/>
    </w:p>
    <w:p w14:paraId="4128B3D6" w14:textId="77777777" w:rsidR="00C1414D" w:rsidRDefault="00000000">
      <w:r>
        <w:rPr>
          <w:rFonts w:hint="eastAsia"/>
        </w:rPr>
        <w:t>外接时码涉及到三种帧率：项目帧率、拍摄帧率和外部时码帧率。</w:t>
      </w:r>
      <w:r>
        <w:t>外接时码时仅需要确保拍摄帧率是外接时码帧率的整数倍即可。</w:t>
      </w:r>
    </w:p>
    <w:p w14:paraId="5187E5FE" w14:textId="77777777" w:rsidR="00C1414D" w:rsidRDefault="00000000">
      <w:r>
        <w:rPr>
          <w:rFonts w:hint="eastAsia"/>
        </w:rPr>
        <w:t>时码外接成功后，时码显示为绿色。如果外部时码失效，则会自动切换为内部时码，显示为黄色。</w:t>
      </w:r>
      <w:r>
        <w:t xml:space="preserve"> 但如果时码闪烁出现异常，此时需要检查：</w:t>
      </w:r>
    </w:p>
    <w:p w14:paraId="658F2587" w14:textId="77777777" w:rsidR="00C1414D" w:rsidRDefault="00000000">
      <w:pPr>
        <w:pStyle w:val="12"/>
        <w:numPr>
          <w:ilvl w:val="0"/>
          <w:numId w:val="44"/>
        </w:numPr>
        <w:spacing w:before="60" w:after="0" w:line="240" w:lineRule="auto"/>
        <w:ind w:firstLineChars="0"/>
      </w:pPr>
      <w:r>
        <w:t>帧率设置是否正确；</w:t>
      </w:r>
    </w:p>
    <w:p w14:paraId="3F9F873B" w14:textId="77777777" w:rsidR="00C1414D" w:rsidRDefault="00000000">
      <w:pPr>
        <w:pStyle w:val="12"/>
        <w:numPr>
          <w:ilvl w:val="0"/>
          <w:numId w:val="44"/>
        </w:numPr>
        <w:spacing w:before="60" w:after="0" w:line="240" w:lineRule="auto"/>
        <w:ind w:left="714" w:firstLineChars="0" w:hanging="357"/>
      </w:pPr>
      <w:r>
        <w:t>线缆连接是否完好</w:t>
      </w:r>
      <w:r>
        <w:rPr>
          <w:rFonts w:hint="eastAsia"/>
        </w:rPr>
        <w:t>；</w:t>
      </w:r>
    </w:p>
    <w:p w14:paraId="6613BE72" w14:textId="77777777" w:rsidR="00C1414D" w:rsidRDefault="00000000">
      <w:pPr>
        <w:pStyle w:val="12"/>
        <w:numPr>
          <w:ilvl w:val="0"/>
          <w:numId w:val="44"/>
        </w:numPr>
        <w:spacing w:before="60" w:after="0" w:line="240" w:lineRule="auto"/>
        <w:ind w:left="714" w:firstLineChars="0" w:hanging="357"/>
      </w:pPr>
      <w:r>
        <w:rPr>
          <w:rFonts w:hint="eastAsia"/>
        </w:rPr>
        <w:t>外部</w:t>
      </w:r>
      <w:r>
        <w:t>时码</w:t>
      </w:r>
      <w:r>
        <w:rPr>
          <w:rFonts w:hint="eastAsia"/>
        </w:rPr>
        <w:t>设备</w:t>
      </w:r>
      <w:r>
        <w:t>是否掉电；</w:t>
      </w:r>
    </w:p>
    <w:p w14:paraId="1E7DF75A" w14:textId="77777777" w:rsidR="00C1414D" w:rsidRDefault="00000000">
      <w:pPr>
        <w:pStyle w:val="12"/>
        <w:numPr>
          <w:ilvl w:val="0"/>
          <w:numId w:val="44"/>
        </w:numPr>
        <w:spacing w:before="60" w:after="0" w:line="240" w:lineRule="auto"/>
        <w:ind w:left="714" w:firstLineChars="0" w:hanging="357"/>
      </w:pPr>
      <w:r>
        <w:rPr>
          <w:rFonts w:hint="eastAsia"/>
        </w:rPr>
        <w:lastRenderedPageBreak/>
        <w:t>外部</w:t>
      </w:r>
      <w:r>
        <w:t>时码</w:t>
      </w:r>
      <w:r>
        <w:rPr>
          <w:rFonts w:hint="eastAsia"/>
        </w:rPr>
        <w:t>设备</w:t>
      </w:r>
      <w:r>
        <w:t>是否需要做特殊设置，如</w:t>
      </w:r>
      <w:hyperlink r:id="rId77" w:history="1">
        <w:r w:rsidR="00C1414D">
          <w:t>NanoLockit</w:t>
        </w:r>
      </w:hyperlink>
      <w:r>
        <w:rPr>
          <w:rFonts w:hint="eastAsia"/>
        </w:rPr>
        <w:t>需要长按</w:t>
      </w:r>
      <w:r>
        <w:t>绿色按键</w:t>
      </w:r>
      <w:r>
        <w:rPr>
          <w:rFonts w:hint="eastAsia"/>
        </w:rPr>
        <w:t>开启</w:t>
      </w:r>
      <w:r>
        <w:t>时码输出</w:t>
      </w:r>
      <w:r>
        <w:rPr>
          <w:rFonts w:hint="eastAsia"/>
        </w:rPr>
        <w:t>功能</w:t>
      </w:r>
      <w:r>
        <w:t>。</w:t>
      </w:r>
    </w:p>
    <w:p w14:paraId="61870CAA" w14:textId="77777777" w:rsidR="00C1414D" w:rsidRDefault="00000000">
      <w:pPr>
        <w:pStyle w:val="Heading3"/>
      </w:pPr>
      <w:bookmarkStart w:id="1015" w:name="_Toc185523863"/>
      <w:bookmarkStart w:id="1016" w:name="_Toc77324587"/>
      <w:bookmarkStart w:id="1017" w:name="_Toc150181754"/>
      <w:bookmarkStart w:id="1018" w:name="_Toc1261844236"/>
      <w:bookmarkStart w:id="1019" w:name="_Toc2006452886"/>
      <w:bookmarkStart w:id="1020" w:name="_Toc431246465"/>
      <w:r>
        <w:rPr>
          <w:rFonts w:hint="eastAsia"/>
        </w:rPr>
        <w:t>3.</w:t>
      </w:r>
      <w:r>
        <w:t>8</w:t>
      </w:r>
      <w:r>
        <w:rPr>
          <w:rFonts w:hint="eastAsia"/>
        </w:rPr>
        <w:t>.</w:t>
      </w:r>
      <w:r>
        <w:t>3</w:t>
      </w:r>
      <w:r>
        <w:rPr>
          <w:rFonts w:hint="eastAsia"/>
        </w:rPr>
        <w:t xml:space="preserve"> 提示音和提示灯</w:t>
      </w:r>
      <w:bookmarkEnd w:id="1015"/>
      <w:bookmarkEnd w:id="1016"/>
      <w:bookmarkEnd w:id="1017"/>
      <w:bookmarkEnd w:id="1018"/>
      <w:bookmarkEnd w:id="1019"/>
      <w:bookmarkEnd w:id="1020"/>
    </w:p>
    <w:p w14:paraId="14FDAEDA" w14:textId="77777777" w:rsidR="00C1414D" w:rsidRDefault="00000000">
      <w:pPr>
        <w:spacing w:after="120"/>
        <w:rPr>
          <w:szCs w:val="22"/>
        </w:rPr>
      </w:pPr>
      <w:r>
        <w:rPr>
          <w:rFonts w:hint="eastAsia"/>
          <w:noProof/>
        </w:rPr>
        <mc:AlternateContent>
          <mc:Choice Requires="wps">
            <w:drawing>
              <wp:anchor distT="0" distB="0" distL="114300" distR="114300" simplePos="0" relativeHeight="251696128" behindDoc="0" locked="0" layoutInCell="1" allowOverlap="1" wp14:anchorId="70B2399B" wp14:editId="0058EC25">
                <wp:simplePos x="0" y="0"/>
                <wp:positionH relativeFrom="column">
                  <wp:posOffset>4400550</wp:posOffset>
                </wp:positionH>
                <wp:positionV relativeFrom="paragraph">
                  <wp:posOffset>43815</wp:posOffset>
                </wp:positionV>
                <wp:extent cx="2257425" cy="1095375"/>
                <wp:effectExtent l="0" t="0" r="0" b="9525"/>
                <wp:wrapSquare wrapText="bothSides"/>
                <wp:docPr id="44" name="Text Box 44"/>
                <wp:cNvGraphicFramePr/>
                <a:graphic xmlns:a="http://schemas.openxmlformats.org/drawingml/2006/main">
                  <a:graphicData uri="http://schemas.microsoft.com/office/word/2010/wordprocessingShape">
                    <wps:wsp>
                      <wps:cNvSpPr txBox="1"/>
                      <wps:spPr>
                        <a:xfrm>
                          <a:off x="0" y="0"/>
                          <a:ext cx="2257425" cy="1095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10F90" w14:textId="77777777" w:rsidR="00C1414D" w:rsidRDefault="00000000">
                            <w:pPr>
                              <w:jc w:val="center"/>
                              <w:rPr>
                                <w:b/>
                                <w:color w:val="FFFF00"/>
                                <w:sz w:val="18"/>
                              </w:rPr>
                            </w:pPr>
                            <w:r>
                              <w:rPr>
                                <w:rFonts w:hint="eastAsia"/>
                                <w:b/>
                                <w:color w:val="FFFF00"/>
                                <w:sz w:val="18"/>
                                <w:highlight w:val="black"/>
                              </w:rPr>
                              <w:t>菜单操作</w:t>
                            </w:r>
                          </w:p>
                          <w:p w14:paraId="2A6ECFEB" w14:textId="77777777" w:rsidR="00C1414D" w:rsidRDefault="00000000">
                            <w:pPr>
                              <w:jc w:val="center"/>
                              <w:rPr>
                                <w:sz w:val="18"/>
                                <w:szCs w:val="22"/>
                              </w:rPr>
                            </w:pPr>
                            <w:r>
                              <w:rPr>
                                <w:rFonts w:hint="eastAsia"/>
                                <w:sz w:val="18"/>
                                <w:szCs w:val="22"/>
                              </w:rPr>
                              <w:t>更改 发出提示音</w:t>
                            </w:r>
                          </w:p>
                          <w:p w14:paraId="782B4495" w14:textId="77777777" w:rsidR="00C1414D" w:rsidRDefault="00000000">
                            <w:pPr>
                              <w:jc w:val="center"/>
                              <w:rPr>
                                <w:sz w:val="18"/>
                              </w:rPr>
                            </w:pPr>
                            <w:r>
                              <w:rPr>
                                <w:rFonts w:hint="eastAsia"/>
                                <w:sz w:val="18"/>
                                <w:szCs w:val="22"/>
                              </w:rPr>
                              <w:t>【MENU</w:t>
                            </w:r>
                            <w:r>
                              <w:rPr>
                                <w:sz w:val="18"/>
                                <w:szCs w:val="22"/>
                              </w:rPr>
                              <w:sym w:font="Wingdings" w:char="F0E0"/>
                            </w:r>
                            <w:r>
                              <w:rPr>
                                <w:rFonts w:hint="eastAsia"/>
                                <w:sz w:val="18"/>
                                <w:szCs w:val="22"/>
                              </w:rPr>
                              <w:t>设置</w:t>
                            </w:r>
                            <w:r>
                              <w:rPr>
                                <w:sz w:val="18"/>
                                <w:szCs w:val="22"/>
                              </w:rPr>
                              <w:sym w:font="Wingdings" w:char="F0E0"/>
                            </w:r>
                            <w:r>
                              <w:rPr>
                                <w:rFonts w:hint="eastAsia"/>
                                <w:sz w:val="18"/>
                                <w:szCs w:val="22"/>
                              </w:rPr>
                              <w:t xml:space="preserve">提示音 </w:t>
                            </w:r>
                            <w:r>
                              <w:rPr>
                                <w:sz w:val="18"/>
                              </w:rPr>
                              <w:sym w:font="Wingdings" w:char="F0E0"/>
                            </w:r>
                            <w:r>
                              <w:rPr>
                                <w:rFonts w:hint="eastAsia"/>
                                <w:sz w:val="18"/>
                              </w:rPr>
                              <w:t>发出提示音</w:t>
                            </w:r>
                            <w:r>
                              <w:rPr>
                                <w:rFonts w:hint="eastAsia"/>
                                <w:sz w:val="18"/>
                                <w:szCs w:val="2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44" o:spid="_x0000_s1026" o:spt="202" type="#_x0000_t202" style="position:absolute;left:0pt;margin-left:346.5pt;margin-top:3.45pt;height:86.25pt;width:177.75pt;mso-wrap-distance-bottom:0pt;mso-wrap-distance-left:9pt;mso-wrap-distance-right:9pt;mso-wrap-distance-top:0pt;z-index:251696128;mso-width-relative:page;mso-height-relative:page;" filled="f" stroked="f" coordsize="21600,21600" o:gfxdata="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EAdl3/WAAAACgEAAA8AAAAAAAAAAQAgAAAAIgAAAGRycy9kb3ducmV2LnhtbFBLAQIUABQA&#10;AAAIAIdO4kBNOA44KwIAAG0EAAAOAAAAAAAAAAEAIAAAACUBAABkcnMvZTJvRG9jLnhtbFBLBQYA&#10;AAAABgAGAFkBAADCBQ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更改 发出提示音</w:t>
                      </w:r>
                    </w:p>
                    <w:p>
                      <w:pPr>
                        <w:jc w:val="center"/>
                        <w:rPr>
                          <w:rFonts w:hint="eastAsia"/>
                          <w:sz w:val="18"/>
                        </w:rPr>
                      </w:pPr>
                      <w:r>
                        <w:rPr>
                          <w:rFonts w:hint="eastAsia"/>
                          <w:sz w:val="18"/>
                          <w:szCs w:val="22"/>
                        </w:rPr>
                        <w:t>【MENU</w:t>
                      </w:r>
                      <w:r>
                        <w:rPr>
                          <w:sz w:val="18"/>
                          <w:szCs w:val="22"/>
                        </w:rPr>
                        <w:sym w:font="Wingdings" w:char="F0E0"/>
                      </w:r>
                      <w:r>
                        <w:rPr>
                          <w:rFonts w:hint="eastAsia"/>
                          <w:sz w:val="18"/>
                          <w:szCs w:val="22"/>
                        </w:rPr>
                        <w:t>设置</w:t>
                      </w:r>
                      <w:r>
                        <w:rPr>
                          <w:sz w:val="18"/>
                          <w:szCs w:val="22"/>
                        </w:rPr>
                        <w:sym w:font="Wingdings" w:char="F0E0"/>
                      </w:r>
                      <w:r>
                        <w:rPr>
                          <w:rFonts w:hint="eastAsia"/>
                          <w:sz w:val="18"/>
                          <w:szCs w:val="22"/>
                        </w:rPr>
                        <w:t xml:space="preserve">提示音 </w:t>
                      </w:r>
                      <w:r>
                        <w:rPr>
                          <w:sz w:val="18"/>
                        </w:rPr>
                        <w:sym w:font="Wingdings" w:char="F0E0"/>
                      </w:r>
                      <w:r>
                        <w:rPr>
                          <w:rFonts w:hint="eastAsia"/>
                          <w:sz w:val="18"/>
                        </w:rPr>
                        <w:t>发出提示音</w:t>
                      </w:r>
                      <w:r>
                        <w:rPr>
                          <w:rFonts w:hint="eastAsia"/>
                          <w:sz w:val="18"/>
                          <w:szCs w:val="22"/>
                        </w:rPr>
                        <w:t>】</w:t>
                      </w:r>
                    </w:p>
                  </w:txbxContent>
                </v:textbox>
                <w10:wrap type="square"/>
              </v:shape>
            </w:pict>
          </mc:Fallback>
        </mc:AlternateContent>
      </w:r>
      <w:r>
        <w:rPr>
          <w:szCs w:val="22"/>
        </w:rPr>
        <w:t>Kinefinity摄影机</w:t>
      </w:r>
      <w:r>
        <w:rPr>
          <w:rFonts w:hint="eastAsia"/>
          <w:szCs w:val="22"/>
        </w:rPr>
        <w:t>内置蜂鸣器有两个用途：</w:t>
      </w:r>
    </w:p>
    <w:p w14:paraId="2EF2FCA5" w14:textId="77777777" w:rsidR="00C1414D" w:rsidRDefault="00000000">
      <w:pPr>
        <w:pStyle w:val="12"/>
        <w:numPr>
          <w:ilvl w:val="0"/>
          <w:numId w:val="45"/>
        </w:numPr>
        <w:spacing w:before="60" w:after="0" w:line="240" w:lineRule="auto"/>
        <w:ind w:left="714" w:firstLineChars="0" w:hanging="357"/>
        <w:rPr>
          <w:szCs w:val="22"/>
        </w:rPr>
      </w:pPr>
      <w:r>
        <w:rPr>
          <w:rFonts w:hint="eastAsia"/>
          <w:szCs w:val="22"/>
        </w:rPr>
        <w:t>在拍摄开始或者停止时，会分别发出</w:t>
      </w:r>
      <w:r>
        <w:rPr>
          <w:szCs w:val="22"/>
        </w:rPr>
        <w:t>1KHz和2KHz的声音，提示</w:t>
      </w:r>
      <w:r>
        <w:rPr>
          <w:rFonts w:hint="eastAsia"/>
          <w:szCs w:val="22"/>
        </w:rPr>
        <w:t>摄影师拍摄开始</w:t>
      </w:r>
      <w:r>
        <w:rPr>
          <w:szCs w:val="22"/>
        </w:rPr>
        <w:t>或者</w:t>
      </w:r>
      <w:r>
        <w:rPr>
          <w:rFonts w:hint="eastAsia"/>
          <w:szCs w:val="22"/>
        </w:rPr>
        <w:t>拍摄停止。通过菜单选择【</w:t>
      </w:r>
      <w:r>
        <w:rPr>
          <w:rFonts w:hint="eastAsia"/>
        </w:rPr>
        <w:t>发出提示音</w:t>
      </w:r>
      <w:r>
        <w:rPr>
          <w:rFonts w:hint="eastAsia"/>
          <w:szCs w:val="22"/>
        </w:rPr>
        <w:t>】</w:t>
      </w:r>
      <w:r>
        <w:rPr>
          <w:rFonts w:hint="eastAsia"/>
          <w:b/>
          <w:szCs w:val="22"/>
        </w:rPr>
        <w:t>，</w:t>
      </w:r>
      <w:r>
        <w:rPr>
          <w:rFonts w:hint="eastAsia"/>
          <w:szCs w:val="22"/>
        </w:rPr>
        <w:t>开启或取消提示（操作如右图所示）；</w:t>
      </w:r>
    </w:p>
    <w:p w14:paraId="3AD30ACD" w14:textId="77777777" w:rsidR="00C1414D" w:rsidRDefault="00000000">
      <w:pPr>
        <w:pStyle w:val="12"/>
        <w:numPr>
          <w:ilvl w:val="0"/>
          <w:numId w:val="45"/>
        </w:numPr>
        <w:spacing w:before="60" w:after="0" w:line="240" w:lineRule="auto"/>
        <w:ind w:left="714" w:firstLineChars="0" w:hanging="357"/>
        <w:rPr>
          <w:szCs w:val="22"/>
        </w:rPr>
      </w:pPr>
      <w:r>
        <w:rPr>
          <w:rFonts w:hint="eastAsia"/>
          <w:noProof/>
        </w:rPr>
        <mc:AlternateContent>
          <mc:Choice Requires="wps">
            <w:drawing>
              <wp:anchor distT="0" distB="0" distL="114300" distR="114300" simplePos="0" relativeHeight="251698176" behindDoc="0" locked="0" layoutInCell="1" allowOverlap="1" wp14:anchorId="6E67EC14" wp14:editId="23D8B4A7">
                <wp:simplePos x="0" y="0"/>
                <wp:positionH relativeFrom="page">
                  <wp:posOffset>4886325</wp:posOffset>
                </wp:positionH>
                <wp:positionV relativeFrom="paragraph">
                  <wp:posOffset>144780</wp:posOffset>
                </wp:positionV>
                <wp:extent cx="2296160" cy="14478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296160" cy="1447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161BB" w14:textId="77777777" w:rsidR="00C1414D" w:rsidRDefault="00000000">
                            <w:pPr>
                              <w:jc w:val="center"/>
                              <w:rPr>
                                <w:b/>
                                <w:color w:val="FFFF00"/>
                                <w:sz w:val="18"/>
                              </w:rPr>
                            </w:pPr>
                            <w:r>
                              <w:rPr>
                                <w:rFonts w:hint="eastAsia"/>
                                <w:b/>
                                <w:color w:val="FFFF00"/>
                                <w:sz w:val="18"/>
                                <w:highlight w:val="black"/>
                              </w:rPr>
                              <w:t>菜单操作</w:t>
                            </w:r>
                          </w:p>
                          <w:p w14:paraId="758F29A8" w14:textId="77777777" w:rsidR="00C1414D" w:rsidRDefault="00000000">
                            <w:pPr>
                              <w:jc w:val="center"/>
                              <w:rPr>
                                <w:sz w:val="18"/>
                                <w:szCs w:val="22"/>
                              </w:rPr>
                            </w:pPr>
                            <w:r>
                              <w:rPr>
                                <w:rFonts w:hint="eastAsia"/>
                                <w:sz w:val="18"/>
                                <w:szCs w:val="22"/>
                              </w:rPr>
                              <w:t>更改 录制提示音</w:t>
                            </w:r>
                          </w:p>
                          <w:p w14:paraId="103E135C" w14:textId="77777777" w:rsidR="00C1414D" w:rsidRDefault="00000000">
                            <w:pPr>
                              <w:jc w:val="center"/>
                              <w:rPr>
                                <w:sz w:val="18"/>
                              </w:rPr>
                            </w:pPr>
                            <w:r>
                              <w:rPr>
                                <w:rFonts w:hint="eastAsia"/>
                                <w:sz w:val="18"/>
                                <w:szCs w:val="22"/>
                              </w:rPr>
                              <w:t>【MENU</w:t>
                            </w:r>
                            <w:r>
                              <w:rPr>
                                <w:sz w:val="18"/>
                                <w:szCs w:val="22"/>
                              </w:rPr>
                              <w:sym w:font="Wingdings" w:char="F0E0"/>
                            </w:r>
                            <w:r>
                              <w:rPr>
                                <w:rFonts w:hint="eastAsia"/>
                                <w:sz w:val="18"/>
                                <w:szCs w:val="22"/>
                              </w:rPr>
                              <w:t>设置</w:t>
                            </w:r>
                            <w:r>
                              <w:rPr>
                                <w:sz w:val="18"/>
                                <w:szCs w:val="22"/>
                              </w:rPr>
                              <w:sym w:font="Wingdings" w:char="F0E0"/>
                            </w:r>
                            <w:r>
                              <w:rPr>
                                <w:rFonts w:hint="eastAsia"/>
                                <w:sz w:val="18"/>
                                <w:szCs w:val="22"/>
                              </w:rPr>
                              <w:t xml:space="preserve">提示音 </w:t>
                            </w:r>
                            <w:r>
                              <w:rPr>
                                <w:sz w:val="18"/>
                              </w:rPr>
                              <w:sym w:font="Wingdings" w:char="F0E0"/>
                            </w:r>
                            <w:r>
                              <w:rPr>
                                <w:rFonts w:hint="eastAsia"/>
                                <w:sz w:val="18"/>
                              </w:rPr>
                              <w:t>录制提示音</w:t>
                            </w:r>
                            <w:r>
                              <w:rPr>
                                <w:rFonts w:hint="eastAsia"/>
                                <w:sz w:val="18"/>
                                <w:szCs w:val="22"/>
                              </w:rPr>
                              <w:t>】</w:t>
                            </w:r>
                          </w:p>
                          <w:p w14:paraId="38797788" w14:textId="77777777" w:rsidR="00C1414D" w:rsidRDefault="00C1414D">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46" o:spid="_x0000_s1026" o:spt="202" type="#_x0000_t202" style="position:absolute;left:0pt;margin-left:384.75pt;margin-top:11.4pt;height:114pt;width:180.8pt;mso-position-horizontal-relative:page;mso-wrap-distance-bottom:0pt;mso-wrap-distance-left:9pt;mso-wrap-distance-right:9pt;mso-wrap-distance-top:0pt;z-index:251698176;mso-width-relative:page;mso-height-relative:page;" filled="f" stroked="f" coordsize="21600,21600" o:gfxdata="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KRJqT2AAAAAsBAAAPAAAAAAAAAAEAIAAAACIAAABkcnMvZG93bnJldi54bWxQSwECFAAU&#10;AAAACACHTuJAdwGrnioCAABtBAAADgAAAAAAAAABACAAAAAnAQAAZHJzL2Uyb0RvYy54bWxQSwUG&#10;AAAAAAYABgBZAQAAwwU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更改 录制提示音</w:t>
                      </w:r>
                    </w:p>
                    <w:p>
                      <w:pPr>
                        <w:jc w:val="center"/>
                        <w:rPr>
                          <w:rFonts w:hint="eastAsia"/>
                          <w:sz w:val="18"/>
                        </w:rPr>
                      </w:pPr>
                      <w:r>
                        <w:rPr>
                          <w:rFonts w:hint="eastAsia"/>
                          <w:sz w:val="18"/>
                          <w:szCs w:val="22"/>
                        </w:rPr>
                        <w:t>【MENU</w:t>
                      </w:r>
                      <w:r>
                        <w:rPr>
                          <w:sz w:val="18"/>
                          <w:szCs w:val="22"/>
                        </w:rPr>
                        <w:sym w:font="Wingdings" w:char="F0E0"/>
                      </w:r>
                      <w:r>
                        <w:rPr>
                          <w:rFonts w:hint="eastAsia"/>
                          <w:sz w:val="18"/>
                          <w:szCs w:val="22"/>
                        </w:rPr>
                        <w:t>设置</w:t>
                      </w:r>
                      <w:r>
                        <w:rPr>
                          <w:sz w:val="18"/>
                          <w:szCs w:val="22"/>
                        </w:rPr>
                        <w:sym w:font="Wingdings" w:char="F0E0"/>
                      </w:r>
                      <w:r>
                        <w:rPr>
                          <w:rFonts w:hint="eastAsia"/>
                          <w:sz w:val="18"/>
                          <w:szCs w:val="22"/>
                        </w:rPr>
                        <w:t xml:space="preserve">提示音 </w:t>
                      </w:r>
                      <w:r>
                        <w:rPr>
                          <w:sz w:val="18"/>
                        </w:rPr>
                        <w:sym w:font="Wingdings" w:char="F0E0"/>
                      </w:r>
                      <w:r>
                        <w:rPr>
                          <w:rFonts w:hint="eastAsia"/>
                          <w:sz w:val="18"/>
                        </w:rPr>
                        <w:t>录制提示音</w:t>
                      </w:r>
                      <w:r>
                        <w:rPr>
                          <w:rFonts w:hint="eastAsia"/>
                          <w:sz w:val="18"/>
                          <w:szCs w:val="22"/>
                        </w:rPr>
                        <w:t>】</w:t>
                      </w:r>
                    </w:p>
                    <w:p>
                      <w:pPr>
                        <w:jc w:val="center"/>
                        <w:rPr>
                          <w:rFonts w:hint="eastAsia"/>
                        </w:rPr>
                      </w:pPr>
                    </w:p>
                  </w:txbxContent>
                </v:textbox>
                <w10:wrap type="square"/>
              </v:shape>
            </w:pict>
          </mc:Fallback>
        </mc:AlternateContent>
      </w:r>
      <w:r>
        <w:rPr>
          <w:rFonts w:hint="eastAsia"/>
          <w:szCs w:val="22"/>
        </w:rPr>
        <w:t>在拍摄时，可以把</w:t>
      </w:r>
      <w:r>
        <w:rPr>
          <w:szCs w:val="22"/>
        </w:rPr>
        <w:t>1KHz的开始音和2KHz的结束音录制下来，作为同步视频和音频的标记。</w:t>
      </w:r>
      <w:r>
        <w:rPr>
          <w:rFonts w:hint="eastAsia"/>
          <w:szCs w:val="22"/>
        </w:rPr>
        <w:t>通过：菜单选择【录制</w:t>
      </w:r>
      <w:r>
        <w:rPr>
          <w:rFonts w:hint="eastAsia"/>
        </w:rPr>
        <w:t>提示音</w:t>
      </w:r>
      <w:r>
        <w:rPr>
          <w:rFonts w:hint="eastAsia"/>
          <w:szCs w:val="22"/>
        </w:rPr>
        <w:t>】</w:t>
      </w:r>
      <w:r>
        <w:rPr>
          <w:rFonts w:hint="eastAsia"/>
          <w:b/>
          <w:szCs w:val="22"/>
        </w:rPr>
        <w:t>，</w:t>
      </w:r>
      <w:r>
        <w:rPr>
          <w:rFonts w:hint="eastAsia"/>
          <w:szCs w:val="22"/>
        </w:rPr>
        <w:t>开启或取消这个功能。</w:t>
      </w:r>
    </w:p>
    <w:p w14:paraId="26EB5E58" w14:textId="77777777" w:rsidR="00C1414D" w:rsidRDefault="00C1414D">
      <w:pPr>
        <w:pStyle w:val="12"/>
        <w:spacing w:before="60" w:after="0" w:line="240" w:lineRule="auto"/>
        <w:ind w:firstLineChars="0" w:firstLine="0"/>
        <w:rPr>
          <w:szCs w:val="22"/>
        </w:rPr>
      </w:pPr>
    </w:p>
    <w:p w14:paraId="2E8F29D1" w14:textId="77777777" w:rsidR="00C1414D" w:rsidRDefault="00C1414D">
      <w:pPr>
        <w:pStyle w:val="12"/>
        <w:spacing w:before="60" w:after="0" w:line="240" w:lineRule="auto"/>
        <w:ind w:firstLineChars="0" w:firstLine="0"/>
        <w:rPr>
          <w:szCs w:val="22"/>
        </w:rPr>
      </w:pPr>
    </w:p>
    <w:p w14:paraId="4543F438" w14:textId="77777777" w:rsidR="00C1414D" w:rsidRDefault="00000000">
      <w:pPr>
        <w:pStyle w:val="12"/>
        <w:spacing w:before="60" w:after="0" w:line="240" w:lineRule="auto"/>
        <w:ind w:firstLineChars="0" w:firstLine="0"/>
        <w:rPr>
          <w:szCs w:val="22"/>
        </w:rPr>
      </w:pPr>
      <w:r>
        <w:rPr>
          <w:rFonts w:hint="eastAsia"/>
          <w:noProof/>
        </w:rPr>
        <mc:AlternateContent>
          <mc:Choice Requires="wps">
            <w:drawing>
              <wp:anchor distT="0" distB="0" distL="114300" distR="114300" simplePos="0" relativeHeight="251706368" behindDoc="0" locked="0" layoutInCell="1" allowOverlap="1" wp14:anchorId="4B97366C" wp14:editId="030F9937">
                <wp:simplePos x="0" y="0"/>
                <wp:positionH relativeFrom="page">
                  <wp:posOffset>4902200</wp:posOffset>
                </wp:positionH>
                <wp:positionV relativeFrom="paragraph">
                  <wp:posOffset>70485</wp:posOffset>
                </wp:positionV>
                <wp:extent cx="2328545" cy="1163320"/>
                <wp:effectExtent l="0" t="0" r="0" b="0"/>
                <wp:wrapSquare wrapText="bothSides"/>
                <wp:docPr id="5" name="Text Box 2"/>
                <wp:cNvGraphicFramePr/>
                <a:graphic xmlns:a="http://schemas.openxmlformats.org/drawingml/2006/main">
                  <a:graphicData uri="http://schemas.microsoft.com/office/word/2010/wordprocessingShape">
                    <wps:wsp>
                      <wps:cNvSpPr txBox="1"/>
                      <wps:spPr>
                        <a:xfrm>
                          <a:off x="0" y="0"/>
                          <a:ext cx="2328545" cy="11633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93522C" w14:textId="77777777" w:rsidR="00C1414D" w:rsidRDefault="00000000">
                            <w:pPr>
                              <w:jc w:val="center"/>
                              <w:rPr>
                                <w:b/>
                                <w:color w:val="FFFF00"/>
                                <w:sz w:val="18"/>
                              </w:rPr>
                            </w:pPr>
                            <w:r>
                              <w:rPr>
                                <w:rFonts w:hint="eastAsia"/>
                                <w:b/>
                                <w:color w:val="FFFF00"/>
                                <w:sz w:val="18"/>
                                <w:highlight w:val="black"/>
                              </w:rPr>
                              <w:t>菜单操作</w:t>
                            </w:r>
                          </w:p>
                          <w:p w14:paraId="0CC45321" w14:textId="77777777" w:rsidR="00C1414D" w:rsidRDefault="00000000">
                            <w:pPr>
                              <w:jc w:val="center"/>
                              <w:rPr>
                                <w:sz w:val="18"/>
                                <w:szCs w:val="22"/>
                              </w:rPr>
                            </w:pPr>
                            <w:r>
                              <w:rPr>
                                <w:rFonts w:hint="eastAsia"/>
                                <w:sz w:val="18"/>
                                <w:szCs w:val="22"/>
                              </w:rPr>
                              <w:t>更改 录制提示灯</w:t>
                            </w:r>
                          </w:p>
                          <w:p w14:paraId="62B5D71A" w14:textId="77777777" w:rsidR="00C1414D" w:rsidRDefault="00000000">
                            <w:pPr>
                              <w:jc w:val="center"/>
                              <w:rPr>
                                <w:sz w:val="18"/>
                              </w:rPr>
                            </w:pPr>
                            <w:r>
                              <w:rPr>
                                <w:rFonts w:hint="eastAsia"/>
                                <w:sz w:val="18"/>
                                <w:szCs w:val="22"/>
                              </w:rPr>
                              <w:t>【MENU</w:t>
                            </w:r>
                            <w:r>
                              <w:rPr>
                                <w:sz w:val="18"/>
                                <w:szCs w:val="22"/>
                              </w:rPr>
                              <w:sym w:font="Wingdings" w:char="F0E0"/>
                            </w:r>
                            <w:r>
                              <w:rPr>
                                <w:rFonts w:hint="eastAsia"/>
                                <w:sz w:val="18"/>
                                <w:szCs w:val="22"/>
                              </w:rPr>
                              <w:t>设置</w:t>
                            </w:r>
                            <w:r>
                              <w:rPr>
                                <w:sz w:val="18"/>
                                <w:szCs w:val="22"/>
                              </w:rPr>
                              <w:sym w:font="Wingdings" w:char="F0E0"/>
                            </w:r>
                            <w:r>
                              <w:rPr>
                                <w:rFonts w:hint="eastAsia"/>
                                <w:sz w:val="18"/>
                                <w:szCs w:val="22"/>
                              </w:rPr>
                              <w:t xml:space="preserve">提示音 </w:t>
                            </w:r>
                            <w:r>
                              <w:rPr>
                                <w:sz w:val="18"/>
                              </w:rPr>
                              <w:sym w:font="Wingdings" w:char="F0E0"/>
                            </w:r>
                            <w:r>
                              <w:rPr>
                                <w:rFonts w:hint="eastAsia"/>
                                <w:sz w:val="18"/>
                              </w:rPr>
                              <w:t>录制提示灯</w:t>
                            </w:r>
                            <w:r>
                              <w:rPr>
                                <w:rFonts w:hint="eastAsia"/>
                                <w:sz w:val="18"/>
                                <w:szCs w:val="22"/>
                              </w:rPr>
                              <w:t>】</w:t>
                            </w:r>
                          </w:p>
                          <w:p w14:paraId="7509F089" w14:textId="77777777" w:rsidR="00C1414D" w:rsidRDefault="00C1414D">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2" o:spid="_x0000_s1026" o:spt="202" type="#_x0000_t202" style="position:absolute;left:0pt;margin-left:386pt;margin-top:5.55pt;height:91.6pt;width:183.35pt;mso-position-horizontal-relative:page;mso-wrap-distance-bottom:0pt;mso-wrap-distance-left:9pt;mso-wrap-distance-right:9pt;mso-wrap-distance-top:0pt;z-index:251706368;mso-width-relative:page;mso-height-relative:page;" filled="f" stroked="f" coordsize="21600,21600" o:gfxdata="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njUUtgAAAALAQAADwAAAAAAAAABACAAAAAiAAAAZHJzL2Rvd25yZXYueG1sUEsBAhQA&#10;FAAAAAgAh07iQNlUBkkrAgAAawQAAA4AAAAAAAAAAQAgAAAAJwEAAGRycy9lMm9Eb2MueG1sUEsF&#10;BgAAAAAGAAYAWQEAAMQFA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更改 录制提示灯</w:t>
                      </w:r>
                    </w:p>
                    <w:p>
                      <w:pPr>
                        <w:jc w:val="center"/>
                        <w:rPr>
                          <w:rFonts w:hint="eastAsia"/>
                          <w:sz w:val="18"/>
                        </w:rPr>
                      </w:pPr>
                      <w:r>
                        <w:rPr>
                          <w:rFonts w:hint="eastAsia"/>
                          <w:sz w:val="18"/>
                          <w:szCs w:val="22"/>
                        </w:rPr>
                        <w:t>【MENU</w:t>
                      </w:r>
                      <w:r>
                        <w:rPr>
                          <w:sz w:val="18"/>
                          <w:szCs w:val="22"/>
                        </w:rPr>
                        <w:sym w:font="Wingdings" w:char="F0E0"/>
                      </w:r>
                      <w:r>
                        <w:rPr>
                          <w:rFonts w:hint="eastAsia"/>
                          <w:sz w:val="18"/>
                          <w:szCs w:val="22"/>
                        </w:rPr>
                        <w:t>设置</w:t>
                      </w:r>
                      <w:r>
                        <w:rPr>
                          <w:sz w:val="18"/>
                          <w:szCs w:val="22"/>
                        </w:rPr>
                        <w:sym w:font="Wingdings" w:char="F0E0"/>
                      </w:r>
                      <w:r>
                        <w:rPr>
                          <w:rFonts w:hint="eastAsia"/>
                          <w:sz w:val="18"/>
                          <w:szCs w:val="22"/>
                        </w:rPr>
                        <w:t xml:space="preserve">提示音 </w:t>
                      </w:r>
                      <w:r>
                        <w:rPr>
                          <w:sz w:val="18"/>
                        </w:rPr>
                        <w:sym w:font="Wingdings" w:char="F0E0"/>
                      </w:r>
                      <w:r>
                        <w:rPr>
                          <w:rFonts w:hint="eastAsia"/>
                          <w:sz w:val="18"/>
                        </w:rPr>
                        <w:t>录制提示灯</w:t>
                      </w:r>
                      <w:r>
                        <w:rPr>
                          <w:rFonts w:hint="eastAsia"/>
                          <w:sz w:val="18"/>
                          <w:szCs w:val="22"/>
                        </w:rPr>
                        <w:t>】</w:t>
                      </w:r>
                    </w:p>
                    <w:p>
                      <w:pPr>
                        <w:jc w:val="center"/>
                        <w:rPr>
                          <w:rFonts w:hint="eastAsia"/>
                        </w:rPr>
                      </w:pPr>
                    </w:p>
                  </w:txbxContent>
                </v:textbox>
                <w10:wrap type="square"/>
              </v:shape>
            </w:pict>
          </mc:Fallback>
        </mc:AlternateContent>
      </w:r>
      <w:r>
        <w:rPr>
          <w:rFonts w:hint="eastAsia"/>
          <w:szCs w:val="22"/>
        </w:rPr>
        <w:t>Kinefinity摄影机内置Tally提示灯：</w:t>
      </w:r>
    </w:p>
    <w:p w14:paraId="195DADC9" w14:textId="77777777" w:rsidR="00C1414D" w:rsidRDefault="00000000">
      <w:pPr>
        <w:pStyle w:val="12"/>
        <w:numPr>
          <w:ilvl w:val="0"/>
          <w:numId w:val="45"/>
        </w:numPr>
        <w:spacing w:before="60" w:after="0" w:line="240" w:lineRule="auto"/>
        <w:ind w:left="714" w:firstLineChars="0" w:hanging="357"/>
        <w:rPr>
          <w:szCs w:val="22"/>
        </w:rPr>
      </w:pPr>
      <w:r>
        <w:rPr>
          <w:rFonts w:hint="eastAsia"/>
          <w:szCs w:val="22"/>
        </w:rPr>
        <w:t>在拍摄开始时Tally提示灯的红色指示灯亮起；在拍摄停止时，红色指示灯熄灭</w:t>
      </w:r>
      <w:r>
        <w:rPr>
          <w:szCs w:val="22"/>
        </w:rPr>
        <w:t>，提示</w:t>
      </w:r>
      <w:r>
        <w:rPr>
          <w:rFonts w:hint="eastAsia"/>
          <w:szCs w:val="22"/>
        </w:rPr>
        <w:t>摄影师拍摄开始</w:t>
      </w:r>
      <w:r>
        <w:rPr>
          <w:szCs w:val="22"/>
        </w:rPr>
        <w:t>或者</w:t>
      </w:r>
      <w:r>
        <w:rPr>
          <w:rFonts w:hint="eastAsia"/>
          <w:szCs w:val="22"/>
        </w:rPr>
        <w:t>拍摄停止。</w:t>
      </w:r>
    </w:p>
    <w:p w14:paraId="39E0AECB" w14:textId="77777777" w:rsidR="00C1414D" w:rsidRDefault="00000000">
      <w:pPr>
        <w:pStyle w:val="12"/>
        <w:numPr>
          <w:ilvl w:val="0"/>
          <w:numId w:val="45"/>
        </w:numPr>
        <w:spacing w:before="60" w:after="0" w:line="240" w:lineRule="auto"/>
        <w:ind w:left="714" w:firstLineChars="0" w:hanging="357"/>
        <w:rPr>
          <w:szCs w:val="22"/>
        </w:rPr>
      </w:pPr>
      <w:r>
        <w:rPr>
          <w:rFonts w:hint="eastAsia"/>
          <w:szCs w:val="22"/>
        </w:rPr>
        <w:t>通过菜单选择【录制提示灯】</w:t>
      </w:r>
      <w:r>
        <w:rPr>
          <w:rFonts w:hint="eastAsia"/>
          <w:b/>
          <w:szCs w:val="22"/>
        </w:rPr>
        <w:t>，</w:t>
      </w:r>
      <w:r>
        <w:rPr>
          <w:rFonts w:hint="eastAsia"/>
          <w:szCs w:val="22"/>
        </w:rPr>
        <w:t>开启或取消提示（操作如右图所示）。</w:t>
      </w:r>
    </w:p>
    <w:p w14:paraId="7B9E731D" w14:textId="77777777" w:rsidR="00C1414D" w:rsidRDefault="00C1414D">
      <w:pPr>
        <w:spacing w:before="0"/>
        <w:rPr>
          <w:szCs w:val="22"/>
        </w:rPr>
      </w:pPr>
    </w:p>
    <w:p w14:paraId="08B329C8" w14:textId="77777777" w:rsidR="00C1414D" w:rsidRDefault="00000000">
      <w:pPr>
        <w:numPr>
          <w:ilvl w:val="0"/>
          <w:numId w:val="45"/>
        </w:numPr>
        <w:spacing w:before="0"/>
        <w:ind w:left="714" w:hanging="357"/>
        <w:rPr>
          <w:szCs w:val="22"/>
        </w:rPr>
      </w:pPr>
      <w:r>
        <w:rPr>
          <w:szCs w:val="22"/>
        </w:rPr>
        <w:br w:type="page"/>
      </w:r>
    </w:p>
    <w:bookmarkStart w:id="1021" w:name="_Toc150181755"/>
    <w:bookmarkStart w:id="1022" w:name="_Toc77324588"/>
    <w:bookmarkStart w:id="1023" w:name="_Toc185523864"/>
    <w:bookmarkStart w:id="1024" w:name="_Toc517946161"/>
    <w:bookmarkStart w:id="1025" w:name="_Toc1415060327"/>
    <w:p w14:paraId="5C569613" w14:textId="77777777" w:rsidR="00C1414D" w:rsidRDefault="00000000">
      <w:pPr>
        <w:pStyle w:val="Heading2"/>
      </w:pPr>
      <w:r>
        <w:rPr>
          <w:rFonts w:hint="eastAsia"/>
          <w:noProof/>
        </w:rPr>
        <w:lastRenderedPageBreak/>
        <mc:AlternateContent>
          <mc:Choice Requires="wps">
            <w:drawing>
              <wp:anchor distT="0" distB="0" distL="114300" distR="114300" simplePos="0" relativeHeight="251701248" behindDoc="0" locked="0" layoutInCell="1" allowOverlap="1" wp14:anchorId="08758D81" wp14:editId="20C23C06">
                <wp:simplePos x="0" y="0"/>
                <wp:positionH relativeFrom="column">
                  <wp:posOffset>4886325</wp:posOffset>
                </wp:positionH>
                <wp:positionV relativeFrom="paragraph">
                  <wp:posOffset>349250</wp:posOffset>
                </wp:positionV>
                <wp:extent cx="1717675" cy="131762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717675" cy="13176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F34EA6" w14:textId="77777777" w:rsidR="00C1414D" w:rsidRDefault="00C1414D">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59" o:spid="_x0000_s1026" o:spt="202" type="#_x0000_t202" style="position:absolute;left:0pt;margin-left:384.75pt;margin-top:27.5pt;height:103.75pt;width:135.25pt;mso-wrap-distance-bottom:0pt;mso-wrap-distance-left:9pt;mso-wrap-distance-right:9pt;mso-wrap-distance-top:0pt;z-index:251701248;mso-width-relative:page;mso-height-relative:page;" filled="f" stroked="f" coordsize="21600,21600" o:gfxdata="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NV4hLPYAAAACwEAAA8AAAAAAAAAAQAgAAAAIgAAAGRycy9kb3ducmV2LnhtbFBLAQIUABQA&#10;AAAIAIdO4kCHwmfpKQIAAG0EAAAOAAAAAAAAAAEAIAAAACcBAABkcnMvZTJvRG9jLnhtbFBLBQYA&#10;AAAABgAGAFkBAADCBQAAAAA=&#10;">
                <v:fill on="f" focussize="0,0"/>
                <v:stroke on="f"/>
                <v:imagedata o:title=""/>
                <o:lock v:ext="edit" aspectratio="f"/>
                <v:textbox>
                  <w:txbxContent>
                    <w:p>
                      <w:pPr>
                        <w:jc w:val="center"/>
                        <w:rPr>
                          <w:rFonts w:hint="eastAsia"/>
                        </w:rPr>
                      </w:pPr>
                    </w:p>
                  </w:txbxContent>
                </v:textbox>
                <w10:wrap type="square"/>
              </v:shape>
            </w:pict>
          </mc:Fallback>
        </mc:AlternateContent>
      </w:r>
      <w:r>
        <w:t xml:space="preserve">3.9 </w:t>
      </w:r>
      <w:r>
        <w:rPr>
          <w:rFonts w:hint="eastAsia"/>
        </w:rPr>
        <w:t>配置</w:t>
      </w:r>
      <w:r>
        <w:t>Kinefinity摄影机</w:t>
      </w:r>
      <w:bookmarkEnd w:id="1003"/>
      <w:bookmarkEnd w:id="1021"/>
      <w:bookmarkEnd w:id="1022"/>
      <w:bookmarkEnd w:id="1023"/>
      <w:bookmarkEnd w:id="1024"/>
      <w:bookmarkEnd w:id="1025"/>
    </w:p>
    <w:p w14:paraId="721D0B4F" w14:textId="77777777" w:rsidR="00C1414D" w:rsidRDefault="00000000">
      <w:pPr>
        <w:rPr>
          <w:szCs w:val="22"/>
        </w:rPr>
      </w:pPr>
      <w:r>
        <w:rPr>
          <w:szCs w:val="22"/>
        </w:rPr>
        <w:t>Kinefinity摄影机可以</w:t>
      </w:r>
      <w:r>
        <w:rPr>
          <w:rFonts w:hint="eastAsia"/>
          <w:szCs w:val="22"/>
        </w:rPr>
        <w:t>设置机内预制快捷选单、机身风扇、EI/ISO模式、快门设置，并且存储在机内。如果开机的时候，插着</w:t>
      </w:r>
      <w:r>
        <w:rPr>
          <w:szCs w:val="22"/>
        </w:rPr>
        <w:t>U盘启动，摄影机会</w:t>
      </w:r>
      <w:r>
        <w:rPr>
          <w:rFonts w:hint="eastAsia"/>
          <w:szCs w:val="22"/>
        </w:rPr>
        <w:t>抹去这些设置，恢复出厂设置。</w:t>
      </w:r>
    </w:p>
    <w:p w14:paraId="5F47C57E" w14:textId="77777777" w:rsidR="00C1414D" w:rsidRDefault="00000000">
      <w:pPr>
        <w:pStyle w:val="Heading3"/>
      </w:pPr>
      <w:bookmarkStart w:id="1026" w:name="_Toc1369906636"/>
      <w:bookmarkStart w:id="1027" w:name="_Toc150181756"/>
      <w:bookmarkStart w:id="1028" w:name="_Toc77324589"/>
      <w:bookmarkStart w:id="1029" w:name="_Toc431246508"/>
      <w:bookmarkStart w:id="1030" w:name="_Toc185523865"/>
      <w:bookmarkStart w:id="1031" w:name="_Toc1685009011"/>
      <w:r>
        <w:t>3.9</w:t>
      </w:r>
      <w:r>
        <w:rPr>
          <w:rFonts w:hint="eastAsia"/>
        </w:rPr>
        <w:t>.1</w:t>
      </w:r>
      <w:r>
        <w:t xml:space="preserve"> </w:t>
      </w:r>
      <w:r>
        <w:rPr>
          <w:rFonts w:hint="eastAsia"/>
        </w:rPr>
        <w:t>预设</w:t>
      </w:r>
      <w:bookmarkEnd w:id="1026"/>
      <w:bookmarkEnd w:id="1027"/>
      <w:bookmarkEnd w:id="1028"/>
      <w:bookmarkEnd w:id="1029"/>
      <w:bookmarkEnd w:id="1030"/>
      <w:bookmarkEnd w:id="1031"/>
    </w:p>
    <w:p w14:paraId="5F704CE9" w14:textId="77777777" w:rsidR="00C1414D" w:rsidRDefault="00000000">
      <w:pPr>
        <w:rPr>
          <w:szCs w:val="22"/>
        </w:rPr>
      </w:pPr>
      <w:r>
        <w:rPr>
          <w:szCs w:val="22"/>
        </w:rPr>
        <w:t>机内</w:t>
      </w:r>
      <w:r>
        <w:rPr>
          <w:rFonts w:hint="eastAsia"/>
          <w:szCs w:val="22"/>
        </w:rPr>
        <w:t>预设</w:t>
      </w:r>
      <w:r>
        <w:rPr>
          <w:szCs w:val="22"/>
        </w:rPr>
        <w:t>/Pr</w:t>
      </w:r>
      <w:r>
        <w:rPr>
          <w:rFonts w:hint="eastAsia"/>
          <w:szCs w:val="22"/>
        </w:rPr>
        <w:t>eset</w:t>
      </w:r>
      <w:r>
        <w:rPr>
          <w:szCs w:val="22"/>
        </w:rPr>
        <w:t>s为机内一组拍摄参数的存储</w:t>
      </w:r>
      <w:r>
        <w:rPr>
          <w:rFonts w:hint="eastAsia"/>
          <w:szCs w:val="22"/>
        </w:rPr>
        <w:t>，这些参数为：</w:t>
      </w:r>
    </w:p>
    <w:p w14:paraId="72437430" w14:textId="77777777" w:rsidR="00C1414D" w:rsidRDefault="00000000">
      <w:pPr>
        <w:jc w:val="center"/>
        <w:rPr>
          <w:szCs w:val="22"/>
        </w:rPr>
      </w:pPr>
      <w:r>
        <w:rPr>
          <w:rFonts w:hint="eastAsia"/>
          <w:noProof/>
        </w:rPr>
        <mc:AlternateContent>
          <mc:Choice Requires="wps">
            <w:drawing>
              <wp:anchor distT="0" distB="0" distL="114300" distR="114300" simplePos="0" relativeHeight="251708416" behindDoc="0" locked="0" layoutInCell="1" allowOverlap="1" wp14:anchorId="56857874" wp14:editId="596AD344">
                <wp:simplePos x="0" y="0"/>
                <wp:positionH relativeFrom="column">
                  <wp:posOffset>4810125</wp:posOffset>
                </wp:positionH>
                <wp:positionV relativeFrom="paragraph">
                  <wp:posOffset>139065</wp:posOffset>
                </wp:positionV>
                <wp:extent cx="1793240" cy="200342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793240" cy="2003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C4338" w14:textId="77777777" w:rsidR="00C1414D" w:rsidRDefault="00000000">
                            <w:pPr>
                              <w:jc w:val="center"/>
                              <w:rPr>
                                <w:b/>
                                <w:color w:val="FFFF00"/>
                                <w:sz w:val="18"/>
                              </w:rPr>
                            </w:pPr>
                            <w:r>
                              <w:rPr>
                                <w:rFonts w:hint="eastAsia"/>
                                <w:b/>
                                <w:color w:val="FFFF00"/>
                                <w:sz w:val="18"/>
                                <w:highlight w:val="black"/>
                              </w:rPr>
                              <w:t>菜单操作</w:t>
                            </w:r>
                          </w:p>
                          <w:p w14:paraId="302BA3DF" w14:textId="77777777" w:rsidR="00C1414D" w:rsidRDefault="00000000">
                            <w:pPr>
                              <w:jc w:val="center"/>
                              <w:rPr>
                                <w:sz w:val="18"/>
                                <w:szCs w:val="22"/>
                              </w:rPr>
                            </w:pPr>
                            <w:r>
                              <w:rPr>
                                <w:rFonts w:hint="eastAsia"/>
                                <w:sz w:val="18"/>
                                <w:szCs w:val="22"/>
                              </w:rPr>
                              <w:t>保存 预设参数</w:t>
                            </w:r>
                          </w:p>
                          <w:p w14:paraId="153A647A" w14:textId="77777777" w:rsidR="00C1414D" w:rsidRDefault="00000000">
                            <w:pPr>
                              <w:jc w:val="center"/>
                              <w:rPr>
                                <w:sz w:val="18"/>
                                <w:szCs w:val="22"/>
                              </w:rPr>
                            </w:pPr>
                            <w:r>
                              <w:rPr>
                                <w:rFonts w:hint="eastAsia"/>
                                <w:sz w:val="18"/>
                                <w:szCs w:val="22"/>
                              </w:rPr>
                              <w:t>【MENU</w:t>
                            </w:r>
                            <w:r>
                              <w:rPr>
                                <w:sz w:val="18"/>
                              </w:rPr>
                              <w:sym w:font="Wingdings" w:char="F0E0"/>
                            </w:r>
                            <w:r>
                              <w:rPr>
                                <w:rFonts w:hint="eastAsia"/>
                                <w:sz w:val="18"/>
                              </w:rPr>
                              <w:t>设置</w:t>
                            </w:r>
                            <w:r>
                              <w:rPr>
                                <w:sz w:val="18"/>
                              </w:rPr>
                              <w:sym w:font="Wingdings" w:char="F0E0"/>
                            </w:r>
                            <w:r>
                              <w:rPr>
                                <w:rFonts w:hint="eastAsia"/>
                                <w:sz w:val="18"/>
                                <w:szCs w:val="22"/>
                              </w:rPr>
                              <w:t>保存拍摄参数到】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52" o:spid="_x0000_s1026" o:spt="202" type="#_x0000_t202" style="position:absolute;left:0pt;margin-left:378.75pt;margin-top:10.95pt;height:157.75pt;width:141.2pt;mso-wrap-distance-bottom:0pt;mso-wrap-distance-left:9pt;mso-wrap-distance-right:9pt;mso-wrap-distance-top:0pt;z-index:251708416;mso-width-relative:page;mso-height-relative:page;" filled="f" stroked="f" coordsize="21600,21600" o:gfxdata="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CvoGpfYAAAACwEAAA8AAAAAAAAAAQAgAAAAIgAAAGRycy9kb3ducmV2LnhtbFBLAQIUABQA&#10;AAAIAIdO4kAcM5vQKQIAAG0EAAAOAAAAAAAAAAEAIAAAACcBAABkcnMvZTJvRG9jLnhtbFBLBQYA&#10;AAAABgAGAFkBAADCBQ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保存 预设参数</w:t>
                      </w:r>
                    </w:p>
                    <w:p>
                      <w:pPr>
                        <w:jc w:val="center"/>
                        <w:rPr>
                          <w:rFonts w:hint="eastAsia"/>
                          <w:sz w:val="18"/>
                          <w:szCs w:val="22"/>
                        </w:rPr>
                      </w:pPr>
                      <w:r>
                        <w:rPr>
                          <w:rFonts w:hint="eastAsia"/>
                          <w:sz w:val="18"/>
                          <w:szCs w:val="22"/>
                        </w:rPr>
                        <w:t>【MENU</w:t>
                      </w:r>
                      <w:r>
                        <w:rPr>
                          <w:sz w:val="18"/>
                        </w:rPr>
                        <w:sym w:font="Wingdings" w:char="F0E0"/>
                      </w:r>
                      <w:r>
                        <w:rPr>
                          <w:rFonts w:hint="eastAsia"/>
                          <w:sz w:val="18"/>
                        </w:rPr>
                        <w:t>设置</w:t>
                      </w:r>
                      <w:r>
                        <w:rPr>
                          <w:sz w:val="18"/>
                        </w:rPr>
                        <w:sym w:font="Wingdings" w:char="F0E0"/>
                      </w:r>
                      <w:r>
                        <w:rPr>
                          <w:rFonts w:hint="eastAsia"/>
                          <w:sz w:val="18"/>
                          <w:szCs w:val="22"/>
                        </w:rPr>
                        <w:t>保存拍摄参数到】</w:t>
                      </w:r>
                    </w:p>
                  </w:txbxContent>
                </v:textbox>
                <w10:wrap type="square"/>
              </v:shape>
            </w:pict>
          </mc:Fallback>
        </mc:AlternateContent>
      </w:r>
      <w:r>
        <w:rPr>
          <w:szCs w:val="22"/>
        </w:rPr>
        <w:t>幅面大小；</w:t>
      </w:r>
      <w:r>
        <w:rPr>
          <w:rFonts w:hint="eastAsia"/>
          <w:szCs w:val="22"/>
        </w:rPr>
        <w:t>分辨率；宽高比；</w:t>
      </w:r>
      <w:r>
        <w:rPr>
          <w:szCs w:val="22"/>
        </w:rPr>
        <w:t>帧率</w:t>
      </w:r>
      <w:r>
        <w:rPr>
          <w:rFonts w:hint="eastAsia"/>
          <w:szCs w:val="22"/>
        </w:rPr>
        <w:t>；快门；</w:t>
      </w:r>
      <w:r>
        <w:rPr>
          <w:szCs w:val="22"/>
        </w:rPr>
        <w:t>编码</w:t>
      </w:r>
    </w:p>
    <w:p w14:paraId="7C2D5437" w14:textId="77777777" w:rsidR="00C1414D" w:rsidRDefault="00000000">
      <w:pPr>
        <w:rPr>
          <w:szCs w:val="22"/>
        </w:rPr>
      </w:pPr>
      <w:r>
        <w:rPr>
          <w:szCs w:val="22"/>
        </w:rPr>
        <w:t>提供</w:t>
      </w:r>
      <w:r>
        <w:rPr>
          <w:rFonts w:hint="eastAsia"/>
          <w:szCs w:val="22"/>
        </w:rPr>
        <w:t>六</w:t>
      </w:r>
      <w:r>
        <w:rPr>
          <w:szCs w:val="22"/>
        </w:rPr>
        <w:t>种机内</w:t>
      </w:r>
      <w:r>
        <w:rPr>
          <w:rFonts w:hint="eastAsia"/>
          <w:szCs w:val="22"/>
        </w:rPr>
        <w:t>预设</w:t>
      </w:r>
      <w:r>
        <w:rPr>
          <w:szCs w:val="22"/>
        </w:rPr>
        <w:t>，同时</w:t>
      </w:r>
      <w:r>
        <w:rPr>
          <w:rFonts w:hint="eastAsia"/>
          <w:szCs w:val="22"/>
        </w:rPr>
        <w:t>具有</w:t>
      </w:r>
      <w:r>
        <w:rPr>
          <w:szCs w:val="22"/>
        </w:rPr>
        <w:t>快速切换</w:t>
      </w:r>
      <w:r>
        <w:rPr>
          <w:rFonts w:hint="eastAsia"/>
          <w:szCs w:val="22"/>
        </w:rPr>
        <w:t>预设</w:t>
      </w:r>
      <w:r>
        <w:rPr>
          <w:szCs w:val="22"/>
        </w:rPr>
        <w:t>的功能：</w:t>
      </w:r>
      <w:r>
        <w:rPr>
          <w:rFonts w:hint="eastAsia"/>
          <w:szCs w:val="22"/>
        </w:rPr>
        <w:t>在取景状态下，长按【1】按键，就会</w:t>
      </w:r>
      <w:r>
        <w:rPr>
          <w:szCs w:val="22"/>
        </w:rPr>
        <w:t>出现</w:t>
      </w:r>
      <w:r>
        <w:rPr>
          <w:rFonts w:hint="eastAsia"/>
          <w:szCs w:val="22"/>
        </w:rPr>
        <w:t>预设</w:t>
      </w:r>
      <w:r>
        <w:rPr>
          <w:szCs w:val="22"/>
        </w:rPr>
        <w:t>列表</w:t>
      </w:r>
      <w:r>
        <w:rPr>
          <w:rFonts w:hint="eastAsia"/>
          <w:szCs w:val="22"/>
        </w:rPr>
        <w:t>用于快速选择，</w:t>
      </w:r>
      <w:r>
        <w:rPr>
          <w:szCs w:val="22"/>
        </w:rPr>
        <w:t>适合</w:t>
      </w:r>
      <w:r>
        <w:rPr>
          <w:rFonts w:hint="eastAsia"/>
          <w:szCs w:val="22"/>
        </w:rPr>
        <w:t>在不同的拍摄场景中快速切换拍摄参数。</w:t>
      </w:r>
    </w:p>
    <w:p w14:paraId="7204AF26" w14:textId="77777777" w:rsidR="00C1414D" w:rsidRDefault="00000000">
      <w:pPr>
        <w:rPr>
          <w:szCs w:val="22"/>
        </w:rPr>
      </w:pPr>
      <w:r>
        <w:rPr>
          <w:rFonts w:hint="eastAsia"/>
          <w:szCs w:val="22"/>
        </w:rPr>
        <w:t>此外，</w:t>
      </w:r>
      <w:r>
        <w:rPr>
          <w:szCs w:val="22"/>
        </w:rPr>
        <w:t>用户还可以自定义机内</w:t>
      </w:r>
      <w:r>
        <w:rPr>
          <w:rFonts w:hint="eastAsia"/>
          <w:szCs w:val="22"/>
        </w:rPr>
        <w:t>预设，在取景状态下，先设置好这六种参数，然后</w:t>
      </w:r>
      <w:r>
        <w:rPr>
          <w:rFonts w:hint="eastAsia"/>
        </w:rPr>
        <w:t>通过菜单选择【</w:t>
      </w:r>
      <w:r>
        <w:rPr>
          <w:rFonts w:hint="eastAsia"/>
          <w:szCs w:val="22"/>
        </w:rPr>
        <w:t>保存拍摄参数到</w:t>
      </w:r>
      <w:r>
        <w:rPr>
          <w:rFonts w:hint="eastAsia"/>
        </w:rPr>
        <w:t>】。操作如右图所示。</w:t>
      </w:r>
    </w:p>
    <w:p w14:paraId="38C037AC" w14:textId="77777777" w:rsidR="00C1414D" w:rsidRDefault="00000000">
      <w:pPr>
        <w:rPr>
          <w:szCs w:val="22"/>
        </w:rPr>
      </w:pPr>
      <w:r>
        <w:rPr>
          <w:rFonts w:hint="eastAsia"/>
          <w:szCs w:val="22"/>
        </w:rPr>
        <w:t>即完成了自定义的预设，通过预设列表可以进行拍摄参数的快速切换。</w:t>
      </w:r>
    </w:p>
    <w:p w14:paraId="4124867E" w14:textId="77777777" w:rsidR="00C1414D" w:rsidRDefault="00000000">
      <w:pPr>
        <w:ind w:left="652" w:hanging="652"/>
        <w:rPr>
          <w:shd w:val="pct10" w:color="auto" w:fill="FFFFFF"/>
        </w:rPr>
      </w:pPr>
      <w:r>
        <w:rPr>
          <w:rFonts w:hint="eastAsia"/>
          <w:b/>
          <w:color w:val="FFFF00"/>
          <w:highlight w:val="black"/>
        </w:rPr>
        <w:t>提示</w:t>
      </w:r>
      <w:r>
        <w:rPr>
          <w:b/>
          <w:color w:val="FF0000"/>
        </w:rPr>
        <w:t xml:space="preserve"> </w:t>
      </w:r>
      <w:r>
        <w:rPr>
          <w:rFonts w:hint="eastAsia"/>
          <w:b/>
          <w:color w:val="FF0000"/>
        </w:rPr>
        <w:t xml:space="preserve">   </w:t>
      </w:r>
      <w:r>
        <w:rPr>
          <w:rFonts w:hint="eastAsia"/>
          <w:shd w:val="pct10" w:color="auto" w:fill="FFFFFF"/>
        </w:rPr>
        <w:t>预设导入和导出功能：【MENU</w:t>
      </w:r>
      <w:r>
        <w:rPr>
          <w:shd w:val="pct10" w:color="auto" w:fill="FFFFFF"/>
        </w:rPr>
        <w:sym w:font="Wingdings" w:char="F0E0"/>
      </w:r>
      <w:r>
        <w:rPr>
          <w:rFonts w:hint="eastAsia"/>
          <w:shd w:val="pct10" w:color="auto" w:fill="FFFFFF"/>
        </w:rPr>
        <w:t>系统</w:t>
      </w:r>
      <w:r>
        <w:rPr>
          <w:shd w:val="pct10" w:color="auto" w:fill="FFFFFF"/>
        </w:rPr>
        <w:sym w:font="Wingdings" w:char="F0E0"/>
      </w:r>
      <w:r>
        <w:rPr>
          <w:rFonts w:hint="eastAsia"/>
          <w:shd w:val="pct10" w:color="auto" w:fill="FFFFFF"/>
        </w:rPr>
        <w:t>系统设置</w:t>
      </w:r>
      <w:r>
        <w:rPr>
          <w:shd w:val="pct10" w:color="auto" w:fill="FFFFFF"/>
        </w:rPr>
        <w:sym w:font="Wingdings" w:char="F0E0"/>
      </w:r>
      <w:r>
        <w:rPr>
          <w:rFonts w:hint="eastAsia"/>
          <w:shd w:val="pct10" w:color="auto" w:fill="FFFFFF"/>
        </w:rPr>
        <w:t>导出用户设置</w:t>
      </w:r>
      <w:r>
        <w:rPr>
          <w:shd w:val="pct10" w:color="auto" w:fill="FFFFFF"/>
        </w:rPr>
        <w:t>/导入用</w:t>
      </w:r>
      <w:r>
        <w:rPr>
          <w:rFonts w:hint="eastAsia"/>
          <w:shd w:val="pct10" w:color="auto" w:fill="FFFFFF"/>
        </w:rPr>
        <w:t>户</w:t>
      </w:r>
    </w:p>
    <w:p w14:paraId="314874C7" w14:textId="77777777" w:rsidR="00C1414D" w:rsidRDefault="00000000">
      <w:pPr>
        <w:ind w:firstLine="652"/>
        <w:rPr>
          <w:shd w:val="pct10" w:color="auto" w:fill="FFFFFF"/>
        </w:rPr>
      </w:pPr>
      <w:r>
        <w:rPr>
          <w:rFonts w:hint="eastAsia"/>
          <w:shd w:val="pct10" w:color="auto" w:fill="FFFFFF"/>
        </w:rPr>
        <w:t>设</w:t>
      </w:r>
      <w:r>
        <w:rPr>
          <w:shd w:val="pct10" w:color="auto" w:fill="FFFFFF"/>
        </w:rPr>
        <w:t>置</w:t>
      </w:r>
      <w:r>
        <w:rPr>
          <w:rFonts w:hint="eastAsia"/>
          <w:shd w:val="pct10" w:color="auto" w:fill="FFFFFF"/>
        </w:rPr>
        <w:t>】，</w:t>
      </w:r>
      <w:r>
        <w:rPr>
          <w:rFonts w:hint="eastAsia"/>
          <w:szCs w:val="22"/>
          <w:shd w:val="pct10" w:color="auto" w:fill="FFFFFF"/>
        </w:rPr>
        <w:t>使用U盘导入导出。</w:t>
      </w:r>
    </w:p>
    <w:p w14:paraId="43B4CA70" w14:textId="77777777" w:rsidR="00C1414D" w:rsidRDefault="00000000">
      <w:pPr>
        <w:pStyle w:val="Heading3"/>
      </w:pPr>
      <w:bookmarkStart w:id="1032" w:name="_Toc150181757"/>
      <w:bookmarkStart w:id="1033" w:name="_Toc77324590"/>
      <w:bookmarkStart w:id="1034" w:name="_Toc1079594888"/>
      <w:bookmarkStart w:id="1035" w:name="_Toc185523866"/>
      <w:bookmarkStart w:id="1036" w:name="_Toc848651765"/>
      <w:r>
        <w:t>3.9.</w:t>
      </w:r>
      <w:r>
        <w:rPr>
          <w:rFonts w:hint="eastAsia"/>
        </w:rPr>
        <w:t>2</w:t>
      </w:r>
      <w:r>
        <w:t xml:space="preserve"> </w:t>
      </w:r>
      <w:r>
        <w:rPr>
          <w:rFonts w:hint="eastAsia"/>
        </w:rPr>
        <w:t>快门显示方式</w:t>
      </w:r>
      <w:bookmarkEnd w:id="1032"/>
      <w:bookmarkEnd w:id="1033"/>
      <w:bookmarkEnd w:id="1034"/>
      <w:bookmarkEnd w:id="1035"/>
      <w:bookmarkEnd w:id="1036"/>
    </w:p>
    <w:p w14:paraId="09C703DB" w14:textId="77777777" w:rsidR="00C1414D" w:rsidRDefault="00000000">
      <w:r>
        <w:rPr>
          <w:rFonts w:hint="eastAsia"/>
          <w:b/>
          <w:noProof/>
        </w:rPr>
        <mc:AlternateContent>
          <mc:Choice Requires="wps">
            <w:drawing>
              <wp:anchor distT="0" distB="0" distL="114300" distR="114300" simplePos="0" relativeHeight="251710464" behindDoc="0" locked="0" layoutInCell="1" allowOverlap="1" wp14:anchorId="7237C71E" wp14:editId="60DECDEC">
                <wp:simplePos x="0" y="0"/>
                <wp:positionH relativeFrom="column">
                  <wp:posOffset>4770120</wp:posOffset>
                </wp:positionH>
                <wp:positionV relativeFrom="paragraph">
                  <wp:posOffset>104140</wp:posOffset>
                </wp:positionV>
                <wp:extent cx="1985645" cy="183578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985645" cy="1835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2FF869" w14:textId="77777777" w:rsidR="00C1414D" w:rsidRDefault="00000000">
                            <w:pPr>
                              <w:jc w:val="center"/>
                              <w:rPr>
                                <w:b/>
                                <w:color w:val="FFFF00"/>
                                <w:sz w:val="18"/>
                              </w:rPr>
                            </w:pPr>
                            <w:r>
                              <w:rPr>
                                <w:rFonts w:hint="eastAsia"/>
                                <w:b/>
                                <w:color w:val="FFFF00"/>
                                <w:sz w:val="18"/>
                                <w:highlight w:val="black"/>
                              </w:rPr>
                              <w:t>菜单操作</w:t>
                            </w:r>
                          </w:p>
                          <w:p w14:paraId="6F59BF97" w14:textId="77777777" w:rsidR="00C1414D" w:rsidRDefault="00000000">
                            <w:pPr>
                              <w:jc w:val="center"/>
                              <w:rPr>
                                <w:sz w:val="18"/>
                                <w:szCs w:val="22"/>
                              </w:rPr>
                            </w:pPr>
                            <w:r>
                              <w:rPr>
                                <w:rFonts w:hint="eastAsia"/>
                                <w:sz w:val="18"/>
                                <w:szCs w:val="22"/>
                              </w:rPr>
                              <w:t>更改 快门显示</w:t>
                            </w:r>
                          </w:p>
                          <w:p w14:paraId="6117EFD3" w14:textId="77777777" w:rsidR="00C1414D" w:rsidRDefault="00000000">
                            <w:pPr>
                              <w:jc w:val="center"/>
                            </w:pPr>
                            <w:r>
                              <w:rPr>
                                <w:rFonts w:hint="eastAsia"/>
                                <w:sz w:val="18"/>
                                <w:szCs w:val="22"/>
                              </w:rPr>
                              <w:t>【</w:t>
                            </w:r>
                            <w:r>
                              <w:rPr>
                                <w:rFonts w:hint="eastAsia"/>
                                <w:sz w:val="18"/>
                              </w:rPr>
                              <w:t>MENU</w:t>
                            </w:r>
                            <w:r>
                              <w:rPr>
                                <w:sz w:val="18"/>
                              </w:rPr>
                              <w:sym w:font="Wingdings" w:char="F0E0"/>
                            </w:r>
                            <w:r>
                              <w:rPr>
                                <w:sz w:val="18"/>
                              </w:rPr>
                              <w:t>监看</w:t>
                            </w:r>
                            <w:r>
                              <w:rPr>
                                <w:sz w:val="18"/>
                              </w:rPr>
                              <w:sym w:font="Wingdings" w:char="F0E0"/>
                            </w:r>
                            <w:r>
                              <w:rPr>
                                <w:rFonts w:hint="eastAsia"/>
                                <w:sz w:val="18"/>
                              </w:rPr>
                              <w:t>监看设置</w:t>
                            </w:r>
                            <w:r>
                              <w:rPr>
                                <w:sz w:val="18"/>
                              </w:rPr>
                              <w:sym w:font="Wingdings" w:char="F0E0"/>
                            </w:r>
                            <w:r>
                              <w:rPr>
                                <w:rFonts w:hint="eastAsia"/>
                                <w:sz w:val="18"/>
                                <w:szCs w:val="22"/>
                              </w:rPr>
                              <w:t>快门显示】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53" o:spid="_x0000_s1026" o:spt="202" type="#_x0000_t202" style="position:absolute;left:0pt;margin-left:375.6pt;margin-top:8.2pt;height:144.55pt;width:156.35pt;mso-wrap-distance-bottom:0pt;mso-wrap-distance-left:9pt;mso-wrap-distance-right:9pt;mso-wrap-distance-top:0pt;z-index:251710464;mso-width-relative:page;mso-height-relative:page;" filled="f" stroked="f" coordsize="21600,21600" o:gfxdata="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0ANZJdgAAAALAQAADwAAAAAAAAABACAAAAAiAAAAZHJzL2Rvd25yZXYueG1sUEsBAhQA&#10;FAAAAAgAh07iQOUDpSUrAgAAbQQAAA4AAAAAAAAAAQAgAAAAJwEAAGRycy9lMm9Eb2MueG1sUEsF&#10;BgAAAAAGAAYAWQEAAMQFA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更改 快门显示</w:t>
                      </w:r>
                    </w:p>
                    <w:p>
                      <w:pPr>
                        <w:jc w:val="center"/>
                        <w:rPr>
                          <w:rFonts w:hint="eastAsia"/>
                        </w:rPr>
                      </w:pPr>
                      <w:r>
                        <w:rPr>
                          <w:rFonts w:hint="eastAsia"/>
                          <w:sz w:val="18"/>
                          <w:szCs w:val="22"/>
                        </w:rPr>
                        <w:t>【</w:t>
                      </w:r>
                      <w:r>
                        <w:rPr>
                          <w:rFonts w:hint="eastAsia"/>
                          <w:sz w:val="18"/>
                        </w:rPr>
                        <w:t>MENU</w:t>
                      </w:r>
                      <w:r>
                        <w:rPr>
                          <w:sz w:val="18"/>
                        </w:rPr>
                        <w:sym w:font="Wingdings" w:char="F0E0"/>
                      </w:r>
                      <w:r>
                        <w:rPr>
                          <w:sz w:val="18"/>
                        </w:rPr>
                        <w:t>监看</w:t>
                      </w:r>
                      <w:r>
                        <w:rPr>
                          <w:sz w:val="18"/>
                        </w:rPr>
                        <w:sym w:font="Wingdings" w:char="F0E0"/>
                      </w:r>
                      <w:r>
                        <w:rPr>
                          <w:rFonts w:hint="eastAsia"/>
                          <w:sz w:val="18"/>
                        </w:rPr>
                        <w:t>监看设置</w:t>
                      </w:r>
                      <w:r>
                        <w:rPr>
                          <w:sz w:val="18"/>
                        </w:rPr>
                        <w:sym w:font="Wingdings" w:char="F0E0"/>
                      </w:r>
                      <w:r>
                        <w:rPr>
                          <w:rFonts w:hint="eastAsia"/>
                          <w:sz w:val="18"/>
                          <w:szCs w:val="22"/>
                        </w:rPr>
                        <w:t>快门显示】</w:t>
                      </w:r>
                    </w:p>
                  </w:txbxContent>
                </v:textbox>
                <w10:wrap type="square"/>
              </v:shape>
            </w:pict>
          </mc:Fallback>
        </mc:AlternateContent>
      </w:r>
      <w:r>
        <w:rPr>
          <w:rFonts w:hint="eastAsia"/>
          <w:b/>
        </w:rPr>
        <w:t>快门的表示有两种方式：</w:t>
      </w:r>
      <w:r>
        <w:rPr>
          <w:rFonts w:hint="eastAsia"/>
        </w:rPr>
        <w:t>快门时间或者等效叶子板开口角度，可以在MENU中进行选择：如右图所示</w:t>
      </w:r>
      <w:r>
        <w:rPr>
          <w:rFonts w:hint="eastAsia"/>
          <w:szCs w:val="22"/>
        </w:rPr>
        <w:t>。</w:t>
      </w:r>
    </w:p>
    <w:p w14:paraId="6E58681D" w14:textId="77777777" w:rsidR="00C1414D" w:rsidRDefault="00000000">
      <w:r>
        <w:rPr>
          <w:rFonts w:hint="eastAsia"/>
        </w:rPr>
        <w:t>快门时间和开口角度的换算关系，例如：</w:t>
      </w:r>
    </w:p>
    <w:p w14:paraId="509F010B" w14:textId="77777777" w:rsidR="00C1414D" w:rsidRDefault="00000000">
      <w:r>
        <w:rPr>
          <w:rFonts w:hint="eastAsia"/>
        </w:rPr>
        <w:t>快门时间为1/50s，25fps的情况下，等效快门开口角度为180度，即</w:t>
      </w:r>
    </w:p>
    <w:p w14:paraId="7EF7DB09" w14:textId="77777777" w:rsidR="00C1414D" w:rsidRDefault="00000000">
      <w:pPr>
        <w:jc w:val="center"/>
      </w:pPr>
      <w:r>
        <w:rPr>
          <w:rFonts w:hint="eastAsia"/>
        </w:rPr>
        <w:t>25*360*(1/50)=180度。</w:t>
      </w:r>
    </w:p>
    <w:p w14:paraId="059AD286" w14:textId="77777777" w:rsidR="00C1414D" w:rsidRDefault="00000000">
      <w:r>
        <w:t>开口角度最小</w:t>
      </w:r>
      <w:r>
        <w:rPr>
          <w:rFonts w:hint="eastAsia"/>
        </w:rPr>
        <w:t>为</w:t>
      </w:r>
      <w:r>
        <w:t>0.7度，最大358度</w:t>
      </w:r>
      <w:r>
        <w:rPr>
          <w:rFonts w:hint="eastAsia"/>
        </w:rPr>
        <w:t>；其快门时间最快1/2000秒，最慢则取决于帧率FPS。</w:t>
      </w:r>
    </w:p>
    <w:p w14:paraId="1F8B0186" w14:textId="77777777" w:rsidR="00C1414D" w:rsidRDefault="00000000">
      <w:r>
        <w:rPr>
          <w:rFonts w:hint="eastAsia"/>
        </w:rPr>
        <w:t>此外，</w:t>
      </w:r>
      <w:r>
        <w:t>快门时间值，并非和开口角度列表完全一致。</w:t>
      </w:r>
    </w:p>
    <w:p w14:paraId="32C636EA" w14:textId="77777777" w:rsidR="00C1414D" w:rsidRDefault="00000000">
      <w:pPr>
        <w:rPr>
          <w:shd w:val="pct10" w:color="auto" w:fill="FFFFFF"/>
        </w:rPr>
      </w:pPr>
      <w:r>
        <w:rPr>
          <w:rFonts w:hint="eastAsia"/>
          <w:b/>
          <w:color w:val="FFFF00"/>
          <w:highlight w:val="black"/>
          <w:shd w:val="pct10" w:color="auto" w:fill="FFFFFF"/>
        </w:rPr>
        <w:t>提示</w:t>
      </w:r>
      <w:r>
        <w:rPr>
          <w:rFonts w:hint="eastAsia"/>
          <w:b/>
          <w:color w:val="FFFF00"/>
        </w:rPr>
        <w:t xml:space="preserve">    </w:t>
      </w:r>
      <w:r>
        <w:rPr>
          <w:rFonts w:hint="eastAsia"/>
          <w:shd w:val="pct10" w:color="auto" w:fill="FFFFFF"/>
        </w:rPr>
        <w:t>设置合理的快门时间去避免频闪，典型的，设置</w:t>
      </w:r>
      <w:r>
        <w:rPr>
          <w:shd w:val="pct10" w:color="auto" w:fill="FFFFFF"/>
        </w:rPr>
        <w:t>1/50s</w:t>
      </w:r>
      <w:r>
        <w:rPr>
          <w:rFonts w:hint="eastAsia"/>
          <w:shd w:val="pct10" w:color="auto" w:fill="FFFFFF"/>
        </w:rPr>
        <w:t>或者</w:t>
      </w:r>
      <w:r>
        <w:rPr>
          <w:shd w:val="pct10" w:color="auto" w:fill="FFFFFF"/>
        </w:rPr>
        <w:t>172.8度。</w:t>
      </w:r>
      <w:bookmarkStart w:id="1037" w:name="_Hlk114489899"/>
    </w:p>
    <w:bookmarkEnd w:id="1037"/>
    <w:p w14:paraId="7935828D" w14:textId="77777777" w:rsidR="00C1414D" w:rsidRDefault="00C1414D">
      <w:pPr>
        <w:shd w:val="clear" w:color="auto" w:fill="FFFFFF" w:themeFill="background1"/>
        <w:rPr>
          <w:color w:val="5590CC" w:themeColor="accent1"/>
          <w:shd w:val="pct10" w:color="auto" w:fill="FFFFFF"/>
        </w:rPr>
      </w:pPr>
    </w:p>
    <w:p w14:paraId="14DE495F" w14:textId="77777777" w:rsidR="00C1414D" w:rsidRDefault="00C1414D">
      <w:pPr>
        <w:shd w:val="clear" w:color="auto" w:fill="FFFFFF" w:themeFill="background1"/>
        <w:rPr>
          <w:color w:val="5590CC" w:themeColor="accent1"/>
          <w:shd w:val="pct10" w:color="auto" w:fill="FFFFFF"/>
        </w:rPr>
      </w:pPr>
    </w:p>
    <w:p w14:paraId="2EB17570" w14:textId="77777777" w:rsidR="00C1414D" w:rsidRDefault="00C1414D">
      <w:pPr>
        <w:shd w:val="clear" w:color="auto" w:fill="FFFFFF" w:themeFill="background1"/>
        <w:rPr>
          <w:color w:val="5590CC" w:themeColor="accent1"/>
          <w:shd w:val="pct10" w:color="auto" w:fill="FFFFFF"/>
        </w:rPr>
      </w:pPr>
    </w:p>
    <w:p w14:paraId="68F31ECE" w14:textId="77777777" w:rsidR="00C1414D" w:rsidRDefault="00C1414D">
      <w:pPr>
        <w:pStyle w:val="NormalWeb"/>
        <w:spacing w:after="60"/>
        <w:rPr>
          <w:rFonts w:cs="Microsoft YaHei"/>
          <w:b/>
          <w:bCs/>
          <w:color w:val="000000"/>
          <w:szCs w:val="20"/>
        </w:rPr>
      </w:pPr>
    </w:p>
    <w:p w14:paraId="51F1ABDD" w14:textId="77777777" w:rsidR="00C1414D" w:rsidRDefault="00000000">
      <w:pPr>
        <w:pStyle w:val="Heading3"/>
        <w:keepNext w:val="0"/>
        <w:keepLines w:val="0"/>
        <w:spacing w:before="120" w:after="60" w:afterAutospacing="0"/>
        <w:rPr>
          <w:szCs w:val="22"/>
        </w:rPr>
      </w:pPr>
      <w:bookmarkStart w:id="1038" w:name="_Toc185523867"/>
      <w:bookmarkStart w:id="1039" w:name="_Toc1851314628"/>
      <w:r>
        <w:rPr>
          <w:rFonts w:cs="Microsoft YaHei"/>
          <w:color w:val="000000"/>
          <w:szCs w:val="22"/>
          <w:rPrChange w:id="1040" w:author="玖龙 刘" w:date="2024-12-20T12:57:00Z">
            <w:rPr>
              <w:rFonts w:cs="Microsoft YaHei"/>
              <w:color w:val="000000"/>
              <w:sz w:val="20"/>
              <w:szCs w:val="20"/>
            </w:rPr>
          </w:rPrChange>
        </w:rPr>
        <w:lastRenderedPageBreak/>
        <w:t xml:space="preserve">3.9.3 </w:t>
      </w:r>
      <w:r>
        <w:rPr>
          <w:rFonts w:cs="Microsoft YaHei" w:hint="eastAsia"/>
          <w:color w:val="000000"/>
          <w:szCs w:val="22"/>
          <w:rPrChange w:id="1041" w:author="玖龙 刘" w:date="2024-12-20T12:57:00Z">
            <w:rPr>
              <w:rFonts w:cs="Microsoft YaHei" w:hint="eastAsia"/>
              <w:color w:val="000000"/>
              <w:sz w:val="20"/>
              <w:szCs w:val="20"/>
            </w:rPr>
          </w:rPrChange>
        </w:rPr>
        <w:t>自定义快门</w:t>
      </w:r>
      <w:bookmarkEnd w:id="1038"/>
      <w:bookmarkEnd w:id="1039"/>
    </w:p>
    <w:p w14:paraId="3F5B0DC2" w14:textId="77777777" w:rsidR="00C1414D" w:rsidRDefault="00000000">
      <w:pPr>
        <w:pStyle w:val="NormalWeb"/>
        <w:spacing w:after="60"/>
        <w:rPr>
          <w:szCs w:val="20"/>
        </w:rPr>
      </w:pPr>
      <w:r>
        <w:rPr>
          <w:b/>
          <w:noProof/>
          <w:szCs w:val="20"/>
        </w:rPr>
        <mc:AlternateContent>
          <mc:Choice Requires="wps">
            <w:drawing>
              <wp:anchor distT="0" distB="0" distL="114300" distR="114300" simplePos="0" relativeHeight="251714560" behindDoc="0" locked="0" layoutInCell="1" allowOverlap="1" wp14:anchorId="5E8EB285" wp14:editId="236385B7">
                <wp:simplePos x="0" y="0"/>
                <wp:positionH relativeFrom="column">
                  <wp:posOffset>4859655</wp:posOffset>
                </wp:positionH>
                <wp:positionV relativeFrom="paragraph">
                  <wp:posOffset>134620</wp:posOffset>
                </wp:positionV>
                <wp:extent cx="1847850" cy="3170555"/>
                <wp:effectExtent l="0" t="0" r="0" b="0"/>
                <wp:wrapSquare wrapText="bothSides"/>
                <wp:docPr id="28" name="Text Box 53"/>
                <wp:cNvGraphicFramePr/>
                <a:graphic xmlns:a="http://schemas.openxmlformats.org/drawingml/2006/main">
                  <a:graphicData uri="http://schemas.microsoft.com/office/word/2010/wordprocessingShape">
                    <wps:wsp>
                      <wps:cNvSpPr txBox="1"/>
                      <wps:spPr>
                        <a:xfrm>
                          <a:off x="0" y="0"/>
                          <a:ext cx="1847850" cy="31705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2285E1" w14:textId="77777777" w:rsidR="00C1414D" w:rsidRDefault="00000000">
                            <w:pPr>
                              <w:jc w:val="center"/>
                              <w:rPr>
                                <w:b/>
                                <w:color w:val="FFFF00"/>
                                <w:sz w:val="18"/>
                              </w:rPr>
                            </w:pPr>
                            <w:r>
                              <w:rPr>
                                <w:rFonts w:hint="eastAsia"/>
                                <w:b/>
                                <w:color w:val="FFFF00"/>
                                <w:sz w:val="18"/>
                                <w:highlight w:val="black"/>
                              </w:rPr>
                              <w:t>菜单操作</w:t>
                            </w:r>
                          </w:p>
                          <w:p w14:paraId="3776E6B3" w14:textId="77777777" w:rsidR="00C1414D" w:rsidRDefault="00000000">
                            <w:pPr>
                              <w:jc w:val="center"/>
                              <w:rPr>
                                <w:sz w:val="18"/>
                                <w:szCs w:val="18"/>
                              </w:rPr>
                            </w:pPr>
                            <w:r>
                              <w:rPr>
                                <w:rFonts w:hint="eastAsia"/>
                                <w:sz w:val="18"/>
                                <w:szCs w:val="18"/>
                              </w:rPr>
                              <w:t>自定义快门</w:t>
                            </w:r>
                          </w:p>
                          <w:p w14:paraId="677D3253" w14:textId="77777777" w:rsidR="00C1414D" w:rsidRDefault="00000000">
                            <w:pPr>
                              <w:jc w:val="center"/>
                              <w:rPr>
                                <w:sz w:val="18"/>
                                <w:szCs w:val="18"/>
                                <w:shd w:val="clear" w:color="auto" w:fill="FFFFFF" w:themeFill="background1"/>
                              </w:rPr>
                            </w:pPr>
                            <w:r>
                              <w:rPr>
                                <w:sz w:val="18"/>
                                <w:szCs w:val="18"/>
                                <w:shd w:val="clear" w:color="auto" w:fill="FFFFFF" w:themeFill="background1"/>
                              </w:rPr>
                              <w:t xml:space="preserve">[ </w:t>
                            </w:r>
                            <w:r>
                              <w:rPr>
                                <w:rFonts w:hint="eastAsia"/>
                                <w:sz w:val="18"/>
                                <w:szCs w:val="18"/>
                                <w:shd w:val="clear" w:color="auto" w:fill="FFFFFF" w:themeFill="background1"/>
                              </w:rPr>
                              <w:t>菜单</w:t>
                            </w:r>
                            <w:r>
                              <w:rPr>
                                <w:sz w:val="18"/>
                                <w:szCs w:val="18"/>
                                <w:shd w:val="clear" w:color="auto" w:fill="FFFFFF" w:themeFill="background1"/>
                              </w:rPr>
                              <w:sym w:font="Wingdings" w:char="F0E0"/>
                            </w:r>
                            <w:r>
                              <w:rPr>
                                <w:rFonts w:hint="eastAsia"/>
                                <w:sz w:val="18"/>
                                <w:szCs w:val="18"/>
                                <w:shd w:val="clear" w:color="auto" w:fill="FFFFFF" w:themeFill="background1"/>
                              </w:rPr>
                              <w:t>录制</w:t>
                            </w:r>
                            <w:r>
                              <w:rPr>
                                <w:sz w:val="18"/>
                                <w:szCs w:val="18"/>
                                <w:shd w:val="clear" w:color="auto" w:fill="FFFFFF" w:themeFill="background1"/>
                              </w:rPr>
                              <w:sym w:font="Wingdings" w:char="F0E0"/>
                            </w:r>
                            <w:r>
                              <w:rPr>
                                <w:rFonts w:hint="eastAsia"/>
                                <w:sz w:val="18"/>
                                <w:szCs w:val="18"/>
                                <w:shd w:val="clear" w:color="auto" w:fill="FFFFFF" w:themeFill="background1"/>
                              </w:rPr>
                              <w:t>曝光与自定义</w:t>
                            </w:r>
                            <w:r>
                              <w:rPr>
                                <w:sz w:val="18"/>
                                <w:szCs w:val="18"/>
                                <w:shd w:val="clear" w:color="auto" w:fill="FFFFFF" w:themeFill="background1"/>
                              </w:rPr>
                              <w:sym w:font="Wingdings" w:char="F0E0"/>
                            </w:r>
                            <w:r>
                              <w:rPr>
                                <w:rFonts w:hint="eastAsia"/>
                                <w:sz w:val="18"/>
                                <w:szCs w:val="18"/>
                                <w:shd w:val="clear" w:color="auto" w:fill="FFFFFF" w:themeFill="background1"/>
                              </w:rPr>
                              <w:t>自定义快门</w:t>
                            </w:r>
                            <w:r>
                              <w:rPr>
                                <w:sz w:val="18"/>
                                <w:szCs w:val="18"/>
                                <w:shd w:val="clear" w:color="auto" w:fill="FFFFFF" w:themeFill="background1"/>
                              </w:rPr>
                              <w:t>]</w:t>
                            </w:r>
                          </w:p>
                          <w:p w14:paraId="49007710" w14:textId="77777777" w:rsidR="00C1414D" w:rsidRDefault="00C1414D">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53" o:spid="_x0000_s1026" o:spt="202" type="#_x0000_t202" style="position:absolute;left:0pt;margin-left:382.65pt;margin-top:10.6pt;height:249.65pt;width:145.5pt;mso-wrap-distance-bottom:0pt;mso-wrap-distance-left:9pt;mso-wrap-distance-right:9pt;mso-wrap-distance-top:0pt;z-index:251714560;mso-width-relative:page;mso-height-relative:page;" filled="f" stroked="f" coordsize="21600,21600" o:gfxdata="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3BcYi1wAAAAsBAAAPAAAAAAAAAAEAIAAAACIAAABkcnMvZG93bnJldi54bWxQSwECFAAU&#10;AAAACACHTuJAX7c/SisCAABtBAAADgAAAAAAAAABACAAAAAmAQAAZHJzL2Uyb0RvYy54bWxQSwUG&#10;AAAAAAYABgBZAQAAwwU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18"/>
                        </w:rPr>
                      </w:pPr>
                      <w:r>
                        <w:rPr>
                          <w:rFonts w:hint="eastAsia"/>
                          <w:sz w:val="18"/>
                          <w:szCs w:val="18"/>
                        </w:rPr>
                        <w:t>自定义快门</w:t>
                      </w:r>
                    </w:p>
                    <w:p>
                      <w:pPr>
                        <w:jc w:val="center"/>
                        <w:rPr>
                          <w:rFonts w:hint="eastAsia"/>
                          <w:sz w:val="18"/>
                          <w:szCs w:val="18"/>
                          <w:shd w:val="clear" w:color="auto" w:fill="FFFFFF" w:themeFill="background1"/>
                        </w:rPr>
                      </w:pPr>
                      <w:r>
                        <w:rPr>
                          <w:sz w:val="18"/>
                          <w:szCs w:val="18"/>
                          <w:shd w:val="clear" w:color="auto" w:fill="FFFFFF" w:themeFill="background1"/>
                        </w:rPr>
                        <w:t xml:space="preserve">[ </w:t>
                      </w:r>
                      <w:r>
                        <w:rPr>
                          <w:rFonts w:hint="eastAsia"/>
                          <w:sz w:val="18"/>
                          <w:szCs w:val="18"/>
                          <w:shd w:val="clear" w:color="auto" w:fill="FFFFFF" w:themeFill="background1"/>
                        </w:rPr>
                        <w:t>菜单</w:t>
                      </w:r>
                      <w:r>
                        <w:rPr>
                          <w:sz w:val="18"/>
                          <w:szCs w:val="18"/>
                          <w:shd w:val="clear" w:color="auto" w:fill="FFFFFF" w:themeFill="background1"/>
                        </w:rPr>
                        <w:sym w:font="Wingdings" w:char="F0E0"/>
                      </w:r>
                      <w:r>
                        <w:rPr>
                          <w:rFonts w:hint="eastAsia"/>
                          <w:sz w:val="18"/>
                          <w:szCs w:val="18"/>
                          <w:shd w:val="clear" w:color="auto" w:fill="FFFFFF" w:themeFill="background1"/>
                        </w:rPr>
                        <w:t>录制</w:t>
                      </w:r>
                      <w:r>
                        <w:rPr>
                          <w:sz w:val="18"/>
                          <w:szCs w:val="18"/>
                          <w:shd w:val="clear" w:color="auto" w:fill="FFFFFF" w:themeFill="background1"/>
                        </w:rPr>
                        <w:sym w:font="Wingdings" w:char="F0E0"/>
                      </w:r>
                      <w:r>
                        <w:rPr>
                          <w:rFonts w:hint="eastAsia"/>
                          <w:sz w:val="18"/>
                          <w:szCs w:val="18"/>
                          <w:shd w:val="clear" w:color="auto" w:fill="FFFFFF" w:themeFill="background1"/>
                        </w:rPr>
                        <w:t>曝光与自定义</w:t>
                      </w:r>
                      <w:r>
                        <w:rPr>
                          <w:sz w:val="18"/>
                          <w:szCs w:val="18"/>
                          <w:shd w:val="clear" w:color="auto" w:fill="FFFFFF" w:themeFill="background1"/>
                        </w:rPr>
                        <w:sym w:font="Wingdings" w:char="F0E0"/>
                      </w:r>
                      <w:r>
                        <w:rPr>
                          <w:rFonts w:hint="eastAsia"/>
                          <w:sz w:val="18"/>
                          <w:szCs w:val="18"/>
                          <w:shd w:val="clear" w:color="auto" w:fill="FFFFFF" w:themeFill="background1"/>
                        </w:rPr>
                        <w:t>自定义快门</w:t>
                      </w:r>
                      <w:r>
                        <w:rPr>
                          <w:sz w:val="18"/>
                          <w:szCs w:val="18"/>
                          <w:shd w:val="clear" w:color="auto" w:fill="FFFFFF" w:themeFill="background1"/>
                        </w:rPr>
                        <w:t>]</w:t>
                      </w:r>
                    </w:p>
                    <w:p>
                      <w:pPr>
                        <w:jc w:val="center"/>
                        <w:rPr>
                          <w:rFonts w:hint="eastAsia"/>
                        </w:rPr>
                      </w:pPr>
                    </w:p>
                  </w:txbxContent>
                </v:textbox>
                <w10:wrap type="square"/>
              </v:shape>
            </w:pict>
          </mc:Fallback>
        </mc:AlternateContent>
      </w:r>
      <w:r>
        <w:rPr>
          <w:rFonts w:cs="Microsoft YaHei"/>
          <w:color w:val="000000"/>
          <w:szCs w:val="20"/>
        </w:rPr>
        <w:t>自定义快门</w:t>
      </w:r>
      <w:r>
        <w:rPr>
          <w:rFonts w:cs="Microsoft YaHei" w:hint="eastAsia"/>
          <w:color w:val="000000"/>
          <w:szCs w:val="20"/>
        </w:rPr>
        <w:t>（快门微调）</w:t>
      </w:r>
      <w:r>
        <w:rPr>
          <w:rFonts w:cs="Microsoft YaHei"/>
          <w:color w:val="000000"/>
          <w:szCs w:val="20"/>
        </w:rPr>
        <w:t>可以通过实时入口和菜单入两种方式进行调节，自定义快门的参数默认值：50.0或180.0°，调整单位为 0.1 或 0.1°。</w:t>
      </w:r>
    </w:p>
    <w:p w14:paraId="31E483A5" w14:textId="77777777" w:rsidR="00C1414D" w:rsidRDefault="00000000">
      <w:pPr>
        <w:pStyle w:val="NormalWeb"/>
        <w:spacing w:after="60"/>
        <w:rPr>
          <w:szCs w:val="20"/>
        </w:rPr>
      </w:pPr>
      <w:r>
        <w:rPr>
          <w:rFonts w:cs="Microsoft YaHei"/>
          <w:b/>
          <w:bCs/>
          <w:color w:val="000000"/>
          <w:szCs w:val="20"/>
        </w:rPr>
        <w:t>通过实时入口调节自定义快门：</w:t>
      </w:r>
    </w:p>
    <w:p w14:paraId="269B1AD3" w14:textId="77777777" w:rsidR="00C1414D" w:rsidRDefault="00000000">
      <w:pPr>
        <w:pStyle w:val="NormalWeb"/>
        <w:numPr>
          <w:ilvl w:val="0"/>
          <w:numId w:val="46"/>
        </w:numPr>
        <w:spacing w:after="60"/>
        <w:rPr>
          <w:szCs w:val="20"/>
        </w:rPr>
      </w:pPr>
      <w:r>
        <w:rPr>
          <w:rFonts w:cs="Microsoft YaHei"/>
          <w:b/>
          <w:bCs/>
          <w:color w:val="000000"/>
          <w:szCs w:val="20"/>
        </w:rPr>
        <w:t>进入快门微调模式：</w:t>
      </w:r>
      <w:r>
        <w:rPr>
          <w:rFonts w:cs="Microsoft YaHei"/>
          <w:color w:val="000000"/>
          <w:szCs w:val="20"/>
        </w:rPr>
        <w:t>长按【Shutter】按键。</w:t>
      </w:r>
    </w:p>
    <w:p w14:paraId="2760C7E0" w14:textId="77777777" w:rsidR="00C1414D" w:rsidRDefault="00000000">
      <w:pPr>
        <w:pStyle w:val="NormalWeb"/>
        <w:numPr>
          <w:ilvl w:val="0"/>
          <w:numId w:val="46"/>
        </w:numPr>
        <w:spacing w:after="60"/>
        <w:rPr>
          <w:rFonts w:cs="Microsoft YaHei"/>
          <w:color w:val="000000"/>
          <w:szCs w:val="20"/>
        </w:rPr>
      </w:pPr>
      <w:r>
        <w:rPr>
          <w:rFonts w:cs="Microsoft YaHei"/>
          <w:b/>
          <w:bCs/>
          <w:color w:val="000000"/>
          <w:szCs w:val="20"/>
        </w:rPr>
        <w:t>调节微调参数并保存：</w:t>
      </w:r>
      <w:r>
        <w:rPr>
          <w:rFonts w:cs="Microsoft YaHei"/>
          <w:color w:val="000000"/>
          <w:szCs w:val="20"/>
        </w:rPr>
        <w:t>转动转轮调节微调快门参数，按下转轮中键，参数修改生效，并退出快门微调模式；</w:t>
      </w:r>
    </w:p>
    <w:p w14:paraId="46E0B132" w14:textId="77777777" w:rsidR="00C1414D" w:rsidRDefault="00000000">
      <w:pPr>
        <w:pStyle w:val="NormalWeb"/>
        <w:numPr>
          <w:ilvl w:val="0"/>
          <w:numId w:val="46"/>
        </w:numPr>
        <w:spacing w:after="60"/>
        <w:rPr>
          <w:szCs w:val="20"/>
        </w:rPr>
      </w:pPr>
      <w:r>
        <w:rPr>
          <w:rFonts w:cs="Microsoft YaHei"/>
          <w:b/>
          <w:bCs/>
          <w:color w:val="000000"/>
          <w:szCs w:val="20"/>
        </w:rPr>
        <w:t>返回退出：</w:t>
      </w:r>
      <w:r>
        <w:rPr>
          <w:rFonts w:cs="Microsoft YaHei"/>
          <w:color w:val="000000"/>
          <w:szCs w:val="20"/>
        </w:rPr>
        <w:t>直接按下【返回】按键，参数修改不生效，并退出快门微调模式。</w:t>
      </w:r>
    </w:p>
    <w:p w14:paraId="34FA9651" w14:textId="77777777" w:rsidR="00C1414D" w:rsidRDefault="00000000">
      <w:pPr>
        <w:pStyle w:val="NormalWeb"/>
        <w:spacing w:after="60"/>
        <w:rPr>
          <w:szCs w:val="20"/>
        </w:rPr>
      </w:pPr>
      <w:r>
        <w:rPr>
          <w:rFonts w:cs="Microsoft YaHei"/>
          <w:b/>
          <w:bCs/>
          <w:color w:val="000000"/>
          <w:szCs w:val="20"/>
        </w:rPr>
        <w:t>进入菜单入口调节自定义快门：</w:t>
      </w:r>
    </w:p>
    <w:p w14:paraId="0C658263" w14:textId="77777777" w:rsidR="00C1414D" w:rsidRDefault="00000000">
      <w:pPr>
        <w:pStyle w:val="NormalWeb"/>
        <w:numPr>
          <w:ilvl w:val="0"/>
          <w:numId w:val="46"/>
        </w:numPr>
        <w:spacing w:after="60"/>
        <w:rPr>
          <w:szCs w:val="20"/>
        </w:rPr>
      </w:pPr>
      <w:r>
        <w:rPr>
          <w:rFonts w:cs="Microsoft YaHei"/>
          <w:b/>
          <w:bCs/>
          <w:color w:val="000000"/>
          <w:szCs w:val="20"/>
        </w:rPr>
        <w:t>设置自定义快门参数：</w:t>
      </w:r>
      <w:r>
        <w:rPr>
          <w:rFonts w:cs="Microsoft YaHei"/>
          <w:color w:val="000000"/>
          <w:szCs w:val="20"/>
        </w:rPr>
        <w:t>通过【MENU→录制→曝光和自定义→自定义快门】设置自定义快门参数。</w:t>
      </w:r>
    </w:p>
    <w:p w14:paraId="2D47C517" w14:textId="77777777" w:rsidR="00C1414D" w:rsidRDefault="00000000">
      <w:pPr>
        <w:pStyle w:val="NormalWeb"/>
        <w:numPr>
          <w:ilvl w:val="0"/>
          <w:numId w:val="46"/>
        </w:numPr>
        <w:spacing w:after="60"/>
        <w:rPr>
          <w:szCs w:val="20"/>
        </w:rPr>
      </w:pPr>
      <w:r>
        <w:rPr>
          <w:rFonts w:cs="Microsoft YaHei"/>
          <w:b/>
          <w:bCs/>
          <w:color w:val="000000"/>
          <w:szCs w:val="20"/>
        </w:rPr>
        <w:t>编辑</w:t>
      </w:r>
      <w:r>
        <w:rPr>
          <w:rFonts w:cs="Microsoft YaHei" w:hint="eastAsia"/>
          <w:b/>
          <w:bCs/>
          <w:color w:val="000000"/>
          <w:szCs w:val="20"/>
        </w:rPr>
        <w:t>自定义</w:t>
      </w:r>
      <w:r>
        <w:rPr>
          <w:rFonts w:cs="Microsoft YaHei"/>
          <w:b/>
          <w:bCs/>
          <w:color w:val="000000"/>
          <w:szCs w:val="20"/>
        </w:rPr>
        <w:t>参数：</w:t>
      </w:r>
      <w:r>
        <w:rPr>
          <w:rFonts w:cs="Microsoft YaHei"/>
          <w:color w:val="000000"/>
          <w:szCs w:val="20"/>
        </w:rPr>
        <w:t>自定义快门中有快门时间/快门角度各 4 个自定义参数，参数每一位均可直接编辑。通过转轮选择需要调整的自定义选项，可通过【1】【2】键左右选择修改的单位，按下转轮中键，保存修改的参数。</w:t>
      </w:r>
    </w:p>
    <w:p w14:paraId="3560D4E1" w14:textId="77777777" w:rsidR="00C1414D" w:rsidRDefault="00C1414D">
      <w:pPr>
        <w:rPr>
          <w:del w:id="1042" w:author="玖龙 刘" w:date="2024-12-20T12:58:00Z"/>
        </w:rPr>
      </w:pPr>
    </w:p>
    <w:p w14:paraId="5ED38731" w14:textId="77777777" w:rsidR="00C1414D" w:rsidRDefault="00C1414D">
      <w:pPr>
        <w:shd w:val="clear" w:color="auto" w:fill="FFFFFF" w:themeFill="background1"/>
        <w:rPr>
          <w:color w:val="5590CC" w:themeColor="accent1"/>
          <w:shd w:val="pct10" w:color="auto" w:fill="FFFFFF"/>
        </w:rPr>
      </w:pPr>
    </w:p>
    <w:bookmarkStart w:id="1043" w:name="_Toc185523868"/>
    <w:p w14:paraId="73F63944" w14:textId="77777777" w:rsidR="00C1414D" w:rsidRDefault="00000000">
      <w:pPr>
        <w:pStyle w:val="Heading3"/>
      </w:pPr>
      <w:r>
        <w:rPr>
          <w:rFonts w:hint="eastAsia"/>
          <w:noProof/>
        </w:rPr>
        <mc:AlternateContent>
          <mc:Choice Requires="wps">
            <w:drawing>
              <wp:anchor distT="0" distB="0" distL="114300" distR="114300" simplePos="0" relativeHeight="251720704" behindDoc="0" locked="0" layoutInCell="1" allowOverlap="1" wp14:anchorId="3C0D7873" wp14:editId="6BD2ABBE">
                <wp:simplePos x="0" y="0"/>
                <wp:positionH relativeFrom="column">
                  <wp:posOffset>4879340</wp:posOffset>
                </wp:positionH>
                <wp:positionV relativeFrom="paragraph">
                  <wp:posOffset>382270</wp:posOffset>
                </wp:positionV>
                <wp:extent cx="1760220" cy="1466850"/>
                <wp:effectExtent l="0" t="0" r="0" b="0"/>
                <wp:wrapSquare wrapText="bothSides"/>
                <wp:docPr id="6" name="Text Box 4"/>
                <wp:cNvGraphicFramePr/>
                <a:graphic xmlns:a="http://schemas.openxmlformats.org/drawingml/2006/main">
                  <a:graphicData uri="http://schemas.microsoft.com/office/word/2010/wordprocessingShape">
                    <wps:wsp>
                      <wps:cNvSpPr txBox="1"/>
                      <wps:spPr>
                        <a:xfrm>
                          <a:off x="0" y="0"/>
                          <a:ext cx="1760220" cy="14668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1518D" w14:textId="77777777" w:rsidR="00C1414D" w:rsidRDefault="00000000">
                            <w:pPr>
                              <w:jc w:val="center"/>
                              <w:rPr>
                                <w:b/>
                                <w:color w:val="FFFF00"/>
                                <w:sz w:val="18"/>
                              </w:rPr>
                            </w:pPr>
                            <w:r>
                              <w:rPr>
                                <w:rFonts w:hint="eastAsia"/>
                                <w:b/>
                                <w:color w:val="FFFF00"/>
                                <w:sz w:val="18"/>
                                <w:highlight w:val="black"/>
                              </w:rPr>
                              <w:t>菜单操作</w:t>
                            </w:r>
                          </w:p>
                          <w:p w14:paraId="69425ADF" w14:textId="77777777" w:rsidR="00C1414D" w:rsidRDefault="00000000">
                            <w:pPr>
                              <w:jc w:val="center"/>
                              <w:rPr>
                                <w:sz w:val="18"/>
                                <w:szCs w:val="22"/>
                              </w:rPr>
                            </w:pPr>
                            <w:r>
                              <w:rPr>
                                <w:rFonts w:hint="eastAsia"/>
                                <w:sz w:val="18"/>
                                <w:szCs w:val="22"/>
                              </w:rPr>
                              <w:t>更改 风扇转速</w:t>
                            </w:r>
                          </w:p>
                          <w:p w14:paraId="31A5163F" w14:textId="77777777" w:rsidR="00C1414D" w:rsidRDefault="00000000">
                            <w:pPr>
                              <w:jc w:val="center"/>
                              <w:rPr>
                                <w:sz w:val="18"/>
                                <w:szCs w:val="22"/>
                              </w:rPr>
                            </w:pPr>
                            <w:r>
                              <w:rPr>
                                <w:rFonts w:hint="eastAsia"/>
                                <w:sz w:val="18"/>
                                <w:szCs w:val="22"/>
                              </w:rPr>
                              <w:t>【</w:t>
                            </w:r>
                            <w:r>
                              <w:rPr>
                                <w:rFonts w:hint="eastAsia"/>
                                <w:sz w:val="18"/>
                              </w:rPr>
                              <w:t>MENU</w:t>
                            </w:r>
                            <w:r>
                              <w:rPr>
                                <w:sz w:val="18"/>
                              </w:rPr>
                              <w:sym w:font="Wingdings" w:char="F0E0"/>
                            </w:r>
                            <w:r>
                              <w:rPr>
                                <w:rFonts w:hint="eastAsia"/>
                                <w:sz w:val="18"/>
                              </w:rPr>
                              <w:t>系统</w:t>
                            </w:r>
                            <w:r>
                              <w:rPr>
                                <w:sz w:val="18"/>
                              </w:rPr>
                              <w:sym w:font="Wingdings" w:char="F0E0"/>
                            </w:r>
                            <w:r>
                              <w:rPr>
                                <w:rFonts w:hint="eastAsia"/>
                                <w:sz w:val="18"/>
                              </w:rPr>
                              <w:t>电源与风扇</w:t>
                            </w:r>
                            <w:r>
                              <w:rPr>
                                <w:sz w:val="18"/>
                              </w:rPr>
                              <w:sym w:font="Wingdings" w:char="F0E0"/>
                            </w:r>
                            <w:r>
                              <w:rPr>
                                <w:rFonts w:hint="eastAsia"/>
                                <w:sz w:val="18"/>
                                <w:szCs w:val="22"/>
                              </w:rPr>
                              <w:t>风扇转速】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4" o:spid="_x0000_s1026" o:spt="202" type="#_x0000_t202" style="position:absolute;left:0pt;margin-left:384.2pt;margin-top:30.1pt;height:115.5pt;width:138.6pt;mso-wrap-distance-bottom:0pt;mso-wrap-distance-left:9pt;mso-wrap-distance-right:9pt;mso-wrap-distance-top:0pt;z-index:251720704;mso-width-relative:page;mso-height-relative:page;" filled="f" stroked="f" coordsize="21600,21600" o:gfxdata="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HZ6Y3jYAAAACwEAAA8AAAAAAAAAAQAgAAAAIgAAAGRycy9kb3ducmV2LnhtbFBLAQIUABQA&#10;AAAIAIdO4kAz3wxQKQIAAGsEAAAOAAAAAAAAAAEAIAAAACcBAABkcnMvZTJvRG9jLnhtbFBLBQYA&#10;AAAABgAGAFkBAADCBQ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更改 风扇转速</w:t>
                      </w:r>
                    </w:p>
                    <w:p>
                      <w:pPr>
                        <w:jc w:val="center"/>
                        <w:rPr>
                          <w:rFonts w:hint="eastAsia"/>
                          <w:sz w:val="18"/>
                          <w:szCs w:val="22"/>
                        </w:rPr>
                      </w:pPr>
                      <w:r>
                        <w:rPr>
                          <w:rFonts w:hint="eastAsia"/>
                          <w:sz w:val="18"/>
                          <w:szCs w:val="22"/>
                        </w:rPr>
                        <w:t>【</w:t>
                      </w:r>
                      <w:r>
                        <w:rPr>
                          <w:rFonts w:hint="eastAsia"/>
                          <w:sz w:val="18"/>
                        </w:rPr>
                        <w:t>MENU</w:t>
                      </w:r>
                      <w:r>
                        <w:rPr>
                          <w:sz w:val="18"/>
                        </w:rPr>
                        <w:sym w:font="Wingdings" w:char="F0E0"/>
                      </w:r>
                      <w:r>
                        <w:rPr>
                          <w:rFonts w:hint="eastAsia"/>
                          <w:sz w:val="18"/>
                        </w:rPr>
                        <w:t>系统</w:t>
                      </w:r>
                      <w:r>
                        <w:rPr>
                          <w:sz w:val="18"/>
                        </w:rPr>
                        <w:sym w:font="Wingdings" w:char="F0E0"/>
                      </w:r>
                      <w:r>
                        <w:rPr>
                          <w:rFonts w:hint="eastAsia"/>
                          <w:sz w:val="18"/>
                        </w:rPr>
                        <w:t>电源与风扇</w:t>
                      </w:r>
                      <w:r>
                        <w:rPr>
                          <w:sz w:val="18"/>
                        </w:rPr>
                        <w:sym w:font="Wingdings" w:char="F0E0"/>
                      </w:r>
                      <w:r>
                        <w:rPr>
                          <w:rFonts w:hint="eastAsia"/>
                          <w:sz w:val="18"/>
                          <w:szCs w:val="22"/>
                        </w:rPr>
                        <w:t>风扇转速】</w:t>
                      </w:r>
                    </w:p>
                  </w:txbxContent>
                </v:textbox>
                <w10:wrap type="square"/>
              </v:shape>
            </w:pict>
          </mc:Fallback>
        </mc:AlternateContent>
      </w:r>
      <w:bookmarkStart w:id="1044" w:name="_Toc150181758"/>
      <w:bookmarkStart w:id="1045" w:name="_Toc154391413"/>
      <w:bookmarkStart w:id="1046" w:name="_Toc431246510"/>
      <w:bookmarkStart w:id="1047" w:name="_Toc661949113"/>
      <w:bookmarkStart w:id="1048" w:name="_Toc77324591"/>
      <w:r>
        <w:t>3.9.</w:t>
      </w:r>
      <w:r>
        <w:rPr>
          <w:rFonts w:hint="eastAsia"/>
        </w:rPr>
        <w:t>4</w:t>
      </w:r>
      <w:r>
        <w:t xml:space="preserve"> </w:t>
      </w:r>
      <w:r>
        <w:rPr>
          <w:rFonts w:hint="eastAsia"/>
        </w:rPr>
        <w:t>风扇和温度</w:t>
      </w:r>
      <w:bookmarkEnd w:id="1043"/>
      <w:bookmarkEnd w:id="1044"/>
      <w:bookmarkEnd w:id="1045"/>
      <w:bookmarkEnd w:id="1046"/>
      <w:bookmarkEnd w:id="1047"/>
      <w:bookmarkEnd w:id="1048"/>
    </w:p>
    <w:p w14:paraId="255344AE" w14:textId="77777777" w:rsidR="00C1414D" w:rsidRDefault="00000000">
      <w:pPr>
        <w:rPr>
          <w:szCs w:val="22"/>
        </w:rPr>
      </w:pPr>
      <w:r>
        <w:rPr>
          <w:rFonts w:hint="eastAsia"/>
          <w:szCs w:val="22"/>
        </w:rPr>
        <w:t>核心温度表示机内核心处理电路的温度。在带全参数的主界面上会有核心温度的数值，例如：核心温度：</w:t>
      </w:r>
      <w:r>
        <w:rPr>
          <w:szCs w:val="22"/>
        </w:rPr>
        <w:t>45</w:t>
      </w:r>
      <w:r>
        <w:rPr>
          <w:rFonts w:hint="eastAsia"/>
          <w:szCs w:val="22"/>
        </w:rPr>
        <w:t>℃。当核心温度达到</w:t>
      </w:r>
      <w:r>
        <w:rPr>
          <w:szCs w:val="22"/>
        </w:rPr>
        <w:t>80</w:t>
      </w:r>
      <w:r>
        <w:rPr>
          <w:rFonts w:hint="eastAsia"/>
          <w:szCs w:val="22"/>
        </w:rPr>
        <w:t>℃时，风扇会自动开启全速降温，降温到70℃以下时，风扇转速会恢复正常设置。</w:t>
      </w:r>
    </w:p>
    <w:p w14:paraId="067EA03B" w14:textId="77777777" w:rsidR="00C1414D" w:rsidRDefault="00C1414D">
      <w:pPr>
        <w:pStyle w:val="12"/>
        <w:spacing w:before="60" w:after="0" w:line="240" w:lineRule="auto"/>
        <w:ind w:left="714" w:firstLineChars="0" w:firstLine="0"/>
        <w:rPr>
          <w:szCs w:val="22"/>
        </w:rPr>
      </w:pPr>
    </w:p>
    <w:p w14:paraId="42D5A2D1" w14:textId="77777777" w:rsidR="00C1414D" w:rsidRDefault="00000000">
      <w:pPr>
        <w:rPr>
          <w:szCs w:val="22"/>
        </w:rPr>
      </w:pPr>
      <w:r>
        <w:rPr>
          <w:rFonts w:hint="eastAsia"/>
          <w:noProof/>
        </w:rPr>
        <mc:AlternateContent>
          <mc:Choice Requires="wps">
            <w:drawing>
              <wp:anchor distT="0" distB="0" distL="114300" distR="114300" simplePos="0" relativeHeight="251721728" behindDoc="0" locked="0" layoutInCell="1" allowOverlap="1" wp14:anchorId="0C137B4F" wp14:editId="626E2CBC">
                <wp:simplePos x="0" y="0"/>
                <wp:positionH relativeFrom="column">
                  <wp:posOffset>4885690</wp:posOffset>
                </wp:positionH>
                <wp:positionV relativeFrom="paragraph">
                  <wp:posOffset>203200</wp:posOffset>
                </wp:positionV>
                <wp:extent cx="1730375" cy="2617470"/>
                <wp:effectExtent l="0" t="0" r="0" b="0"/>
                <wp:wrapSquare wrapText="bothSides"/>
                <wp:docPr id="11" name="Text Box 5"/>
                <wp:cNvGraphicFramePr/>
                <a:graphic xmlns:a="http://schemas.openxmlformats.org/drawingml/2006/main">
                  <a:graphicData uri="http://schemas.microsoft.com/office/word/2010/wordprocessingShape">
                    <wps:wsp>
                      <wps:cNvSpPr txBox="1"/>
                      <wps:spPr>
                        <a:xfrm>
                          <a:off x="0" y="0"/>
                          <a:ext cx="1730375" cy="26174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B8C440" w14:textId="77777777" w:rsidR="00C1414D" w:rsidRDefault="00000000">
                            <w:pPr>
                              <w:jc w:val="center"/>
                              <w:rPr>
                                <w:b/>
                                <w:color w:val="FFFF00"/>
                                <w:sz w:val="18"/>
                              </w:rPr>
                            </w:pPr>
                            <w:r>
                              <w:rPr>
                                <w:rFonts w:hint="eastAsia"/>
                                <w:b/>
                                <w:color w:val="FFFF00"/>
                                <w:sz w:val="18"/>
                                <w:highlight w:val="black"/>
                              </w:rPr>
                              <w:t>菜单操作</w:t>
                            </w:r>
                          </w:p>
                          <w:p w14:paraId="064DBA13" w14:textId="77777777" w:rsidR="00C1414D" w:rsidRDefault="00000000">
                            <w:pPr>
                              <w:jc w:val="center"/>
                              <w:rPr>
                                <w:sz w:val="18"/>
                                <w:szCs w:val="22"/>
                              </w:rPr>
                            </w:pPr>
                            <w:r>
                              <w:rPr>
                                <w:rFonts w:hint="eastAsia"/>
                                <w:sz w:val="18"/>
                                <w:szCs w:val="22"/>
                              </w:rPr>
                              <w:t>更改 风扇控制</w:t>
                            </w:r>
                          </w:p>
                          <w:p w14:paraId="6EE810E3" w14:textId="77777777" w:rsidR="00C1414D" w:rsidRDefault="00000000">
                            <w:pPr>
                              <w:jc w:val="center"/>
                            </w:pPr>
                            <w:r>
                              <w:rPr>
                                <w:rFonts w:hint="eastAsia"/>
                                <w:sz w:val="18"/>
                                <w:szCs w:val="22"/>
                              </w:rPr>
                              <w:t>【</w:t>
                            </w:r>
                            <w:r>
                              <w:rPr>
                                <w:rFonts w:hint="eastAsia"/>
                                <w:sz w:val="18"/>
                              </w:rPr>
                              <w:t>MENU</w:t>
                            </w:r>
                            <w:r>
                              <w:rPr>
                                <w:sz w:val="18"/>
                              </w:rPr>
                              <w:sym w:font="Wingdings" w:char="F0E0"/>
                            </w:r>
                            <w:r>
                              <w:rPr>
                                <w:rFonts w:hint="eastAsia"/>
                                <w:sz w:val="18"/>
                              </w:rPr>
                              <w:t>系统</w:t>
                            </w:r>
                            <w:r>
                              <w:rPr>
                                <w:sz w:val="18"/>
                              </w:rPr>
                              <w:sym w:font="Wingdings" w:char="F0E0"/>
                            </w:r>
                            <w:r>
                              <w:rPr>
                                <w:rFonts w:hint="eastAsia"/>
                                <w:sz w:val="18"/>
                              </w:rPr>
                              <w:t>电源与风扇</w:t>
                            </w:r>
                            <w:r>
                              <w:rPr>
                                <w:sz w:val="18"/>
                              </w:rPr>
                              <w:sym w:font="Wingdings" w:char="F0E0"/>
                            </w:r>
                            <w:r>
                              <w:rPr>
                                <w:rFonts w:hAnsi="Wingdings" w:hint="eastAsia"/>
                                <w:sz w:val="18"/>
                              </w:rPr>
                              <w:t>风扇控制：拍摄时低转速</w:t>
                            </w:r>
                            <w:r>
                              <w:rPr>
                                <w:rFonts w:hint="eastAsia"/>
                                <w:sz w:val="18"/>
                                <w:szCs w:val="2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5" o:spid="_x0000_s1026" o:spt="202" type="#_x0000_t202" style="position:absolute;left:0pt;margin-left:384.7pt;margin-top:16pt;height:206.1pt;width:136.25pt;mso-wrap-distance-bottom:0pt;mso-wrap-distance-left:9pt;mso-wrap-distance-right:9pt;mso-wrap-distance-top:0pt;z-index:251721728;mso-width-relative:page;mso-height-relative:page;" filled="f" stroked="f" coordsize="21600,21600" o:gfxdata="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o3z5zXAAAACwEAAA8AAAAAAAAAAQAgAAAAIgAAAGRycy9kb3ducmV2LnhtbFBLAQIUABQA&#10;AAAIAIdO4kB8pLLfKgIAAGwEAAAOAAAAAAAAAAEAIAAAACYBAABkcnMvZTJvRG9jLnhtbFBLBQYA&#10;AAAABgAGAFkBAADCBQ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更改 风扇控制</w:t>
                      </w:r>
                    </w:p>
                    <w:p>
                      <w:pPr>
                        <w:jc w:val="center"/>
                        <w:rPr>
                          <w:rFonts w:hint="eastAsia"/>
                        </w:rPr>
                      </w:pPr>
                      <w:r>
                        <w:rPr>
                          <w:rFonts w:hint="eastAsia"/>
                          <w:sz w:val="18"/>
                          <w:szCs w:val="22"/>
                        </w:rPr>
                        <w:t>【</w:t>
                      </w:r>
                      <w:r>
                        <w:rPr>
                          <w:rFonts w:hint="eastAsia"/>
                          <w:sz w:val="18"/>
                        </w:rPr>
                        <w:t>MENU</w:t>
                      </w:r>
                      <w:r>
                        <w:rPr>
                          <w:sz w:val="18"/>
                        </w:rPr>
                        <w:sym w:font="Wingdings" w:char="F0E0"/>
                      </w:r>
                      <w:r>
                        <w:rPr>
                          <w:rFonts w:hint="eastAsia"/>
                          <w:sz w:val="18"/>
                        </w:rPr>
                        <w:t>系统</w:t>
                      </w:r>
                      <w:r>
                        <w:rPr>
                          <w:sz w:val="18"/>
                        </w:rPr>
                        <w:sym w:font="Wingdings" w:char="F0E0"/>
                      </w:r>
                      <w:r>
                        <w:rPr>
                          <w:rFonts w:hint="eastAsia"/>
                          <w:sz w:val="18"/>
                        </w:rPr>
                        <w:t>电源与风扇</w:t>
                      </w:r>
                      <w:r>
                        <w:rPr>
                          <w:sz w:val="18"/>
                        </w:rPr>
                        <w:sym w:font="Wingdings" w:char="F0E0"/>
                      </w:r>
                      <w:r>
                        <w:rPr>
                          <w:rFonts w:hint="eastAsia" w:hAnsi="Wingdings"/>
                          <w:sz w:val="18"/>
                        </w:rPr>
                        <w:t>风扇控制：拍摄时低转速</w:t>
                      </w:r>
                      <w:r>
                        <w:rPr>
                          <w:rFonts w:hint="eastAsia"/>
                          <w:sz w:val="18"/>
                          <w:szCs w:val="22"/>
                        </w:rPr>
                        <w:t>】</w:t>
                      </w:r>
                    </w:p>
                  </w:txbxContent>
                </v:textbox>
                <w10:wrap type="square"/>
              </v:shape>
            </w:pict>
          </mc:Fallback>
        </mc:AlternateContent>
      </w:r>
      <w:r>
        <w:rPr>
          <w:rFonts w:hint="eastAsia"/>
          <w:szCs w:val="22"/>
        </w:rPr>
        <w:t>可以手动调整散热风扇的转速</w:t>
      </w:r>
      <w:bookmarkStart w:id="1049" w:name="_Hlk114490146"/>
      <w:r>
        <w:rPr>
          <w:rFonts w:hint="eastAsia"/>
          <w:szCs w:val="22"/>
        </w:rPr>
        <w:t>（2</w:t>
      </w:r>
      <w:r>
        <w:rPr>
          <w:szCs w:val="22"/>
        </w:rPr>
        <w:t>5</w:t>
      </w:r>
      <w:r>
        <w:rPr>
          <w:rFonts w:hint="eastAsia"/>
          <w:szCs w:val="22"/>
        </w:rPr>
        <w:t>%~</w:t>
      </w:r>
      <w:r>
        <w:rPr>
          <w:szCs w:val="22"/>
        </w:rPr>
        <w:t>100</w:t>
      </w:r>
      <w:r>
        <w:rPr>
          <w:rFonts w:hint="eastAsia"/>
          <w:szCs w:val="22"/>
        </w:rPr>
        <w:t>%）</w:t>
      </w:r>
      <w:bookmarkEnd w:id="1049"/>
      <w:r>
        <w:rPr>
          <w:rFonts w:hint="eastAsia"/>
          <w:szCs w:val="22"/>
        </w:rPr>
        <w:t>，甚至关闭风扇：可以通过菜单设置【风扇转速】，如右图所示；散热风扇的默认速度为</w:t>
      </w:r>
      <w:r>
        <w:rPr>
          <w:szCs w:val="22"/>
        </w:rPr>
        <w:t>3</w:t>
      </w:r>
      <w:r>
        <w:rPr>
          <w:rFonts w:hint="eastAsia"/>
          <w:szCs w:val="22"/>
        </w:rPr>
        <w:t>0%。</w:t>
      </w:r>
    </w:p>
    <w:p w14:paraId="57DCD830" w14:textId="77777777" w:rsidR="00C1414D" w:rsidRDefault="00000000">
      <w:pPr>
        <w:rPr>
          <w:szCs w:val="22"/>
        </w:rPr>
      </w:pPr>
      <w:r>
        <w:rPr>
          <w:rFonts w:hint="eastAsia"/>
          <w:szCs w:val="22"/>
        </w:rPr>
        <w:t>此外，对于散热风扇，默认开启【拍摄时低转速】。在录制时，风扇会自动低转速运行，以减少噪音；停止录制时，自动恢复正常设置的风扇转速。</w:t>
      </w:r>
    </w:p>
    <w:p w14:paraId="4E5E8FB7" w14:textId="77777777" w:rsidR="00C1414D" w:rsidRDefault="00C1414D">
      <w:pPr>
        <w:rPr>
          <w:szCs w:val="22"/>
        </w:rPr>
      </w:pPr>
    </w:p>
    <w:p w14:paraId="1CBC3700" w14:textId="77777777" w:rsidR="00C1414D" w:rsidRDefault="00000000">
      <w:pPr>
        <w:pStyle w:val="Heading3"/>
      </w:pPr>
      <w:bookmarkStart w:id="1050" w:name="_Toc431246494"/>
      <w:bookmarkStart w:id="1051" w:name="_Toc696232715"/>
      <w:bookmarkStart w:id="1052" w:name="_Toc185523869"/>
      <w:bookmarkStart w:id="1053" w:name="_Toc77324592"/>
      <w:bookmarkStart w:id="1054" w:name="_Toc150181759"/>
      <w:bookmarkStart w:id="1055" w:name="_Toc1413450731"/>
      <w:bookmarkStart w:id="1056" w:name="_Toc431246512"/>
      <w:r>
        <w:t>3.9</w:t>
      </w:r>
      <w:r>
        <w:rPr>
          <w:rFonts w:hint="eastAsia"/>
        </w:rPr>
        <w:t>.5</w:t>
      </w:r>
      <w:r>
        <w:t xml:space="preserve"> ISO/EI模式设置</w:t>
      </w:r>
      <w:bookmarkEnd w:id="1050"/>
      <w:bookmarkEnd w:id="1051"/>
      <w:bookmarkEnd w:id="1052"/>
      <w:bookmarkEnd w:id="1053"/>
      <w:bookmarkEnd w:id="1054"/>
      <w:bookmarkEnd w:id="1055"/>
    </w:p>
    <w:p w14:paraId="7B96B477" w14:textId="77777777" w:rsidR="00C1414D" w:rsidRDefault="00000000">
      <w:pPr>
        <w:spacing w:before="0" w:after="120"/>
      </w:pPr>
      <w:r>
        <w:t>ISO</w:t>
      </w:r>
      <w:r>
        <w:rPr>
          <w:rFonts w:hint="eastAsia"/>
        </w:rPr>
        <w:t>/EI</w:t>
      </w:r>
      <w:r>
        <w:t>就是对CMOS</w:t>
      </w:r>
      <w:r>
        <w:rPr>
          <w:rFonts w:hint="eastAsia"/>
        </w:rPr>
        <w:t>影像传感器</w:t>
      </w:r>
      <w:r>
        <w:t>捕捉光强能力的一种设置。EI/ISO显示在主界面的上方，</w:t>
      </w:r>
      <w:r>
        <w:rPr>
          <w:rFonts w:hint="eastAsia"/>
        </w:rPr>
        <w:t>MAVO Edge 6K</w:t>
      </w:r>
      <w:r>
        <w:t>支持ISO</w:t>
      </w:r>
      <w:r>
        <w:rPr>
          <w:rFonts w:hint="eastAsia"/>
        </w:rPr>
        <w:t>和EI两种配置</w:t>
      </w:r>
      <w:r>
        <w:t>方式。</w:t>
      </w:r>
    </w:p>
    <w:p w14:paraId="5F9645A5" w14:textId="77777777" w:rsidR="00C1414D" w:rsidRDefault="00000000">
      <w:pPr>
        <w:spacing w:before="0" w:after="120"/>
      </w:pPr>
      <w:r>
        <w:rPr>
          <w:b/>
        </w:rPr>
        <w:lastRenderedPageBreak/>
        <w:t>ISO模式</w:t>
      </w:r>
      <w:r>
        <w:t xml:space="preserve"> </w:t>
      </w:r>
    </w:p>
    <w:p w14:paraId="22FAB3EB" w14:textId="77777777" w:rsidR="00C1414D" w:rsidRDefault="00000000">
      <w:pPr>
        <w:spacing w:before="0" w:after="120"/>
      </w:pPr>
      <w:r>
        <w:t>标称ISO数值是ISO ASA，</w:t>
      </w:r>
      <w:r>
        <w:rPr>
          <w:rFonts w:hint="eastAsia"/>
        </w:rPr>
        <w:t>改变</w:t>
      </w:r>
      <w:r>
        <w:t>ISO会改变RAW数据。默认</w:t>
      </w:r>
      <w:r>
        <w:rPr>
          <w:rFonts w:hint="eastAsia"/>
        </w:rPr>
        <w:t>是</w:t>
      </w:r>
      <w:r>
        <w:t>ISO模式，ISO</w:t>
      </w:r>
      <w:r>
        <w:rPr>
          <w:rFonts w:hint="eastAsia"/>
        </w:rPr>
        <w:t>为低原生I</w:t>
      </w:r>
      <w:r>
        <w:t>SO 8</w:t>
      </w:r>
      <w:r>
        <w:rPr>
          <w:rFonts w:hint="eastAsia"/>
        </w:rPr>
        <w:t>00</w:t>
      </w:r>
      <w:r>
        <w:t>，高光档位（Highlight，即18%灰到ADC Clip截至之间的档位）为</w:t>
      </w:r>
      <w:r>
        <w:rPr>
          <w:rFonts w:hint="eastAsia"/>
        </w:rPr>
        <w:t>6.0 。</w:t>
      </w:r>
    </w:p>
    <w:p w14:paraId="06D50435" w14:textId="77777777" w:rsidR="00C1414D" w:rsidRDefault="00000000">
      <w:pPr>
        <w:spacing w:before="60"/>
        <w:rPr>
          <w:b/>
        </w:rPr>
      </w:pPr>
      <w:r>
        <w:rPr>
          <w:rFonts w:hint="eastAsia"/>
          <w:b/>
        </w:rPr>
        <w:t>高光档位</w:t>
      </w:r>
    </w:p>
    <w:p w14:paraId="350F23D2" w14:textId="77777777" w:rsidR="00C1414D" w:rsidRDefault="00000000">
      <w:pPr>
        <w:spacing w:before="60"/>
      </w:pPr>
      <w:r>
        <w:rPr>
          <w:noProof/>
        </w:rPr>
        <mc:AlternateContent>
          <mc:Choice Requires="wps">
            <w:drawing>
              <wp:anchor distT="0" distB="0" distL="114300" distR="114300" simplePos="0" relativeHeight="251704320" behindDoc="0" locked="0" layoutInCell="1" allowOverlap="1" wp14:anchorId="37B71A7D" wp14:editId="0680005C">
                <wp:simplePos x="0" y="0"/>
                <wp:positionH relativeFrom="column">
                  <wp:posOffset>5068570</wp:posOffset>
                </wp:positionH>
                <wp:positionV relativeFrom="paragraph">
                  <wp:posOffset>10160</wp:posOffset>
                </wp:positionV>
                <wp:extent cx="1443355" cy="14859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443355" cy="1485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0A2D43" w14:textId="77777777" w:rsidR="00C1414D" w:rsidRDefault="00C1414D">
                            <w:pPr>
                              <w:jc w:val="both"/>
                              <w:rPr>
                                <w:b/>
                                <w:color w:val="FFFF00"/>
                                <w:sz w:val="18"/>
                                <w:highlight w:val="black"/>
                              </w:rPr>
                            </w:pPr>
                          </w:p>
                          <w:p w14:paraId="56773EFA" w14:textId="77777777" w:rsidR="00C1414D" w:rsidRDefault="00000000">
                            <w:pPr>
                              <w:jc w:val="center"/>
                              <w:rPr>
                                <w:b/>
                                <w:color w:val="FFFF00"/>
                                <w:sz w:val="18"/>
                              </w:rPr>
                            </w:pPr>
                            <w:r>
                              <w:rPr>
                                <w:rFonts w:hint="eastAsia"/>
                                <w:b/>
                                <w:color w:val="FFFF00"/>
                                <w:sz w:val="18"/>
                                <w:highlight w:val="black"/>
                              </w:rPr>
                              <w:t>菜单操作</w:t>
                            </w:r>
                          </w:p>
                          <w:p w14:paraId="37B7DC48" w14:textId="77777777" w:rsidR="00C1414D" w:rsidRDefault="00000000">
                            <w:pPr>
                              <w:jc w:val="center"/>
                              <w:rPr>
                                <w:sz w:val="18"/>
                                <w:szCs w:val="22"/>
                              </w:rPr>
                            </w:pPr>
                            <w:r>
                              <w:rPr>
                                <w:rFonts w:hint="eastAsia"/>
                                <w:sz w:val="18"/>
                                <w:szCs w:val="22"/>
                              </w:rPr>
                              <w:t>更改 高光档位</w:t>
                            </w:r>
                          </w:p>
                          <w:p w14:paraId="238A795E" w14:textId="77777777" w:rsidR="00C1414D" w:rsidRDefault="00000000">
                            <w:pPr>
                              <w:jc w:val="center"/>
                              <w:rPr>
                                <w:sz w:val="18"/>
                              </w:rPr>
                            </w:pPr>
                            <w:r>
                              <w:rPr>
                                <w:rFonts w:hint="eastAsia"/>
                                <w:sz w:val="18"/>
                                <w:szCs w:val="22"/>
                              </w:rPr>
                              <w:t>【MENU</w:t>
                            </w:r>
                            <w:r>
                              <w:rPr>
                                <w:sz w:val="18"/>
                              </w:rPr>
                              <w:sym w:font="Wingdings" w:char="F0E0"/>
                            </w:r>
                            <w:r>
                              <w:rPr>
                                <w:rFonts w:hint="eastAsia"/>
                                <w:sz w:val="18"/>
                              </w:rPr>
                              <w:t>录制</w:t>
                            </w:r>
                            <w:r>
                              <w:rPr>
                                <w:sz w:val="18"/>
                              </w:rPr>
                              <w:sym w:font="Wingdings" w:char="F0E0"/>
                            </w:r>
                            <w:r>
                              <w:rPr>
                                <w:rFonts w:hint="eastAsia"/>
                                <w:sz w:val="18"/>
                              </w:rPr>
                              <w:t>曝光和自定义</w:t>
                            </w:r>
                            <w:r>
                              <w:rPr>
                                <w:sz w:val="18"/>
                              </w:rPr>
                              <w:sym w:font="Wingdings" w:char="F0E0"/>
                            </w:r>
                            <w:r>
                              <w:rPr>
                                <w:rFonts w:hint="eastAsia"/>
                                <w:sz w:val="18"/>
                              </w:rPr>
                              <w:t>高光档位</w:t>
                            </w:r>
                            <w:r>
                              <w:rPr>
                                <w:rFonts w:hint="eastAsia"/>
                                <w:sz w:val="18"/>
                                <w:szCs w:val="2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17" o:spid="_x0000_s1026" o:spt="202" type="#_x0000_t202" style="position:absolute;left:0pt;margin-left:399.1pt;margin-top:0.8pt;height:117pt;width:113.65pt;mso-wrap-distance-bottom:0pt;mso-wrap-distance-left:9pt;mso-wrap-distance-right:9pt;mso-wrap-distance-top:0pt;z-index:251704320;mso-width-relative:page;mso-height-relative:page;" filled="f" stroked="f" coordsize="21600,21600" o:gfxdata="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MhOjBrXAAAACgEAAA8AAAAAAAAAAQAgAAAAIgAAAGRycy9kb3ducmV2LnhtbFBLAQIUABQA&#10;AAAIAIdO4kBOsKkeKgIAAG0EAAAOAAAAAAAAAAEAIAAAACYBAABkcnMvZTJvRG9jLnhtbFBLBQYA&#10;AAAABgAGAFkBAADCBQAAAAA=&#10;">
                <v:fill on="f" focussize="0,0"/>
                <v:stroke on="f"/>
                <v:imagedata o:title=""/>
                <o:lock v:ext="edit" aspectratio="f"/>
                <v:textbox>
                  <w:txbxContent>
                    <w:p>
                      <w:pPr>
                        <w:jc w:val="both"/>
                        <w:rPr>
                          <w:rFonts w:hint="eastAsia"/>
                          <w:b/>
                          <w:color w:val="FFFF00"/>
                          <w:sz w:val="18"/>
                          <w:highlight w:val="black"/>
                        </w:rPr>
                      </w:pPr>
                    </w:p>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更改 高光档位</w:t>
                      </w:r>
                    </w:p>
                    <w:p>
                      <w:pPr>
                        <w:jc w:val="center"/>
                        <w:rPr>
                          <w:rFonts w:hint="eastAsia"/>
                          <w:sz w:val="18"/>
                        </w:rPr>
                      </w:pPr>
                      <w:r>
                        <w:rPr>
                          <w:rFonts w:hint="eastAsia"/>
                          <w:sz w:val="18"/>
                          <w:szCs w:val="22"/>
                        </w:rPr>
                        <w:t>【MENU</w:t>
                      </w:r>
                      <w:r>
                        <w:rPr>
                          <w:sz w:val="18"/>
                        </w:rPr>
                        <w:sym w:font="Wingdings" w:char="F0E0"/>
                      </w:r>
                      <w:r>
                        <w:rPr>
                          <w:rFonts w:hint="eastAsia"/>
                          <w:sz w:val="18"/>
                        </w:rPr>
                        <w:t>录制</w:t>
                      </w:r>
                      <w:r>
                        <w:rPr>
                          <w:sz w:val="18"/>
                        </w:rPr>
                        <w:sym w:font="Wingdings" w:char="F0E0"/>
                      </w:r>
                      <w:r>
                        <w:rPr>
                          <w:rFonts w:hint="eastAsia"/>
                          <w:sz w:val="18"/>
                        </w:rPr>
                        <w:t>曝光和自定义</w:t>
                      </w:r>
                      <w:r>
                        <w:rPr>
                          <w:sz w:val="18"/>
                        </w:rPr>
                        <w:sym w:font="Wingdings" w:char="F0E0"/>
                      </w:r>
                      <w:r>
                        <w:rPr>
                          <w:rFonts w:hint="eastAsia"/>
                          <w:sz w:val="18"/>
                        </w:rPr>
                        <w:t>高光档位</w:t>
                      </w:r>
                      <w:r>
                        <w:rPr>
                          <w:rFonts w:hint="eastAsia"/>
                          <w:sz w:val="18"/>
                          <w:szCs w:val="22"/>
                        </w:rPr>
                        <w:t>】</w:t>
                      </w:r>
                    </w:p>
                  </w:txbxContent>
                </v:textbox>
                <w10:wrap type="square"/>
              </v:shape>
            </w:pict>
          </mc:Fallback>
        </mc:AlternateContent>
      </w:r>
      <w:r>
        <w:rPr>
          <w:rFonts w:hint="eastAsia"/>
          <w:noProof/>
        </w:rPr>
        <mc:AlternateContent>
          <mc:Choice Requires="wps">
            <w:drawing>
              <wp:anchor distT="0" distB="0" distL="114300" distR="114300" simplePos="0" relativeHeight="251679744" behindDoc="0" locked="0" layoutInCell="1" allowOverlap="1" wp14:anchorId="779A7FD1" wp14:editId="7D26702E">
                <wp:simplePos x="0" y="0"/>
                <wp:positionH relativeFrom="column">
                  <wp:posOffset>5069840</wp:posOffset>
                </wp:positionH>
                <wp:positionV relativeFrom="paragraph">
                  <wp:posOffset>-158115</wp:posOffset>
                </wp:positionV>
                <wp:extent cx="1533525" cy="147320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1533525" cy="1473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87A659" w14:textId="77777777" w:rsidR="00C1414D" w:rsidRDefault="00C1414D">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72" o:spid="_x0000_s1026" o:spt="202" type="#_x0000_t202" style="position:absolute;left:0pt;margin-left:399.2pt;margin-top:-12.45pt;height:116pt;width:120.75pt;mso-wrap-distance-bottom:0pt;mso-wrap-distance-left:9pt;mso-wrap-distance-right:9pt;mso-wrap-distance-top:0pt;z-index:251679744;mso-width-relative:page;mso-height-relative:page;" filled="f" stroked="f" coordsize="21600,21600" o:gfxdata="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hu8Iz2QAAAAwBAAAPAAAAAAAAAAEAIAAAACIAAABkcnMvZG93bnJldi54bWxQSwECFAAU&#10;AAAACACHTuJAoy3CsCkCAABtBAAADgAAAAAAAAABACAAAAAoAQAAZHJzL2Uyb0RvYy54bWxQSwUG&#10;AAAAAAYABgBZAQAAwwUAAAAA&#10;">
                <v:fill on="f" focussize="0,0"/>
                <v:stroke on="f"/>
                <v:imagedata o:title=""/>
                <o:lock v:ext="edit" aspectratio="f"/>
                <v:textbox>
                  <w:txbxContent>
                    <w:p>
                      <w:pPr>
                        <w:jc w:val="center"/>
                        <w:rPr>
                          <w:rFonts w:hint="eastAsia"/>
                        </w:rPr>
                      </w:pPr>
                    </w:p>
                  </w:txbxContent>
                </v:textbox>
                <w10:wrap type="square"/>
              </v:shape>
            </w:pict>
          </mc:Fallback>
        </mc:AlternateContent>
      </w:r>
      <w:r>
        <w:rPr>
          <w:rFonts w:hint="eastAsia"/>
        </w:rPr>
        <w:t>顾名思义，高光档位设置得越大，保留的高光细节更多，</w:t>
      </w:r>
      <w:r>
        <w:t>CMOS</w:t>
      </w:r>
      <w:r>
        <w:rPr>
          <w:rFonts w:hint="eastAsia"/>
        </w:rPr>
        <w:t>影像传感器的敏感程度会降低，从而保留更多的高光细节，和更少的暗部细节，而更少的暗部细节意味着噪声的增加。如果要保留更多的高光细节，设置高光档位不低于6.0</w:t>
      </w:r>
      <w:r>
        <w:t>档或者使用EI模式 。当改变ISO时，摄影机不会改变高光档位， 保持在设定的档位，比如</w:t>
      </w:r>
      <w:r>
        <w:rPr>
          <w:rFonts w:hint="eastAsia"/>
        </w:rPr>
        <w:t>6.0</w:t>
      </w:r>
      <w:r>
        <w:t>档。</w:t>
      </w:r>
    </w:p>
    <w:p w14:paraId="7A056571" w14:textId="77777777" w:rsidR="00C1414D" w:rsidRDefault="00000000">
      <w:pPr>
        <w:spacing w:before="60"/>
      </w:pPr>
      <w:r>
        <w:rPr>
          <w:rFonts w:hint="eastAsia"/>
        </w:rPr>
        <w:t>可以手动设置高光档位（如右图所示）。</w:t>
      </w:r>
      <w:r>
        <w:t>摄影机提供从</w:t>
      </w:r>
      <w:r>
        <w:rPr>
          <w:rFonts w:hint="eastAsia"/>
        </w:rPr>
        <w:t>4</w:t>
      </w:r>
      <w:r>
        <w:t>.</w:t>
      </w:r>
      <w:r>
        <w:rPr>
          <w:rFonts w:hint="eastAsia"/>
        </w:rPr>
        <w:t>3</w:t>
      </w:r>
      <w:r>
        <w:t>~</w:t>
      </w:r>
      <w:r>
        <w:rPr>
          <w:rFonts w:hint="eastAsia"/>
        </w:rPr>
        <w:t>7.3</w:t>
      </w:r>
      <w:r>
        <w:t>的档位选择。 当设置高光档位时，摄影机会对可用的最低ISO进行限制，例如：高光档位为6.0时，ISO最小值为500；高光档位</w:t>
      </w:r>
      <w:r>
        <w:rPr>
          <w:rFonts w:hint="eastAsia"/>
        </w:rPr>
        <w:t>5.</w:t>
      </w:r>
      <w:r>
        <w:t>0 时，ISO最小值为</w:t>
      </w:r>
      <w:r>
        <w:rPr>
          <w:rFonts w:hint="eastAsia"/>
        </w:rPr>
        <w:t>2</w:t>
      </w:r>
      <w:r>
        <w:t>50，以此类推。</w:t>
      </w:r>
    </w:p>
    <w:p w14:paraId="3C119A56" w14:textId="77777777" w:rsidR="00C1414D" w:rsidRDefault="00000000">
      <w:pPr>
        <w:spacing w:before="60"/>
      </w:pPr>
      <w:r>
        <w:rPr>
          <w:rFonts w:hint="eastAsia"/>
          <w:b/>
        </w:rPr>
        <w:t>EI模式</w:t>
      </w:r>
      <w:r>
        <w:rPr>
          <w:rFonts w:hint="eastAsia"/>
        </w:rPr>
        <w:t xml:space="preserve"> </w:t>
      </w:r>
    </w:p>
    <w:p w14:paraId="0A5A9981" w14:textId="77777777" w:rsidR="00C1414D" w:rsidRDefault="00000000">
      <w:pPr>
        <w:spacing w:before="0" w:afterLines="40" w:after="96"/>
        <w:rPr>
          <w:szCs w:val="22"/>
        </w:rPr>
      </w:pPr>
      <w:r>
        <w:rPr>
          <w:rFonts w:hint="eastAsia"/>
        </w:rPr>
        <w:t>标称的ISO数值，类似</w:t>
      </w:r>
      <w:r>
        <w:t>RED和Alexa。EI的数值增大或减小，会改变高光档位的增大或减小，</w:t>
      </w:r>
      <w:bookmarkStart w:id="1057" w:name="OLE_LINK1194"/>
      <w:bookmarkStart w:id="1058" w:name="OLE_LINK1193"/>
      <w:r>
        <w:t>18%灰在宽容度范围内的理论位置保持不变</w:t>
      </w:r>
      <w:bookmarkEnd w:id="1057"/>
      <w:bookmarkEnd w:id="1058"/>
      <w:r>
        <w:t>，CMOS</w:t>
      </w:r>
      <w:r>
        <w:rPr>
          <w:rFonts w:hint="eastAsia"/>
        </w:rPr>
        <w:t>影像</w:t>
      </w:r>
      <w:r>
        <w:t>传感器的灵敏度/感光度也保持不变。摄影师如果习惯RED/Alexa的拍摄习惯以及对光的评估，可以设置EI模式进行操作和拍摄。当改变EI值时，会自动改变高光档位，EI 800高光档位是</w:t>
      </w:r>
      <w:r>
        <w:rPr>
          <w:rFonts w:hint="eastAsia"/>
        </w:rPr>
        <w:t>6</w:t>
      </w:r>
      <w:r>
        <w:t>.6，EI 5120则是7</w:t>
      </w:r>
      <w:r>
        <w:rPr>
          <w:rFonts w:hint="eastAsia"/>
        </w:rPr>
        <w:t>.</w:t>
      </w:r>
      <w:r>
        <w:t>0档 。</w:t>
      </w:r>
      <w:r>
        <w:rPr>
          <w:rFonts w:hint="eastAsia"/>
        </w:rPr>
        <w:t>切换EI和ISO模式：</w:t>
      </w:r>
      <w:r>
        <w:rPr>
          <w:rFonts w:hint="eastAsia"/>
          <w:szCs w:val="22"/>
        </w:rPr>
        <w:t>如右图所示。</w:t>
      </w:r>
    </w:p>
    <w:p w14:paraId="50BFAF8C" w14:textId="77777777" w:rsidR="00C1414D" w:rsidRDefault="00000000">
      <w:pPr>
        <w:spacing w:before="0" w:afterLines="40" w:after="96"/>
      </w:pPr>
      <w:r>
        <w:t>ISO模式和EI模式的差异：ISO模式，改变ISO值时，使用模拟增益，直接改变CMOS</w:t>
      </w:r>
      <w:r>
        <w:rPr>
          <w:rFonts w:hint="eastAsia"/>
        </w:rPr>
        <w:t>影像</w:t>
      </w:r>
      <w:r>
        <w:t>传感器的感光度/灵敏度，高光档位不变；EI模式则不改变CMOS</w:t>
      </w:r>
      <w:r>
        <w:rPr>
          <w:rFonts w:hint="eastAsia"/>
        </w:rPr>
        <w:t>影像</w:t>
      </w:r>
      <w:r>
        <w:t>传感器的灵敏度，而是使用数字增益去“迫冲”，从而改变了素材的高光档位。</w:t>
      </w:r>
    </w:p>
    <w:p w14:paraId="64BE64D9" w14:textId="77777777" w:rsidR="00C1414D" w:rsidRDefault="00000000">
      <w:pPr>
        <w:ind w:left="716" w:hanging="716"/>
        <w:rPr>
          <w:szCs w:val="22"/>
          <w:shd w:val="pct10" w:color="auto" w:fill="FFFFFF"/>
        </w:rPr>
      </w:pPr>
      <w:r>
        <w:rPr>
          <w:rFonts w:hint="eastAsia"/>
          <w:b/>
          <w:color w:val="FFFF00"/>
          <w:highlight w:val="black"/>
          <w:shd w:val="pct10" w:color="auto" w:fill="FFFFFF"/>
        </w:rPr>
        <w:t>提示</w:t>
      </w:r>
      <w:r>
        <w:rPr>
          <w:rFonts w:hint="eastAsia"/>
          <w:b/>
          <w:color w:val="FFFF00"/>
        </w:rPr>
        <w:t xml:space="preserve">    </w:t>
      </w:r>
      <w:r>
        <w:rPr>
          <w:rFonts w:hint="eastAsia"/>
          <w:szCs w:val="22"/>
          <w:shd w:val="pct10" w:color="auto" w:fill="FFFFFF"/>
        </w:rPr>
        <w:t>实践中，EI数值变化时，为了使得匹配前后期的亮度一致，18%灰会匹配拍摄时</w:t>
      </w:r>
    </w:p>
    <w:p w14:paraId="772FD49C" w14:textId="77777777" w:rsidR="00C1414D" w:rsidRDefault="00000000">
      <w:pPr>
        <w:ind w:left="716" w:hanging="716"/>
        <w:rPr>
          <w:szCs w:val="22"/>
          <w:shd w:val="pct10" w:color="auto" w:fill="FFFFFF"/>
        </w:rPr>
      </w:pPr>
      <w:r>
        <w:rPr>
          <w:rFonts w:hint="eastAsia"/>
          <w:b/>
          <w:color w:val="FFFF00"/>
        </w:rPr>
        <w:t xml:space="preserve">          </w:t>
      </w:r>
      <w:r>
        <w:rPr>
          <w:rFonts w:hint="eastAsia"/>
          <w:szCs w:val="22"/>
        </w:rPr>
        <w:t xml:space="preserve"> </w:t>
      </w:r>
      <w:r>
        <w:rPr>
          <w:rFonts w:hint="eastAsia"/>
          <w:szCs w:val="22"/>
          <w:shd w:val="pct10" w:color="auto" w:fill="FFFFFF"/>
        </w:rPr>
        <w:t>候的EI值：使得素材本身会随着EI值的增大而亮度增大，EI值的降低而亮度降</w:t>
      </w:r>
    </w:p>
    <w:p w14:paraId="00FC6793" w14:textId="77777777" w:rsidR="00C1414D" w:rsidRDefault="00000000">
      <w:pPr>
        <w:ind w:left="716" w:hanging="716"/>
        <w:rPr>
          <w:szCs w:val="22"/>
          <w:shd w:val="pct10" w:color="auto" w:fill="FFFFFF"/>
        </w:rPr>
      </w:pPr>
      <w:r>
        <w:rPr>
          <w:rFonts w:hint="eastAsia"/>
          <w:szCs w:val="22"/>
        </w:rPr>
        <w:t xml:space="preserve">           </w:t>
      </w:r>
      <w:r>
        <w:rPr>
          <w:rFonts w:hint="eastAsia"/>
          <w:szCs w:val="22"/>
          <w:shd w:val="pct10" w:color="auto" w:fill="FFFFFF"/>
        </w:rPr>
        <w:t>低（数字增益）。</w:t>
      </w:r>
      <w:r>
        <w:rPr>
          <w:szCs w:val="22"/>
          <w:shd w:val="pct10" w:color="auto" w:fill="FFFFFF"/>
        </w:rPr>
        <w:t xml:space="preserve"> </w:t>
      </w:r>
    </w:p>
    <w:p w14:paraId="6E1E3277" w14:textId="77777777" w:rsidR="00C1414D" w:rsidRDefault="00000000">
      <w:pPr>
        <w:ind w:left="716" w:hanging="716"/>
        <w:rPr>
          <w:szCs w:val="22"/>
          <w:shd w:val="pct10" w:color="auto" w:fill="FFFFFF"/>
        </w:rPr>
      </w:pPr>
      <w:r>
        <w:rPr>
          <w:rFonts w:hint="eastAsia"/>
          <w:b/>
          <w:color w:val="FFFF00"/>
          <w:highlight w:val="black"/>
          <w:shd w:val="pct10" w:color="auto" w:fill="FFFFFF"/>
        </w:rPr>
        <w:t>提示</w:t>
      </w:r>
      <w:r>
        <w:rPr>
          <w:rFonts w:hint="eastAsia"/>
          <w:b/>
          <w:color w:val="FFFF00"/>
        </w:rPr>
        <w:t xml:space="preserve">    </w:t>
      </w:r>
      <w:r>
        <w:rPr>
          <w:rFonts w:hint="eastAsia"/>
          <w:shd w:val="pct10" w:color="auto" w:fill="FFFFFF"/>
        </w:rPr>
        <w:t>没有充分理解</w:t>
      </w:r>
      <w:r>
        <w:rPr>
          <w:shd w:val="pct10" w:color="auto" w:fill="FFFFFF"/>
        </w:rPr>
        <w:t>EI和ISO之前，建议用ISO进行拍摄。</w:t>
      </w:r>
      <w:r>
        <w:rPr>
          <w:rFonts w:hint="eastAsia"/>
          <w:shd w:val="pct10" w:color="auto" w:fill="FFFFFF"/>
        </w:rPr>
        <w:t>前期不合理的使用</w:t>
      </w:r>
      <w:r>
        <w:rPr>
          <w:shd w:val="pct10" w:color="auto" w:fill="FFFFFF"/>
        </w:rPr>
        <w:t>EI，可能导致素材</w:t>
      </w:r>
      <w:r>
        <w:rPr>
          <w:rFonts w:hint="eastAsia"/>
          <w:shd w:val="pct10" w:color="auto" w:fill="FFFFFF"/>
        </w:rPr>
        <w:t>噪点较多</w:t>
      </w:r>
      <w:r>
        <w:rPr>
          <w:shd w:val="pct10" w:color="auto" w:fill="FFFFFF"/>
        </w:rPr>
        <w:t>。</w:t>
      </w:r>
    </w:p>
    <w:p w14:paraId="1782E4B0" w14:textId="77777777" w:rsidR="00C1414D" w:rsidRDefault="00C1414D">
      <w:pPr>
        <w:spacing w:before="0" w:after="120"/>
        <w:ind w:left="716" w:hanging="716"/>
        <w:rPr>
          <w:color w:val="5590CC" w:themeColor="accent1"/>
          <w:shd w:val="pct10" w:color="auto" w:fill="FFFFFF"/>
        </w:rPr>
      </w:pPr>
    </w:p>
    <w:p w14:paraId="138BF0B5" w14:textId="77777777" w:rsidR="00C1414D" w:rsidRDefault="00000000">
      <w:pPr>
        <w:spacing w:before="60"/>
        <w:rPr>
          <w:b/>
        </w:rPr>
      </w:pPr>
      <w:r>
        <w:rPr>
          <w:rFonts w:hint="eastAsia"/>
          <w:b/>
        </w:rPr>
        <w:t>双原生I</w:t>
      </w:r>
      <w:r>
        <w:rPr>
          <w:b/>
        </w:rPr>
        <w:t>SO</w:t>
      </w:r>
    </w:p>
    <w:p w14:paraId="7A9E0F24" w14:textId="77777777" w:rsidR="00C1414D" w:rsidRDefault="00000000">
      <w:pPr>
        <w:spacing w:before="60"/>
      </w:pPr>
      <w:r>
        <w:rPr>
          <w:rFonts w:hint="eastAsia"/>
          <w:b/>
        </w:rPr>
        <w:t xml:space="preserve">MAVO Edge </w:t>
      </w:r>
      <w:r>
        <w:rPr>
          <w:b/>
        </w:rPr>
        <w:t>6</w:t>
      </w:r>
      <w:r>
        <w:rPr>
          <w:rFonts w:hint="eastAsia"/>
          <w:b/>
        </w:rPr>
        <w:t>K</w:t>
      </w:r>
      <w:r>
        <w:rPr>
          <w:b/>
        </w:rPr>
        <w:t>支持双原生ISO：800</w:t>
      </w:r>
      <w:r>
        <w:t>/5120，使得</w:t>
      </w:r>
      <w:r>
        <w:rPr>
          <w:rFonts w:hint="eastAsia"/>
        </w:rPr>
        <w:t>MAVO Edge 6K</w:t>
      </w:r>
      <w:r>
        <w:t>不论在低光场景还是在常规场景下仍然获得噪点极低、高宽容度的画面。</w:t>
      </w:r>
      <w:r>
        <w:rPr>
          <w:rFonts w:hint="eastAsia"/>
        </w:rPr>
        <w:t>在高光档位为6.0时，I</w:t>
      </w:r>
      <w:r>
        <w:t>SO</w:t>
      </w:r>
      <w:r>
        <w:rPr>
          <w:rFonts w:hint="eastAsia"/>
        </w:rPr>
        <w:t>从</w:t>
      </w:r>
      <w:r>
        <w:t>500</w:t>
      </w:r>
      <w:r>
        <w:rPr>
          <w:rFonts w:hint="eastAsia"/>
        </w:rPr>
        <w:t>到</w:t>
      </w:r>
      <w:r>
        <w:t>2560</w:t>
      </w:r>
      <w:r>
        <w:rPr>
          <w:rFonts w:hint="eastAsia"/>
        </w:rPr>
        <w:t>，原生I</w:t>
      </w:r>
      <w:r>
        <w:t>SO</w:t>
      </w:r>
      <w:r>
        <w:rPr>
          <w:rFonts w:hint="eastAsia"/>
        </w:rPr>
        <w:t>为</w:t>
      </w:r>
      <w:r>
        <w:t>8</w:t>
      </w:r>
      <w:r>
        <w:rPr>
          <w:rFonts w:hint="eastAsia"/>
        </w:rPr>
        <w:t>00；从</w:t>
      </w:r>
      <w:r>
        <w:t>3200</w:t>
      </w:r>
      <w:r>
        <w:rPr>
          <w:rFonts w:hint="eastAsia"/>
        </w:rPr>
        <w:t>起，原生I</w:t>
      </w:r>
      <w:r>
        <w:t>SO</w:t>
      </w:r>
      <w:r>
        <w:rPr>
          <w:rFonts w:hint="eastAsia"/>
        </w:rPr>
        <w:t>为</w:t>
      </w:r>
      <w:r>
        <w:t>512</w:t>
      </w:r>
      <w:r>
        <w:rPr>
          <w:rFonts w:hint="eastAsia"/>
        </w:rPr>
        <w:t>0。而在E</w:t>
      </w:r>
      <w:r>
        <w:t>I</w:t>
      </w:r>
      <w:r>
        <w:rPr>
          <w:rFonts w:hint="eastAsia"/>
        </w:rPr>
        <w:t>模式下，</w:t>
      </w:r>
      <w:r>
        <w:t>EI</w:t>
      </w:r>
      <w:r>
        <w:rPr>
          <w:rFonts w:hint="eastAsia"/>
        </w:rPr>
        <w:t>从</w:t>
      </w:r>
      <w:r>
        <w:t>100</w:t>
      </w:r>
      <w:r>
        <w:rPr>
          <w:rFonts w:hint="eastAsia"/>
        </w:rPr>
        <w:t>到2</w:t>
      </w:r>
      <w:r>
        <w:t>00</w:t>
      </w:r>
      <w:r>
        <w:rPr>
          <w:rFonts w:hint="eastAsia"/>
        </w:rPr>
        <w:t>0，原生I</w:t>
      </w:r>
      <w:r>
        <w:t>SO</w:t>
      </w:r>
      <w:r>
        <w:rPr>
          <w:rFonts w:hint="eastAsia"/>
        </w:rPr>
        <w:t>是</w:t>
      </w:r>
      <w:r>
        <w:t>8</w:t>
      </w:r>
      <w:r>
        <w:rPr>
          <w:rFonts w:hint="eastAsia"/>
        </w:rPr>
        <w:t>00；2560起，原生I</w:t>
      </w:r>
      <w:r>
        <w:t>SO</w:t>
      </w:r>
      <w:r>
        <w:rPr>
          <w:rFonts w:hint="eastAsia"/>
        </w:rPr>
        <w:t>为</w:t>
      </w:r>
      <w:r>
        <w:t>512</w:t>
      </w:r>
      <w:r>
        <w:rPr>
          <w:rFonts w:hint="eastAsia"/>
        </w:rPr>
        <w:t>0。</w:t>
      </w:r>
      <w:bookmarkEnd w:id="1056"/>
    </w:p>
    <w:p w14:paraId="1CB7CB8C" w14:textId="77777777" w:rsidR="00C1414D" w:rsidRDefault="00000000">
      <w:pPr>
        <w:pStyle w:val="Heading2"/>
      </w:pPr>
      <w:r>
        <w:br w:type="page"/>
      </w:r>
      <w:bookmarkStart w:id="1059" w:name="_Toc150181760"/>
      <w:bookmarkStart w:id="1060" w:name="_Toc402332803"/>
      <w:bookmarkStart w:id="1061" w:name="_Toc77324593"/>
      <w:bookmarkStart w:id="1062" w:name="_Toc185523870"/>
      <w:bookmarkStart w:id="1063" w:name="_Toc2092332149"/>
      <w:r>
        <w:lastRenderedPageBreak/>
        <w:t xml:space="preserve">3.10 </w:t>
      </w:r>
      <w:r>
        <w:rPr>
          <w:rFonts w:hint="eastAsia"/>
        </w:rPr>
        <w:t>变形镜头和变形宽银幕</w:t>
      </w:r>
      <w:bookmarkEnd w:id="1059"/>
      <w:bookmarkEnd w:id="1060"/>
      <w:bookmarkEnd w:id="1061"/>
      <w:bookmarkEnd w:id="1062"/>
      <w:bookmarkEnd w:id="1063"/>
    </w:p>
    <w:p w14:paraId="520869E3" w14:textId="77777777" w:rsidR="00C1414D" w:rsidRDefault="00000000">
      <w:r>
        <w:t>变宽拍摄曾经是电影创作的技术选择，现在则是美学选择。</w:t>
      </w:r>
      <w:r>
        <w:rPr>
          <w:rFonts w:hint="eastAsia"/>
        </w:rPr>
        <w:t>前期变宽拍摄是电影制作或者高端TVC中常见的做法。</w:t>
      </w:r>
      <w:r>
        <w:t>在更多的、买得起的变宽镜头出现的同时，支持变宽拍摄的</w:t>
      </w:r>
      <w:r>
        <w:rPr>
          <w:rFonts w:hint="eastAsia"/>
        </w:rPr>
        <w:t>MAVO Edge 6K、MAVO Edge 8K、MAVO LF、</w:t>
      </w:r>
      <w:r>
        <w:t>MAVO 和TERRA 4</w:t>
      </w:r>
      <w:r>
        <w:rPr>
          <w:rFonts w:hint="eastAsia"/>
        </w:rPr>
        <w:t>K</w:t>
      </w:r>
      <w:r>
        <w:t>均是变宽拍摄的首选</w:t>
      </w:r>
      <w:r>
        <w:rPr>
          <w:rFonts w:hint="eastAsia"/>
        </w:rPr>
        <w:t>，因为五种摄影机的C</w:t>
      </w:r>
      <w:r>
        <w:t>MOS</w:t>
      </w:r>
      <w:r>
        <w:rPr>
          <w:rFonts w:hint="eastAsia"/>
        </w:rPr>
        <w:t>尺寸均为3</w:t>
      </w:r>
      <w:r>
        <w:t>:2</w:t>
      </w:r>
      <w:r>
        <w:rPr>
          <w:rFonts w:hint="eastAsia"/>
        </w:rPr>
        <w:t>。</w:t>
      </w:r>
    </w:p>
    <w:p w14:paraId="27D313DD" w14:textId="77777777" w:rsidR="00C1414D" w:rsidRDefault="00000000">
      <w:r>
        <w:rPr>
          <w:rFonts w:hint="eastAsia"/>
        </w:rPr>
        <w:t>对于MAVO Edge 6K，36x24mm</w:t>
      </w:r>
      <w:r>
        <w:t>的全幅CMOS影像传感器像一个巨大的画布，让创作者在上面轻松实现各种变宽拍摄</w:t>
      </w:r>
      <w:r>
        <w:rPr>
          <w:rFonts w:hint="eastAsia"/>
        </w:rPr>
        <w:t>：</w:t>
      </w:r>
    </w:p>
    <w:p w14:paraId="67ADDC6D" w14:textId="77777777" w:rsidR="00C1414D" w:rsidRDefault="00000000">
      <w:pPr>
        <w:pStyle w:val="12"/>
        <w:numPr>
          <w:ilvl w:val="0"/>
          <w:numId w:val="47"/>
        </w:numPr>
        <w:spacing w:before="60" w:after="0" w:line="240" w:lineRule="auto"/>
        <w:ind w:left="714" w:firstLineChars="0" w:hanging="357"/>
      </w:pPr>
      <w:r>
        <w:rPr>
          <w:rFonts w:hint="eastAsia"/>
        </w:rPr>
        <w:t>S</w:t>
      </w:r>
      <w:r>
        <w:t>35</w:t>
      </w:r>
      <w:r>
        <w:rPr>
          <w:rFonts w:hint="eastAsia"/>
        </w:rPr>
        <w:t>变宽，获得传统的</w:t>
      </w:r>
      <w:r>
        <w:t>S35</w:t>
      </w:r>
      <w:r>
        <w:rPr>
          <w:rFonts w:hint="eastAsia"/>
        </w:rPr>
        <w:t>变宽的美学画面；</w:t>
      </w:r>
    </w:p>
    <w:p w14:paraId="13EE24F5" w14:textId="77777777" w:rsidR="00C1414D" w:rsidRDefault="00000000">
      <w:pPr>
        <w:pStyle w:val="12"/>
        <w:numPr>
          <w:ilvl w:val="0"/>
          <w:numId w:val="47"/>
        </w:numPr>
        <w:spacing w:before="60" w:after="0" w:line="240" w:lineRule="auto"/>
        <w:ind w:left="714" w:firstLineChars="0" w:hanging="357"/>
      </w:pPr>
      <w:r>
        <w:rPr>
          <w:rFonts w:hint="eastAsia"/>
        </w:rPr>
        <w:t>甚至支持全幅变宽，获得等效于6</w:t>
      </w:r>
      <w:r>
        <w:t>5mm</w:t>
      </w:r>
      <w:r>
        <w:rPr>
          <w:rFonts w:hint="eastAsia"/>
        </w:rPr>
        <w:t>的视场！</w:t>
      </w:r>
    </w:p>
    <w:p w14:paraId="320C78F0" w14:textId="77777777" w:rsidR="00C1414D" w:rsidRDefault="00000000">
      <w:pPr>
        <w:pStyle w:val="12"/>
        <w:numPr>
          <w:ilvl w:val="0"/>
          <w:numId w:val="47"/>
        </w:numPr>
        <w:spacing w:before="60" w:after="0" w:line="240" w:lineRule="auto"/>
        <w:ind w:firstLineChars="0"/>
      </w:pPr>
      <w:r>
        <w:rPr>
          <w:rFonts w:hint="eastAsia"/>
        </w:rPr>
        <w:t>还</w:t>
      </w:r>
      <w:r>
        <w:t>支持片门全开模式（Open Gate）：</w:t>
      </w:r>
      <w:r>
        <w:rPr>
          <w:rFonts w:hint="eastAsia"/>
        </w:rPr>
        <w:t>6016x3984</w:t>
      </w:r>
      <w:r>
        <w:t>，这样你可以完全使用3:2的CMOS所有像素点，为后期的剪裁提供最大的空间</w:t>
      </w:r>
      <w:r>
        <w:rPr>
          <w:rFonts w:hint="eastAsia"/>
        </w:rPr>
        <w:t>。</w:t>
      </w:r>
    </w:p>
    <w:p w14:paraId="23884FED" w14:textId="77777777" w:rsidR="00C1414D" w:rsidRDefault="00000000">
      <w:r>
        <w:rPr>
          <w:rFonts w:hint="eastAsia"/>
        </w:rPr>
        <w:t>摄影机可以支持2</w:t>
      </w:r>
      <w:r>
        <w:t>x, 1.8x, 1.75x, 1.5x, 1.33x, 1.25</w:t>
      </w:r>
      <w:r>
        <w:rPr>
          <w:rFonts w:hint="eastAsia"/>
        </w:rPr>
        <w:t>x</w:t>
      </w:r>
      <w:r>
        <w:t>, 0.5x</w:t>
      </w:r>
      <w:r>
        <w:rPr>
          <w:rFonts w:hint="eastAsia"/>
        </w:rPr>
        <w:t>, 0.</w:t>
      </w:r>
      <w:r>
        <w:t>67</w:t>
      </w:r>
      <w:r>
        <w:rPr>
          <w:rFonts w:hint="eastAsia"/>
        </w:rPr>
        <w:t>x等变宽比例，适合市面上几乎所有变宽镜头。</w:t>
      </w:r>
    </w:p>
    <w:p w14:paraId="3F6F0E8A" w14:textId="77777777" w:rsidR="00C1414D" w:rsidRDefault="00000000">
      <w:r>
        <w:rPr>
          <w:rFonts w:hint="eastAsia"/>
        </w:rPr>
        <w:t>在采用2</w:t>
      </w:r>
      <w:r>
        <w:t>x</w:t>
      </w:r>
      <w:r>
        <w:rPr>
          <w:rFonts w:hint="eastAsia"/>
        </w:rPr>
        <w:t>变宽镜头时，摄影机变宽分辨率和恢复分辨率如下：</w:t>
      </w:r>
    </w:p>
    <w:p w14:paraId="228D9D00" w14:textId="77777777" w:rsidR="00C1414D" w:rsidRDefault="00C1414D"/>
    <w:tbl>
      <w:tblPr>
        <w:tblW w:w="7936" w:type="dxa"/>
        <w:jc w:val="center"/>
        <w:tblLook w:val="04A0" w:firstRow="1" w:lastRow="0" w:firstColumn="1" w:lastColumn="0" w:noHBand="0" w:noVBand="1"/>
      </w:tblPr>
      <w:tblGrid>
        <w:gridCol w:w="1984"/>
        <w:gridCol w:w="1984"/>
        <w:gridCol w:w="1984"/>
        <w:gridCol w:w="1984"/>
      </w:tblGrid>
      <w:tr w:rsidR="00C1414D" w14:paraId="4586AABE" w14:textId="77777777">
        <w:trPr>
          <w:trHeight w:val="427"/>
          <w:jc w:val="center"/>
        </w:trPr>
        <w:tc>
          <w:tcPr>
            <w:tcW w:w="1984" w:type="dxa"/>
            <w:tcBorders>
              <w:top w:val="nil"/>
              <w:left w:val="nil"/>
              <w:bottom w:val="single" w:sz="4" w:space="0" w:color="000000"/>
              <w:right w:val="single" w:sz="4" w:space="0" w:color="000000"/>
            </w:tcBorders>
            <w:shd w:val="clear" w:color="auto" w:fill="F2F2F2"/>
            <w:noWrap/>
            <w:vAlign w:val="center"/>
          </w:tcPr>
          <w:p w14:paraId="2DCCCCD0" w14:textId="77777777" w:rsidR="00C1414D" w:rsidRDefault="00000000">
            <w:pPr>
              <w:jc w:val="center"/>
              <w:textAlignment w:val="center"/>
              <w:rPr>
                <w:rFonts w:cs="Microsoft YaHei"/>
                <w:b/>
                <w:bCs/>
                <w:color w:val="000000"/>
                <w:sz w:val="18"/>
                <w:szCs w:val="18"/>
              </w:rPr>
            </w:pPr>
            <w:r>
              <w:rPr>
                <w:rFonts w:cs="Microsoft YaHei" w:hint="eastAsia"/>
                <w:b/>
                <w:bCs/>
                <w:color w:val="000000"/>
                <w:sz w:val="18"/>
                <w:szCs w:val="18"/>
                <w:lang w:bidi="ar"/>
              </w:rPr>
              <w:t>格式</w:t>
            </w:r>
          </w:p>
        </w:tc>
        <w:tc>
          <w:tcPr>
            <w:tcW w:w="1984" w:type="dxa"/>
            <w:tcBorders>
              <w:top w:val="nil"/>
              <w:left w:val="nil"/>
              <w:bottom w:val="single" w:sz="4" w:space="0" w:color="000000"/>
              <w:right w:val="nil"/>
            </w:tcBorders>
            <w:shd w:val="clear" w:color="auto" w:fill="F2F2F2"/>
            <w:vAlign w:val="center"/>
          </w:tcPr>
          <w:p w14:paraId="24DA09CD" w14:textId="77777777" w:rsidR="00C1414D" w:rsidRDefault="00000000">
            <w:pPr>
              <w:jc w:val="center"/>
              <w:textAlignment w:val="center"/>
              <w:rPr>
                <w:rFonts w:cs="Microsoft YaHei"/>
                <w:b/>
                <w:bCs/>
                <w:color w:val="000000"/>
                <w:sz w:val="18"/>
                <w:szCs w:val="18"/>
              </w:rPr>
            </w:pPr>
            <w:r>
              <w:rPr>
                <w:rFonts w:cs="Microsoft YaHei" w:hint="eastAsia"/>
                <w:b/>
                <w:bCs/>
                <w:color w:val="000000"/>
                <w:sz w:val="18"/>
                <w:szCs w:val="18"/>
                <w:lang w:bidi="ar"/>
              </w:rPr>
              <w:t>分辨率</w:t>
            </w:r>
          </w:p>
        </w:tc>
        <w:tc>
          <w:tcPr>
            <w:tcW w:w="1984" w:type="dxa"/>
            <w:tcBorders>
              <w:top w:val="nil"/>
              <w:left w:val="nil"/>
              <w:bottom w:val="single" w:sz="4" w:space="0" w:color="000000"/>
              <w:right w:val="nil"/>
            </w:tcBorders>
            <w:shd w:val="clear" w:color="auto" w:fill="F2F2F2"/>
            <w:vAlign w:val="center"/>
          </w:tcPr>
          <w:p w14:paraId="5BB6C6D3" w14:textId="77777777" w:rsidR="00C1414D" w:rsidRDefault="00000000">
            <w:pPr>
              <w:jc w:val="center"/>
              <w:textAlignment w:val="center"/>
              <w:rPr>
                <w:rFonts w:cs="Microsoft YaHei"/>
                <w:b/>
                <w:bCs/>
                <w:color w:val="000000"/>
                <w:sz w:val="18"/>
                <w:szCs w:val="18"/>
              </w:rPr>
            </w:pPr>
            <w:r>
              <w:rPr>
                <w:rFonts w:cs="Microsoft YaHei" w:hint="eastAsia"/>
                <w:b/>
                <w:bCs/>
                <w:color w:val="000000"/>
                <w:sz w:val="18"/>
                <w:szCs w:val="18"/>
                <w:lang w:bidi="ar"/>
              </w:rPr>
              <w:t>最大帧率</w:t>
            </w:r>
          </w:p>
        </w:tc>
        <w:tc>
          <w:tcPr>
            <w:tcW w:w="1984" w:type="dxa"/>
            <w:tcBorders>
              <w:top w:val="nil"/>
              <w:left w:val="nil"/>
              <w:bottom w:val="single" w:sz="4" w:space="0" w:color="000000"/>
              <w:right w:val="nil"/>
            </w:tcBorders>
            <w:shd w:val="clear" w:color="auto" w:fill="F2F2F2"/>
            <w:vAlign w:val="center"/>
          </w:tcPr>
          <w:p w14:paraId="0DF68630" w14:textId="77777777" w:rsidR="00C1414D" w:rsidRDefault="00000000">
            <w:pPr>
              <w:jc w:val="center"/>
              <w:textAlignment w:val="center"/>
              <w:rPr>
                <w:rFonts w:cs="Microsoft YaHei"/>
                <w:b/>
                <w:bCs/>
                <w:color w:val="000000"/>
                <w:sz w:val="18"/>
                <w:szCs w:val="18"/>
              </w:rPr>
            </w:pPr>
            <w:r>
              <w:rPr>
                <w:rFonts w:cs="Microsoft YaHei" w:hint="eastAsia"/>
                <w:b/>
                <w:bCs/>
                <w:color w:val="000000"/>
                <w:sz w:val="18"/>
                <w:szCs w:val="18"/>
                <w:lang w:bidi="ar"/>
              </w:rPr>
              <w:t>正常画面</w:t>
            </w:r>
          </w:p>
        </w:tc>
      </w:tr>
      <w:tr w:rsidR="00C1414D" w14:paraId="42E8EBF6" w14:textId="77777777">
        <w:trPr>
          <w:trHeight w:val="437"/>
          <w:jc w:val="center"/>
        </w:trPr>
        <w:tc>
          <w:tcPr>
            <w:tcW w:w="1984" w:type="dxa"/>
            <w:tcBorders>
              <w:top w:val="nil"/>
              <w:left w:val="nil"/>
              <w:bottom w:val="single" w:sz="4" w:space="0" w:color="000000"/>
              <w:right w:val="single" w:sz="4" w:space="0" w:color="000000"/>
            </w:tcBorders>
            <w:noWrap/>
            <w:vAlign w:val="center"/>
          </w:tcPr>
          <w:p w14:paraId="5A51038E" w14:textId="77777777" w:rsidR="00C1414D" w:rsidRDefault="00000000">
            <w:pPr>
              <w:textAlignment w:val="center"/>
              <w:rPr>
                <w:rFonts w:cs="Microsoft YaHei"/>
                <w:color w:val="000000"/>
                <w:sz w:val="18"/>
                <w:szCs w:val="18"/>
              </w:rPr>
            </w:pPr>
            <w:r>
              <w:rPr>
                <w:rFonts w:cs="Microsoft YaHei" w:hint="eastAsia"/>
                <w:color w:val="000000"/>
                <w:sz w:val="18"/>
                <w:szCs w:val="18"/>
                <w:lang w:bidi="ar"/>
              </w:rPr>
              <w:t>全幅6K 3:2</w:t>
            </w:r>
            <w:r>
              <w:rPr>
                <w:rFonts w:cs="Microsoft YaHei"/>
                <w:color w:val="000000"/>
                <w:sz w:val="18"/>
                <w:szCs w:val="18"/>
                <w:lang w:bidi="ar"/>
              </w:rPr>
              <w:t xml:space="preserve"> </w:t>
            </w:r>
            <w:r>
              <w:rPr>
                <w:rFonts w:cs="Microsoft YaHei" w:hint="eastAsia"/>
                <w:color w:val="000000"/>
                <w:sz w:val="18"/>
                <w:szCs w:val="18"/>
                <w:lang w:bidi="ar"/>
              </w:rPr>
              <w:t>OG</w:t>
            </w:r>
          </w:p>
        </w:tc>
        <w:tc>
          <w:tcPr>
            <w:tcW w:w="1984" w:type="dxa"/>
            <w:tcBorders>
              <w:top w:val="nil"/>
              <w:left w:val="nil"/>
              <w:bottom w:val="single" w:sz="4" w:space="0" w:color="000000"/>
              <w:right w:val="nil"/>
            </w:tcBorders>
            <w:vAlign w:val="center"/>
          </w:tcPr>
          <w:p w14:paraId="710231D4" w14:textId="77777777" w:rsidR="00C1414D" w:rsidRDefault="00000000">
            <w:pPr>
              <w:jc w:val="center"/>
              <w:textAlignment w:val="center"/>
              <w:rPr>
                <w:rFonts w:cs="Microsoft YaHei"/>
                <w:color w:val="000000"/>
                <w:sz w:val="18"/>
                <w:szCs w:val="18"/>
              </w:rPr>
            </w:pPr>
            <w:r>
              <w:rPr>
                <w:color w:val="000000"/>
                <w:sz w:val="18"/>
                <w:szCs w:val="18"/>
              </w:rPr>
              <w:t>6016x3984</w:t>
            </w:r>
          </w:p>
        </w:tc>
        <w:tc>
          <w:tcPr>
            <w:tcW w:w="1984" w:type="dxa"/>
            <w:tcBorders>
              <w:top w:val="nil"/>
              <w:left w:val="nil"/>
              <w:bottom w:val="single" w:sz="4" w:space="0" w:color="000000"/>
              <w:right w:val="nil"/>
            </w:tcBorders>
            <w:vAlign w:val="center"/>
          </w:tcPr>
          <w:p w14:paraId="7C3E8AA6" w14:textId="77777777" w:rsidR="00C1414D" w:rsidRDefault="00000000">
            <w:pPr>
              <w:jc w:val="center"/>
              <w:textAlignment w:val="center"/>
              <w:rPr>
                <w:rFonts w:cs="Microsoft YaHei"/>
                <w:color w:val="000000"/>
                <w:sz w:val="18"/>
                <w:szCs w:val="18"/>
              </w:rPr>
            </w:pPr>
            <w:r>
              <w:rPr>
                <w:rFonts w:cs="Microsoft YaHei" w:hint="eastAsia"/>
                <w:color w:val="000000"/>
                <w:sz w:val="18"/>
                <w:szCs w:val="18"/>
                <w:lang w:bidi="ar"/>
              </w:rPr>
              <w:t>48</w:t>
            </w:r>
          </w:p>
        </w:tc>
        <w:tc>
          <w:tcPr>
            <w:tcW w:w="1984" w:type="dxa"/>
            <w:tcBorders>
              <w:top w:val="nil"/>
              <w:left w:val="nil"/>
              <w:bottom w:val="single" w:sz="4" w:space="0" w:color="000000"/>
              <w:right w:val="nil"/>
            </w:tcBorders>
            <w:vAlign w:val="center"/>
          </w:tcPr>
          <w:p w14:paraId="0659ED15" w14:textId="77777777" w:rsidR="00C1414D" w:rsidRDefault="00000000">
            <w:pPr>
              <w:jc w:val="center"/>
              <w:textAlignment w:val="center"/>
              <w:rPr>
                <w:rFonts w:cs="Microsoft YaHei"/>
                <w:color w:val="000000"/>
                <w:sz w:val="18"/>
                <w:szCs w:val="18"/>
              </w:rPr>
            </w:pPr>
            <w:r>
              <w:rPr>
                <w:rFonts w:hint="eastAsia"/>
                <w:color w:val="000000"/>
                <w:sz w:val="18"/>
                <w:szCs w:val="18"/>
              </w:rPr>
              <w:t>12032x3984</w:t>
            </w:r>
          </w:p>
        </w:tc>
      </w:tr>
      <w:tr w:rsidR="00C1414D" w14:paraId="07AEE791" w14:textId="77777777">
        <w:trPr>
          <w:trHeight w:val="437"/>
          <w:jc w:val="center"/>
        </w:trPr>
        <w:tc>
          <w:tcPr>
            <w:tcW w:w="1984" w:type="dxa"/>
            <w:tcBorders>
              <w:top w:val="nil"/>
              <w:left w:val="nil"/>
              <w:bottom w:val="nil"/>
              <w:right w:val="single" w:sz="4" w:space="0" w:color="000000"/>
            </w:tcBorders>
            <w:shd w:val="clear" w:color="auto" w:fill="F2F2F2"/>
            <w:noWrap/>
            <w:vAlign w:val="center"/>
          </w:tcPr>
          <w:p w14:paraId="7CB11215" w14:textId="77777777" w:rsidR="00C1414D" w:rsidRDefault="00000000">
            <w:pPr>
              <w:textAlignment w:val="center"/>
              <w:rPr>
                <w:rFonts w:cs="Microsoft YaHei"/>
                <w:color w:val="000000"/>
                <w:sz w:val="18"/>
                <w:szCs w:val="18"/>
              </w:rPr>
            </w:pPr>
            <w:r>
              <w:rPr>
                <w:rFonts w:cs="Microsoft YaHei" w:hint="eastAsia"/>
                <w:color w:val="000000"/>
                <w:sz w:val="18"/>
                <w:szCs w:val="18"/>
                <w:lang w:bidi="ar"/>
              </w:rPr>
              <w:t>全幅</w:t>
            </w:r>
            <w:r>
              <w:rPr>
                <w:rFonts w:cs="Microsoft YaHei"/>
                <w:color w:val="000000"/>
                <w:sz w:val="18"/>
                <w:szCs w:val="18"/>
                <w:lang w:bidi="ar"/>
              </w:rPr>
              <w:t>4.6</w:t>
            </w:r>
            <w:r>
              <w:rPr>
                <w:rFonts w:cs="Microsoft YaHei" w:hint="eastAsia"/>
                <w:color w:val="000000"/>
                <w:sz w:val="18"/>
                <w:szCs w:val="18"/>
                <w:lang w:bidi="ar"/>
              </w:rPr>
              <w:t>K 6:5变宽</w:t>
            </w:r>
          </w:p>
        </w:tc>
        <w:tc>
          <w:tcPr>
            <w:tcW w:w="1984" w:type="dxa"/>
            <w:tcBorders>
              <w:top w:val="nil"/>
              <w:left w:val="nil"/>
              <w:bottom w:val="nil"/>
              <w:right w:val="nil"/>
            </w:tcBorders>
            <w:shd w:val="clear" w:color="auto" w:fill="F2F2F2"/>
            <w:vAlign w:val="center"/>
          </w:tcPr>
          <w:p w14:paraId="300FA80A" w14:textId="77777777" w:rsidR="00C1414D" w:rsidRDefault="00000000">
            <w:pPr>
              <w:jc w:val="center"/>
              <w:textAlignment w:val="center"/>
              <w:rPr>
                <w:rFonts w:cs="Microsoft YaHei"/>
                <w:color w:val="000000"/>
                <w:sz w:val="18"/>
                <w:szCs w:val="18"/>
              </w:rPr>
            </w:pPr>
            <w:r>
              <w:rPr>
                <w:color w:val="000000"/>
                <w:sz w:val="18"/>
                <w:szCs w:val="18"/>
              </w:rPr>
              <w:t>4608x3700</w:t>
            </w:r>
          </w:p>
        </w:tc>
        <w:tc>
          <w:tcPr>
            <w:tcW w:w="1984" w:type="dxa"/>
            <w:tcBorders>
              <w:top w:val="nil"/>
              <w:left w:val="nil"/>
              <w:bottom w:val="nil"/>
              <w:right w:val="nil"/>
            </w:tcBorders>
            <w:shd w:val="clear" w:color="auto" w:fill="F2F2F2"/>
            <w:vAlign w:val="center"/>
          </w:tcPr>
          <w:p w14:paraId="63AE5D93" w14:textId="77777777" w:rsidR="00C1414D" w:rsidRDefault="00000000">
            <w:pPr>
              <w:jc w:val="center"/>
              <w:textAlignment w:val="center"/>
              <w:rPr>
                <w:rFonts w:cs="Microsoft YaHei"/>
                <w:color w:val="000000"/>
                <w:sz w:val="18"/>
                <w:szCs w:val="18"/>
              </w:rPr>
            </w:pPr>
            <w:r>
              <w:rPr>
                <w:rFonts w:cs="Microsoft YaHei"/>
                <w:color w:val="000000"/>
                <w:sz w:val="18"/>
                <w:szCs w:val="18"/>
                <w:lang w:bidi="ar"/>
              </w:rPr>
              <w:t>50</w:t>
            </w:r>
          </w:p>
        </w:tc>
        <w:tc>
          <w:tcPr>
            <w:tcW w:w="1984" w:type="dxa"/>
            <w:tcBorders>
              <w:top w:val="nil"/>
              <w:left w:val="nil"/>
              <w:bottom w:val="nil"/>
              <w:right w:val="nil"/>
            </w:tcBorders>
            <w:shd w:val="clear" w:color="auto" w:fill="F2F2F2"/>
            <w:vAlign w:val="center"/>
          </w:tcPr>
          <w:p w14:paraId="3348B75B" w14:textId="77777777" w:rsidR="00C1414D" w:rsidRDefault="00000000">
            <w:pPr>
              <w:jc w:val="center"/>
              <w:textAlignment w:val="center"/>
              <w:rPr>
                <w:rFonts w:cs="Microsoft YaHei"/>
                <w:color w:val="000000"/>
                <w:sz w:val="18"/>
                <w:szCs w:val="18"/>
              </w:rPr>
            </w:pPr>
            <w:r>
              <w:rPr>
                <w:rFonts w:cs="Microsoft YaHei"/>
                <w:color w:val="000000"/>
                <w:sz w:val="18"/>
                <w:szCs w:val="18"/>
                <w:lang w:bidi="ar"/>
              </w:rPr>
              <w:t>9216</w:t>
            </w:r>
            <w:r>
              <w:rPr>
                <w:color w:val="000000"/>
                <w:sz w:val="18"/>
                <w:szCs w:val="18"/>
              </w:rPr>
              <w:t>x3700</w:t>
            </w:r>
          </w:p>
        </w:tc>
      </w:tr>
      <w:tr w:rsidR="00C1414D" w14:paraId="35A36368" w14:textId="77777777">
        <w:trPr>
          <w:trHeight w:val="437"/>
          <w:jc w:val="center"/>
        </w:trPr>
        <w:tc>
          <w:tcPr>
            <w:tcW w:w="1984" w:type="dxa"/>
            <w:tcBorders>
              <w:top w:val="nil"/>
              <w:left w:val="nil"/>
              <w:bottom w:val="single" w:sz="4" w:space="0" w:color="000000"/>
              <w:right w:val="single" w:sz="4" w:space="0" w:color="000000"/>
            </w:tcBorders>
            <w:noWrap/>
            <w:vAlign w:val="center"/>
          </w:tcPr>
          <w:p w14:paraId="5BF6606B" w14:textId="77777777" w:rsidR="00C1414D" w:rsidRDefault="00000000">
            <w:pPr>
              <w:textAlignment w:val="center"/>
              <w:rPr>
                <w:rFonts w:cs="Microsoft YaHei"/>
                <w:color w:val="000000"/>
                <w:sz w:val="18"/>
                <w:szCs w:val="18"/>
              </w:rPr>
            </w:pPr>
            <w:r>
              <w:rPr>
                <w:rFonts w:cs="Microsoft YaHei" w:hint="eastAsia"/>
                <w:color w:val="000000"/>
                <w:sz w:val="18"/>
                <w:szCs w:val="18"/>
                <w:lang w:bidi="ar"/>
              </w:rPr>
              <w:t xml:space="preserve">S35 </w:t>
            </w:r>
            <w:r>
              <w:rPr>
                <w:rFonts w:cs="Microsoft YaHei"/>
                <w:color w:val="000000"/>
                <w:sz w:val="18"/>
                <w:szCs w:val="18"/>
                <w:lang w:bidi="ar"/>
              </w:rPr>
              <w:t xml:space="preserve">3.6K </w:t>
            </w:r>
            <w:r>
              <w:rPr>
                <w:rFonts w:cs="Microsoft YaHei" w:hint="eastAsia"/>
                <w:color w:val="000000"/>
                <w:sz w:val="18"/>
                <w:szCs w:val="18"/>
                <w:lang w:bidi="ar"/>
              </w:rPr>
              <w:t>4:3变宽</w:t>
            </w:r>
          </w:p>
        </w:tc>
        <w:tc>
          <w:tcPr>
            <w:tcW w:w="1984" w:type="dxa"/>
            <w:tcBorders>
              <w:top w:val="nil"/>
              <w:left w:val="nil"/>
              <w:bottom w:val="single" w:sz="4" w:space="0" w:color="000000"/>
              <w:right w:val="nil"/>
            </w:tcBorders>
            <w:vAlign w:val="center"/>
          </w:tcPr>
          <w:p w14:paraId="15DDD24C" w14:textId="77777777" w:rsidR="00C1414D" w:rsidRDefault="00000000">
            <w:pPr>
              <w:jc w:val="center"/>
              <w:textAlignment w:val="center"/>
              <w:rPr>
                <w:rFonts w:cs="Microsoft YaHei"/>
                <w:color w:val="000000"/>
                <w:sz w:val="18"/>
                <w:szCs w:val="18"/>
              </w:rPr>
            </w:pPr>
            <w:r>
              <w:rPr>
                <w:color w:val="000000"/>
                <w:sz w:val="18"/>
                <w:szCs w:val="18"/>
              </w:rPr>
              <w:t>3172x2700</w:t>
            </w:r>
          </w:p>
        </w:tc>
        <w:tc>
          <w:tcPr>
            <w:tcW w:w="1984" w:type="dxa"/>
            <w:tcBorders>
              <w:top w:val="nil"/>
              <w:left w:val="nil"/>
              <w:bottom w:val="single" w:sz="4" w:space="0" w:color="000000"/>
              <w:right w:val="nil"/>
            </w:tcBorders>
            <w:vAlign w:val="center"/>
          </w:tcPr>
          <w:p w14:paraId="79D976E3" w14:textId="77777777" w:rsidR="00C1414D" w:rsidRDefault="00000000">
            <w:pPr>
              <w:jc w:val="center"/>
              <w:textAlignment w:val="center"/>
              <w:rPr>
                <w:rFonts w:cs="Microsoft YaHei"/>
                <w:color w:val="000000"/>
                <w:sz w:val="18"/>
                <w:szCs w:val="18"/>
              </w:rPr>
            </w:pPr>
            <w:r>
              <w:rPr>
                <w:rFonts w:cs="Microsoft YaHei"/>
                <w:color w:val="000000"/>
                <w:sz w:val="18"/>
                <w:szCs w:val="18"/>
                <w:lang w:bidi="ar"/>
              </w:rPr>
              <w:t>7</w:t>
            </w:r>
            <w:r>
              <w:rPr>
                <w:rFonts w:cs="Microsoft YaHei" w:hint="eastAsia"/>
                <w:color w:val="000000"/>
                <w:sz w:val="18"/>
                <w:szCs w:val="18"/>
                <w:lang w:bidi="ar"/>
              </w:rPr>
              <w:t>0</w:t>
            </w:r>
          </w:p>
        </w:tc>
        <w:tc>
          <w:tcPr>
            <w:tcW w:w="1984" w:type="dxa"/>
            <w:tcBorders>
              <w:top w:val="nil"/>
              <w:left w:val="nil"/>
              <w:bottom w:val="single" w:sz="4" w:space="0" w:color="000000"/>
              <w:right w:val="nil"/>
            </w:tcBorders>
            <w:vAlign w:val="center"/>
          </w:tcPr>
          <w:p w14:paraId="26B2D508" w14:textId="77777777" w:rsidR="00C1414D" w:rsidRDefault="00000000">
            <w:pPr>
              <w:jc w:val="center"/>
              <w:textAlignment w:val="center"/>
              <w:rPr>
                <w:rFonts w:cs="Microsoft YaHei"/>
                <w:color w:val="000000"/>
                <w:sz w:val="18"/>
                <w:szCs w:val="18"/>
              </w:rPr>
            </w:pPr>
            <w:r>
              <w:rPr>
                <w:rFonts w:cs="Microsoft YaHei"/>
                <w:color w:val="000000"/>
                <w:sz w:val="18"/>
                <w:szCs w:val="18"/>
                <w:lang w:bidi="ar"/>
              </w:rPr>
              <w:t>6344</w:t>
            </w:r>
            <w:r>
              <w:rPr>
                <w:rFonts w:cs="Microsoft YaHei" w:hint="eastAsia"/>
                <w:color w:val="000000"/>
                <w:sz w:val="18"/>
                <w:szCs w:val="18"/>
                <w:lang w:bidi="ar"/>
              </w:rPr>
              <w:t>×</w:t>
            </w:r>
            <w:r>
              <w:rPr>
                <w:rFonts w:cs="Microsoft YaHei"/>
                <w:color w:val="000000"/>
                <w:sz w:val="18"/>
                <w:szCs w:val="18"/>
                <w:lang w:bidi="ar"/>
              </w:rPr>
              <w:t>2700</w:t>
            </w:r>
          </w:p>
        </w:tc>
      </w:tr>
    </w:tbl>
    <w:p w14:paraId="58295BE8" w14:textId="77777777" w:rsidR="00C1414D" w:rsidRDefault="00C1414D">
      <w:pPr>
        <w:spacing w:afterLines="40" w:after="96"/>
        <w:rPr>
          <w:szCs w:val="22"/>
        </w:rPr>
      </w:pPr>
    </w:p>
    <w:p w14:paraId="45B7A5ED" w14:textId="77777777" w:rsidR="00C1414D" w:rsidRDefault="00000000">
      <w:r>
        <w:rPr>
          <w:noProof/>
        </w:rPr>
        <mc:AlternateContent>
          <mc:Choice Requires="wps">
            <w:drawing>
              <wp:anchor distT="0" distB="0" distL="114300" distR="114300" simplePos="0" relativeHeight="251725824" behindDoc="0" locked="0" layoutInCell="1" allowOverlap="1" wp14:anchorId="46AA8D45" wp14:editId="17FA73F3">
                <wp:simplePos x="0" y="0"/>
                <wp:positionH relativeFrom="column">
                  <wp:posOffset>4893945</wp:posOffset>
                </wp:positionH>
                <wp:positionV relativeFrom="paragraph">
                  <wp:posOffset>40005</wp:posOffset>
                </wp:positionV>
                <wp:extent cx="1876425" cy="1804670"/>
                <wp:effectExtent l="0" t="0" r="0" b="5080"/>
                <wp:wrapSquare wrapText="bothSides"/>
                <wp:docPr id="34" name="Text Box 34"/>
                <wp:cNvGraphicFramePr/>
                <a:graphic xmlns:a="http://schemas.openxmlformats.org/drawingml/2006/main">
                  <a:graphicData uri="http://schemas.microsoft.com/office/word/2010/wordprocessingShape">
                    <wps:wsp>
                      <wps:cNvSpPr txBox="1"/>
                      <wps:spPr>
                        <a:xfrm>
                          <a:off x="0" y="0"/>
                          <a:ext cx="1876425" cy="18046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2C1BE" w14:textId="77777777" w:rsidR="00C1414D" w:rsidRDefault="00000000">
                            <w:pPr>
                              <w:jc w:val="center"/>
                              <w:rPr>
                                <w:b/>
                                <w:color w:val="FFFF00"/>
                                <w:sz w:val="18"/>
                              </w:rPr>
                            </w:pPr>
                            <w:r>
                              <w:rPr>
                                <w:rFonts w:hint="eastAsia"/>
                                <w:b/>
                                <w:color w:val="FFFF00"/>
                                <w:sz w:val="18"/>
                                <w:highlight w:val="black"/>
                              </w:rPr>
                              <w:t>菜单操作</w:t>
                            </w:r>
                          </w:p>
                          <w:p w14:paraId="10FF5A96" w14:textId="77777777" w:rsidR="00C1414D" w:rsidRDefault="00000000">
                            <w:pPr>
                              <w:jc w:val="center"/>
                              <w:rPr>
                                <w:sz w:val="18"/>
                                <w:szCs w:val="22"/>
                              </w:rPr>
                            </w:pPr>
                            <w:r>
                              <w:rPr>
                                <w:rFonts w:hint="eastAsia"/>
                                <w:sz w:val="18"/>
                                <w:szCs w:val="22"/>
                              </w:rPr>
                              <w:t>变形镜头系统设置</w:t>
                            </w:r>
                          </w:p>
                          <w:p w14:paraId="2F42E7B0" w14:textId="77777777" w:rsidR="00C1414D" w:rsidRDefault="00000000">
                            <w:pPr>
                              <w:jc w:val="center"/>
                              <w:rPr>
                                <w:sz w:val="18"/>
                              </w:rPr>
                            </w:pPr>
                            <w:r>
                              <w:rPr>
                                <w:rFonts w:hint="eastAsia"/>
                                <w:sz w:val="18"/>
                                <w:szCs w:val="22"/>
                              </w:rPr>
                              <w:t>【MENU</w:t>
                            </w:r>
                            <w:r>
                              <w:rPr>
                                <w:sz w:val="18"/>
                              </w:rPr>
                              <w:sym w:font="Wingdings" w:char="F0E0"/>
                            </w:r>
                            <w:r>
                              <w:rPr>
                                <w:rFonts w:hint="eastAsia"/>
                                <w:sz w:val="18"/>
                              </w:rPr>
                              <w:t>录制</w:t>
                            </w:r>
                            <w:r>
                              <w:rPr>
                                <w:sz w:val="18"/>
                              </w:rPr>
                              <w:sym w:font="Wingdings" w:char="F0E0"/>
                            </w:r>
                            <w:r>
                              <w:rPr>
                                <w:rFonts w:hint="eastAsia"/>
                                <w:sz w:val="18"/>
                              </w:rPr>
                              <w:t>项目素材</w:t>
                            </w:r>
                            <w:r>
                              <w:rPr>
                                <w:sz w:val="18"/>
                              </w:rPr>
                              <w:sym w:font="Wingdings" w:char="F0E0"/>
                            </w:r>
                            <w:r>
                              <w:rPr>
                                <w:rFonts w:hint="eastAsia"/>
                                <w:sz w:val="18"/>
                                <w:szCs w:val="22"/>
                              </w:rPr>
                              <w:t>变形镜头】</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34" o:spid="_x0000_s1026" o:spt="202" type="#_x0000_t202" style="position:absolute;left:0pt;margin-left:385.35pt;margin-top:3.15pt;height:142.1pt;width:147.75pt;mso-wrap-distance-bottom:0pt;mso-wrap-distance-left:9pt;mso-wrap-distance-right:9pt;mso-wrap-distance-top:0pt;z-index:251725824;mso-width-relative:page;mso-height-relative:page;" filled="f" stroked="f" coordsize="21600,21600" o:gfxdata="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zQmsvtcAAAAKAQAADwAAAAAAAAABACAAAAAiAAAAZHJzL2Rvd25yZXYueG1sUEsBAhQA&#10;FAAAAAgAh07iQA0GvSosAgAAbQQAAA4AAAAAAAAAAQAgAAAAJgEAAGRycy9lMm9Eb2MueG1sUEsF&#10;BgAAAAAGAAYAWQEAAMQFAAAAAA==&#10;">
                <v:fill on="f" focussize="0,0"/>
                <v:stroke on="f"/>
                <v:imagedata o:title=""/>
                <o:lock v:ext="edit" aspectratio="f"/>
                <v:textbox>
                  <w:txbxContent>
                    <w:p>
                      <w:pPr>
                        <w:jc w:val="center"/>
                        <w:rPr>
                          <w:rFonts w:hint="eastAsia"/>
                          <w:b/>
                          <w:color w:val="FFFF00"/>
                          <w:sz w:val="18"/>
                        </w:rPr>
                      </w:pPr>
                      <w:r>
                        <w:rPr>
                          <w:rFonts w:hint="eastAsia"/>
                          <w:b/>
                          <w:color w:val="FFFF00"/>
                          <w:sz w:val="18"/>
                          <w:highlight w:val="black"/>
                        </w:rPr>
                        <w:t>菜单操作</w:t>
                      </w:r>
                    </w:p>
                    <w:p>
                      <w:pPr>
                        <w:jc w:val="center"/>
                        <w:rPr>
                          <w:rFonts w:hint="eastAsia"/>
                          <w:sz w:val="18"/>
                          <w:szCs w:val="22"/>
                        </w:rPr>
                      </w:pPr>
                      <w:r>
                        <w:rPr>
                          <w:rFonts w:hint="eastAsia"/>
                          <w:sz w:val="18"/>
                          <w:szCs w:val="22"/>
                        </w:rPr>
                        <w:t>变形镜头系统设置</w:t>
                      </w:r>
                    </w:p>
                    <w:p>
                      <w:pPr>
                        <w:jc w:val="center"/>
                        <w:rPr>
                          <w:rFonts w:hint="eastAsia"/>
                          <w:sz w:val="18"/>
                        </w:rPr>
                      </w:pPr>
                      <w:r>
                        <w:rPr>
                          <w:rFonts w:hint="eastAsia"/>
                          <w:sz w:val="18"/>
                          <w:szCs w:val="22"/>
                        </w:rPr>
                        <w:t>【MENU</w:t>
                      </w:r>
                      <w:r>
                        <w:rPr>
                          <w:sz w:val="18"/>
                        </w:rPr>
                        <w:sym w:font="Wingdings" w:char="F0E0"/>
                      </w:r>
                      <w:r>
                        <w:rPr>
                          <w:rFonts w:hint="eastAsia"/>
                          <w:sz w:val="18"/>
                        </w:rPr>
                        <w:t>录制</w:t>
                      </w:r>
                      <w:r>
                        <w:rPr>
                          <w:sz w:val="18"/>
                        </w:rPr>
                        <w:sym w:font="Wingdings" w:char="F0E0"/>
                      </w:r>
                      <w:r>
                        <w:rPr>
                          <w:rFonts w:hint="eastAsia"/>
                          <w:sz w:val="18"/>
                        </w:rPr>
                        <w:t>项目素材</w:t>
                      </w:r>
                      <w:r>
                        <w:rPr>
                          <w:sz w:val="18"/>
                        </w:rPr>
                        <w:sym w:font="Wingdings" w:char="F0E0"/>
                      </w:r>
                      <w:r>
                        <w:rPr>
                          <w:rFonts w:hint="eastAsia"/>
                          <w:sz w:val="18"/>
                          <w:szCs w:val="22"/>
                        </w:rPr>
                        <w:t>变形镜头】</w:t>
                      </w:r>
                    </w:p>
                  </w:txbxContent>
                </v:textbox>
                <w10:wrap type="square"/>
              </v:shape>
            </w:pict>
          </mc:Fallback>
        </mc:AlternateContent>
      </w:r>
      <w:r>
        <w:rPr>
          <w:rFonts w:hint="eastAsia"/>
        </w:rPr>
        <w:t>在拍摄监看的时候，可以根据变形镜头的比例在取景菜单中进行设置，使得监看画面是正常的图像，而不是被变形镜头压缩过的图像。例如：变形镜头的比例是2，就选择2；这样在监看画面中，您就可以看到原本是4:3的画面，变成了</w:t>
      </w:r>
      <w:r>
        <w:t>2.66:1</w:t>
      </w:r>
      <w:r>
        <w:rPr>
          <w:rFonts w:hint="eastAsia"/>
        </w:rPr>
        <w:t>的超级宽荧幕效果。</w:t>
      </w:r>
    </w:p>
    <w:p w14:paraId="34BF1172" w14:textId="77777777" w:rsidR="00C1414D" w:rsidRDefault="00000000">
      <w:r>
        <w:rPr>
          <w:rFonts w:hint="eastAsia"/>
        </w:rPr>
        <w:t>设置变形镜头的比例通过菜单去设置：如右图所示。</w:t>
      </w:r>
    </w:p>
    <w:p w14:paraId="210D1955" w14:textId="77777777" w:rsidR="00C1414D" w:rsidRDefault="00000000">
      <w:pPr>
        <w:ind w:left="720" w:hanging="660"/>
        <w:rPr>
          <w:szCs w:val="22"/>
          <w:shd w:val="pct10" w:color="auto" w:fill="FFFFFF"/>
        </w:rPr>
      </w:pPr>
      <w:r>
        <w:rPr>
          <w:rFonts w:hint="eastAsia"/>
          <w:b/>
          <w:color w:val="FFFF00"/>
          <w:highlight w:val="black"/>
          <w:shd w:val="pct10" w:color="auto" w:fill="FFFFFF"/>
        </w:rPr>
        <w:t>提示</w:t>
      </w:r>
      <w:r>
        <w:rPr>
          <w:rFonts w:hint="eastAsia"/>
          <w:b/>
          <w:color w:val="FFFF00"/>
        </w:rPr>
        <w:t xml:space="preserve">    </w:t>
      </w:r>
      <w:r>
        <w:rPr>
          <w:rFonts w:hint="eastAsia"/>
          <w:szCs w:val="22"/>
          <w:shd w:val="pct10" w:color="auto" w:fill="FFFFFF"/>
        </w:rPr>
        <w:t>机内记录的是4:3的素材，不是已经完成拉伸的素材。监看画面则取决于你设</w:t>
      </w:r>
    </w:p>
    <w:p w14:paraId="0E91A055" w14:textId="77777777" w:rsidR="00C1414D" w:rsidRDefault="00000000">
      <w:pPr>
        <w:ind w:left="720" w:hanging="660"/>
        <w:rPr>
          <w:szCs w:val="22"/>
          <w:shd w:val="pct10" w:color="auto" w:fill="FFFFFF"/>
        </w:rPr>
      </w:pPr>
      <w:r>
        <w:rPr>
          <w:rFonts w:hint="eastAsia"/>
          <w:szCs w:val="22"/>
        </w:rPr>
        <w:t xml:space="preserve">           </w:t>
      </w:r>
      <w:r>
        <w:rPr>
          <w:rFonts w:hint="eastAsia"/>
          <w:szCs w:val="22"/>
          <w:shd w:val="pct10" w:color="auto" w:fill="FFFFFF"/>
        </w:rPr>
        <w:t>置的变形系数，设置和镜头匹配的系数，可以在监看获得正常画面，但是素材</w:t>
      </w:r>
    </w:p>
    <w:p w14:paraId="03C0972D" w14:textId="77777777" w:rsidR="00C1414D" w:rsidRDefault="00000000">
      <w:pPr>
        <w:ind w:left="720" w:hanging="660"/>
        <w:rPr>
          <w:szCs w:val="22"/>
          <w:shd w:val="pct10" w:color="auto" w:fill="FFFFFF"/>
        </w:rPr>
      </w:pPr>
      <w:r>
        <w:rPr>
          <w:rFonts w:hint="eastAsia"/>
          <w:szCs w:val="22"/>
        </w:rPr>
        <w:t xml:space="preserve">           </w:t>
      </w:r>
      <w:r>
        <w:rPr>
          <w:rFonts w:hint="eastAsia"/>
          <w:szCs w:val="22"/>
          <w:shd w:val="pct10" w:color="auto" w:fill="FFFFFF"/>
        </w:rPr>
        <w:t>仍然是4:3的。</w:t>
      </w:r>
    </w:p>
    <w:p w14:paraId="0E7458F7" w14:textId="77777777" w:rsidR="00C1414D" w:rsidRDefault="00C1414D">
      <w:pPr>
        <w:ind w:left="720" w:hanging="660"/>
        <w:rPr>
          <w:szCs w:val="22"/>
        </w:rPr>
      </w:pPr>
    </w:p>
    <w:p w14:paraId="2085B760" w14:textId="77777777" w:rsidR="00C1414D" w:rsidRDefault="00C1414D">
      <w:pPr>
        <w:rPr>
          <w:szCs w:val="22"/>
        </w:rPr>
      </w:pPr>
    </w:p>
    <w:p w14:paraId="44D8A7D4" w14:textId="77777777" w:rsidR="00C1414D" w:rsidRDefault="00000000">
      <w:pPr>
        <w:pStyle w:val="Heading2"/>
      </w:pPr>
      <w:bookmarkStart w:id="1064" w:name="_3.9_3D和多机同步_1"/>
      <w:bookmarkStart w:id="1065" w:name="_3.1_项目和素材信息"/>
      <w:bookmarkStart w:id="1066" w:name="_3.6.3_校正模式升级固件"/>
      <w:bookmarkStart w:id="1067" w:name="_2.10_电脑上访问素材"/>
      <w:bookmarkStart w:id="1068" w:name="_3.5_升级固件和选项"/>
      <w:bookmarkStart w:id="1069" w:name="_3.3_升格和降格_1"/>
      <w:bookmarkStart w:id="1070" w:name="_3.9_3D和多机同步"/>
      <w:bookmarkStart w:id="1071" w:name="_3.6.1_暗场校正"/>
      <w:bookmarkStart w:id="1072" w:name="_Toc781708618"/>
      <w:bookmarkStart w:id="1073" w:name="_Toc150181761"/>
      <w:bookmarkStart w:id="1074" w:name="_Toc1728899265"/>
      <w:bookmarkStart w:id="1075" w:name="_Toc185523871"/>
      <w:bookmarkStart w:id="1076" w:name="_Toc431246493"/>
      <w:bookmarkEnd w:id="1064"/>
      <w:bookmarkEnd w:id="1065"/>
      <w:bookmarkEnd w:id="1066"/>
      <w:bookmarkEnd w:id="1067"/>
      <w:bookmarkEnd w:id="1068"/>
      <w:bookmarkEnd w:id="1069"/>
      <w:bookmarkEnd w:id="1070"/>
      <w:bookmarkEnd w:id="1071"/>
      <w:commentRangeStart w:id="1077"/>
      <w:r>
        <w:lastRenderedPageBreak/>
        <w:t>3.</w:t>
      </w:r>
      <w:r>
        <w:rPr>
          <w:rFonts w:hint="eastAsia"/>
        </w:rPr>
        <w:t>1</w:t>
      </w:r>
      <w:r>
        <w:t xml:space="preserve">1 </w:t>
      </w:r>
      <w:r>
        <w:rPr>
          <w:rFonts w:hint="eastAsia"/>
        </w:rPr>
        <w:t>Kinefinity A</w:t>
      </w:r>
      <w:r>
        <w:t>pp操作流程</w:t>
      </w:r>
      <w:bookmarkEnd w:id="1072"/>
      <w:bookmarkEnd w:id="1073"/>
      <w:bookmarkEnd w:id="1074"/>
      <w:commentRangeEnd w:id="1077"/>
      <w:r>
        <w:rPr>
          <w:rStyle w:val="CommentReference"/>
          <w:b w:val="0"/>
          <w:bCs w:val="0"/>
          <w:color w:val="000000" w:themeColor="text1"/>
        </w:rPr>
        <w:commentReference w:id="1077"/>
      </w:r>
      <w:bookmarkEnd w:id="1075"/>
    </w:p>
    <w:p w14:paraId="35D835BD" w14:textId="77777777" w:rsidR="00C1414D" w:rsidRDefault="00000000">
      <w:pPr>
        <w:rPr>
          <w:szCs w:val="22"/>
        </w:rPr>
      </w:pPr>
      <w:r>
        <w:rPr>
          <w:szCs w:val="22"/>
        </w:rPr>
        <w:t>Kinefinity App配合搭配</w:t>
      </w:r>
      <w:r>
        <w:rPr>
          <w:rFonts w:hint="eastAsia"/>
          <w:szCs w:val="22"/>
        </w:rPr>
        <w:t xml:space="preserve">MAVO Edge </w:t>
      </w:r>
      <w:r>
        <w:rPr>
          <w:szCs w:val="22"/>
        </w:rPr>
        <w:t>6</w:t>
      </w:r>
      <w:r>
        <w:rPr>
          <w:rFonts w:hint="eastAsia"/>
          <w:szCs w:val="22"/>
        </w:rPr>
        <w:t>K</w:t>
      </w:r>
      <w:r>
        <w:rPr>
          <w:szCs w:val="22"/>
        </w:rPr>
        <w:t>，可以和摄影机双向交互，无论是调参还是启停录制，都非常方便。更重要的是，App可以从摄影机获得实时视频画面，在稳定的WIFI无线环境下，可以获得极低的延迟。</w:t>
      </w:r>
    </w:p>
    <w:p w14:paraId="42925F30" w14:textId="77777777" w:rsidR="00C1414D" w:rsidRDefault="00000000">
      <w:pPr>
        <w:rPr>
          <w:b/>
          <w:szCs w:val="22"/>
        </w:rPr>
      </w:pPr>
      <w:r>
        <w:rPr>
          <w:rFonts w:hint="eastAsia"/>
          <w:b/>
          <w:szCs w:val="22"/>
        </w:rPr>
        <w:t>使用</w:t>
      </w:r>
      <w:r>
        <w:rPr>
          <w:b/>
          <w:szCs w:val="22"/>
        </w:rPr>
        <w:t>Kinefinity App前需要具备：</w:t>
      </w:r>
    </w:p>
    <w:p w14:paraId="045A91E1" w14:textId="77777777" w:rsidR="00C1414D" w:rsidRDefault="00000000">
      <w:pPr>
        <w:pStyle w:val="ListParagraph"/>
        <w:numPr>
          <w:ilvl w:val="0"/>
          <w:numId w:val="48"/>
        </w:numPr>
        <w:spacing w:after="0" w:line="240" w:lineRule="auto"/>
        <w:ind w:firstLineChars="0"/>
        <w:rPr>
          <w:szCs w:val="22"/>
        </w:rPr>
      </w:pPr>
      <w:r>
        <w:rPr>
          <w:szCs w:val="22"/>
        </w:rPr>
        <w:t>安装高增益的双频内</w:t>
      </w:r>
      <w:r>
        <w:rPr>
          <w:rFonts w:hint="eastAsia"/>
          <w:szCs w:val="22"/>
        </w:rPr>
        <w:t>孔</w:t>
      </w:r>
      <w:r>
        <w:rPr>
          <w:szCs w:val="22"/>
        </w:rPr>
        <w:t>WIFI天线到机身的</w:t>
      </w:r>
      <w:r>
        <w:rPr>
          <w:rFonts w:hint="eastAsia"/>
          <w:szCs w:val="22"/>
        </w:rPr>
        <w:t>WIFI</w:t>
      </w:r>
      <w:r>
        <w:rPr>
          <w:szCs w:val="22"/>
        </w:rPr>
        <w:t>端口（</w:t>
      </w:r>
      <w:r>
        <w:rPr>
          <w:rFonts w:hint="eastAsia"/>
          <w:szCs w:val="22"/>
        </w:rPr>
        <w:t>机身</w:t>
      </w:r>
      <w:r>
        <w:rPr>
          <w:szCs w:val="22"/>
        </w:rPr>
        <w:t>WIFI端口为内针型；天线规格为SMA母头，支持</w:t>
      </w:r>
      <w:r>
        <w:rPr>
          <w:rFonts w:hint="eastAsia"/>
          <w:szCs w:val="22"/>
        </w:rPr>
        <w:t>WIFI频段</w:t>
      </w:r>
      <w:r>
        <w:rPr>
          <w:szCs w:val="22"/>
        </w:rPr>
        <w:t>，增益为5d</w:t>
      </w:r>
      <w:r>
        <w:rPr>
          <w:rFonts w:hint="eastAsia"/>
          <w:szCs w:val="22"/>
        </w:rPr>
        <w:t>B</w:t>
      </w:r>
      <w:r>
        <w:rPr>
          <w:szCs w:val="22"/>
        </w:rPr>
        <w:t>i）。</w:t>
      </w:r>
    </w:p>
    <w:p w14:paraId="219B0542" w14:textId="77777777" w:rsidR="00C1414D" w:rsidRDefault="00000000">
      <w:pPr>
        <w:pStyle w:val="ListParagraph"/>
        <w:numPr>
          <w:ilvl w:val="0"/>
          <w:numId w:val="48"/>
        </w:numPr>
        <w:spacing w:after="0" w:line="240" w:lineRule="auto"/>
        <w:ind w:left="714" w:firstLineChars="0" w:hanging="357"/>
        <w:rPr>
          <w:b/>
          <w:bCs/>
          <w:sz w:val="28"/>
          <w:szCs w:val="28"/>
        </w:rPr>
      </w:pPr>
      <w:r>
        <w:rPr>
          <w:rFonts w:hint="eastAsia"/>
          <w:szCs w:val="22"/>
        </w:rPr>
        <w:t>摄影机的</w:t>
      </w:r>
      <w:r>
        <w:rPr>
          <w:szCs w:val="22"/>
        </w:rPr>
        <w:t>WIFI工作模式采用客户端模式（Client或者Station），可以选择使用Android手机、iPhone12</w:t>
      </w:r>
      <w:r>
        <w:rPr>
          <w:rFonts w:hint="eastAsia"/>
          <w:szCs w:val="22"/>
        </w:rPr>
        <w:t>及以上</w:t>
      </w:r>
      <w:r>
        <w:rPr>
          <w:szCs w:val="22"/>
        </w:rPr>
        <w:t>系列</w:t>
      </w:r>
      <w:r>
        <w:rPr>
          <w:rFonts w:hint="eastAsia"/>
          <w:szCs w:val="22"/>
        </w:rPr>
        <w:t>、</w:t>
      </w:r>
      <w:r>
        <w:rPr>
          <w:szCs w:val="22"/>
        </w:rPr>
        <w:t>WIFI随身行（比如华为5G随行WIFI Pro）或者无线路由器（最好是支持双频2.4G和5.8G）提供无线网络接入点。</w:t>
      </w:r>
    </w:p>
    <w:p w14:paraId="5325885F" w14:textId="77777777" w:rsidR="00C1414D" w:rsidRDefault="00000000">
      <w:pPr>
        <w:jc w:val="center"/>
        <w:rPr>
          <w:szCs w:val="22"/>
        </w:rPr>
      </w:pPr>
      <w:r>
        <w:rPr>
          <w:noProof/>
          <w:szCs w:val="22"/>
        </w:rPr>
        <w:drawing>
          <wp:inline distT="0" distB="0" distL="0" distR="0" wp14:anchorId="7E3EE99F" wp14:editId="4E956961">
            <wp:extent cx="4850130" cy="2247900"/>
            <wp:effectExtent l="0" t="0" r="7620" b="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873282" cy="2258350"/>
                    </a:xfrm>
                    <a:prstGeom prst="rect">
                      <a:avLst/>
                    </a:prstGeom>
                    <a:noFill/>
                    <a:ln>
                      <a:noFill/>
                    </a:ln>
                  </pic:spPr>
                </pic:pic>
              </a:graphicData>
            </a:graphic>
          </wp:inline>
        </w:drawing>
      </w:r>
    </w:p>
    <w:p w14:paraId="61ED84B8" w14:textId="77777777" w:rsidR="00C1414D" w:rsidRDefault="00C1414D">
      <w:pPr>
        <w:rPr>
          <w:ins w:id="1078" w:author="玖龙 刘" w:date="2024-12-30T15:02:00Z"/>
          <w:b/>
          <w:szCs w:val="22"/>
        </w:rPr>
      </w:pPr>
    </w:p>
    <w:p w14:paraId="7009695F" w14:textId="77777777" w:rsidR="00C1414D" w:rsidRDefault="00000000">
      <w:pPr>
        <w:rPr>
          <w:b/>
          <w:szCs w:val="22"/>
        </w:rPr>
      </w:pPr>
      <w:ins w:id="1079" w:author="玖龙 刘" w:date="2024-12-30T15:02:00Z">
        <w:r>
          <w:rPr>
            <w:rFonts w:hint="eastAsia"/>
            <w:b/>
            <w:szCs w:val="22"/>
          </w:rPr>
          <w:t>以下为两种</w:t>
        </w:r>
      </w:ins>
      <w:ins w:id="1080" w:author="玖龙 刘" w:date="2024-12-30T15:03:00Z">
        <w:r>
          <w:rPr>
            <w:rFonts w:hint="eastAsia"/>
            <w:b/>
            <w:szCs w:val="22"/>
          </w:rPr>
          <w:t xml:space="preserve">Kinefinity </w:t>
        </w:r>
      </w:ins>
      <w:ins w:id="1081" w:author="玖龙 刘" w:date="2024-12-30T15:02:00Z">
        <w:r>
          <w:rPr>
            <w:rFonts w:hint="eastAsia"/>
            <w:b/>
            <w:szCs w:val="22"/>
          </w:rPr>
          <w:t>APP接入方式</w:t>
        </w:r>
      </w:ins>
      <w:ins w:id="1082" w:author="玖龙 刘" w:date="2024-12-30T15:03:00Z">
        <w:r>
          <w:rPr>
            <w:rFonts w:hint="eastAsia"/>
            <w:b/>
            <w:szCs w:val="22"/>
          </w:rPr>
          <w:t>：</w:t>
        </w:r>
      </w:ins>
    </w:p>
    <w:p w14:paraId="341C5C3F" w14:textId="77777777" w:rsidR="00C1414D" w:rsidRDefault="00000000">
      <w:pPr>
        <w:rPr>
          <w:b/>
          <w:szCs w:val="22"/>
        </w:rPr>
      </w:pPr>
      <w:ins w:id="1083" w:author="玖龙 刘" w:date="2024-12-30T15:03:00Z">
        <w:r>
          <w:rPr>
            <w:rFonts w:hint="eastAsia"/>
            <w:b/>
            <w:szCs w:val="22"/>
          </w:rPr>
          <w:t>一、</w:t>
        </w:r>
      </w:ins>
      <w:r>
        <w:rPr>
          <w:rFonts w:hint="eastAsia"/>
          <w:b/>
          <w:szCs w:val="22"/>
        </w:rPr>
        <w:t>以安卓手机热点提供网络和</w:t>
      </w:r>
      <w:r>
        <w:rPr>
          <w:b/>
          <w:szCs w:val="22"/>
        </w:rPr>
        <w:t>iPad运行Kinefinity App为例：</w:t>
      </w:r>
    </w:p>
    <w:p w14:paraId="3F0BA498" w14:textId="77777777" w:rsidR="00C1414D" w:rsidRDefault="00000000">
      <w:pPr>
        <w:pStyle w:val="ListParagraph"/>
        <w:numPr>
          <w:ilvl w:val="0"/>
          <w:numId w:val="49"/>
        </w:numPr>
        <w:spacing w:after="0" w:line="240" w:lineRule="auto"/>
        <w:ind w:left="714" w:firstLineChars="0" w:hanging="357"/>
        <w:rPr>
          <w:b/>
          <w:szCs w:val="22"/>
        </w:rPr>
      </w:pPr>
      <w:r>
        <w:rPr>
          <w:rFonts w:hint="eastAsia"/>
          <w:b/>
          <w:szCs w:val="22"/>
        </w:rPr>
        <w:t>设置摄影机</w:t>
      </w:r>
      <w:r>
        <w:rPr>
          <w:b/>
          <w:szCs w:val="22"/>
        </w:rPr>
        <w:t>开启WIFI和推流功能</w:t>
      </w:r>
      <w:r>
        <w:rPr>
          <w:rFonts w:hint="eastAsia"/>
          <w:b/>
          <w:szCs w:val="22"/>
        </w:rPr>
        <w:t>：</w:t>
      </w:r>
    </w:p>
    <w:p w14:paraId="3CB62E8A" w14:textId="77777777" w:rsidR="00C1414D" w:rsidRDefault="00000000">
      <w:pPr>
        <w:pStyle w:val="ListParagraph"/>
        <w:spacing w:after="0" w:line="240" w:lineRule="auto"/>
        <w:ind w:left="714" w:firstLineChars="0" w:firstLine="0"/>
        <w:jc w:val="center"/>
        <w:rPr>
          <w:szCs w:val="22"/>
        </w:rPr>
      </w:pPr>
      <w:r>
        <w:rPr>
          <w:rFonts w:hint="eastAsia"/>
          <w:szCs w:val="22"/>
        </w:rPr>
        <w:t>【MENU</w:t>
      </w:r>
      <w:r>
        <w:rPr>
          <w:szCs w:val="22"/>
        </w:rPr>
        <w:sym w:font="Wingdings" w:char="F0E0"/>
      </w:r>
      <w:r>
        <w:rPr>
          <w:rFonts w:hint="eastAsia"/>
          <w:szCs w:val="22"/>
        </w:rPr>
        <w:t>系统</w:t>
      </w:r>
      <w:r>
        <w:rPr>
          <w:szCs w:val="22"/>
        </w:rPr>
        <w:sym w:font="Wingdings" w:char="F0E0"/>
      </w:r>
      <w:r>
        <w:rPr>
          <w:szCs w:val="22"/>
        </w:rPr>
        <w:t>网络</w:t>
      </w:r>
      <w:r>
        <w:rPr>
          <w:szCs w:val="22"/>
        </w:rPr>
        <w:sym w:font="Wingdings" w:char="F0E0"/>
      </w:r>
      <w:r>
        <w:rPr>
          <w:szCs w:val="22"/>
        </w:rPr>
        <w:t>WIFI</w:t>
      </w:r>
      <w:r>
        <w:rPr>
          <w:rFonts w:hint="eastAsia"/>
          <w:szCs w:val="22"/>
        </w:rPr>
        <w:t>：开启</w:t>
      </w:r>
      <w:r>
        <w:rPr>
          <w:szCs w:val="22"/>
        </w:rPr>
        <w:t>】</w:t>
      </w:r>
    </w:p>
    <w:p w14:paraId="34243D60" w14:textId="77777777" w:rsidR="00C1414D" w:rsidRDefault="00000000">
      <w:pPr>
        <w:pStyle w:val="ListParagraph"/>
        <w:spacing w:after="0" w:line="240" w:lineRule="auto"/>
        <w:ind w:left="714" w:firstLineChars="0" w:firstLine="0"/>
        <w:jc w:val="center"/>
        <w:rPr>
          <w:szCs w:val="22"/>
        </w:rPr>
      </w:pPr>
      <w:r>
        <w:rPr>
          <w:rFonts w:hint="eastAsia"/>
          <w:szCs w:val="22"/>
        </w:rPr>
        <w:t>【MENU</w:t>
      </w:r>
      <w:r>
        <w:rPr>
          <w:szCs w:val="22"/>
        </w:rPr>
        <w:sym w:font="Wingdings" w:char="F0E0"/>
      </w:r>
      <w:r>
        <w:rPr>
          <w:rFonts w:hint="eastAsia"/>
          <w:szCs w:val="22"/>
        </w:rPr>
        <w:t>系统</w:t>
      </w:r>
      <w:r>
        <w:rPr>
          <w:szCs w:val="22"/>
        </w:rPr>
        <w:sym w:font="Wingdings" w:char="F0E0"/>
      </w:r>
      <w:r>
        <w:rPr>
          <w:szCs w:val="22"/>
        </w:rPr>
        <w:t>网络</w:t>
      </w:r>
      <w:r>
        <w:rPr>
          <w:szCs w:val="22"/>
        </w:rPr>
        <w:sym w:font="Wingdings" w:char="F0E0"/>
      </w:r>
      <w:r>
        <w:rPr>
          <w:rFonts w:hint="eastAsia"/>
          <w:szCs w:val="22"/>
        </w:rPr>
        <w:t>推流：开启</w:t>
      </w:r>
      <w:r>
        <w:rPr>
          <w:szCs w:val="22"/>
        </w:rPr>
        <w:t>】</w:t>
      </w:r>
    </w:p>
    <w:p w14:paraId="6D534C29" w14:textId="77777777" w:rsidR="00C1414D" w:rsidRDefault="00000000">
      <w:pPr>
        <w:pStyle w:val="ListParagraph"/>
        <w:numPr>
          <w:ilvl w:val="0"/>
          <w:numId w:val="49"/>
        </w:numPr>
        <w:spacing w:after="0" w:line="240" w:lineRule="auto"/>
        <w:ind w:left="714" w:firstLineChars="0" w:hanging="357"/>
        <w:rPr>
          <w:szCs w:val="22"/>
        </w:rPr>
      </w:pPr>
      <w:r>
        <w:rPr>
          <w:rFonts w:hint="eastAsia"/>
          <w:b/>
          <w:szCs w:val="22"/>
        </w:rPr>
        <w:t>准备</w:t>
      </w:r>
      <w:r>
        <w:rPr>
          <w:b/>
          <w:szCs w:val="22"/>
        </w:rPr>
        <w:t>WIFI二维码：</w:t>
      </w:r>
      <w:r>
        <w:rPr>
          <w:szCs w:val="22"/>
        </w:rPr>
        <w:t>利用二维码生成网站生成或者安卓手机分享的WIFI热点二维码；</w:t>
      </w:r>
    </w:p>
    <w:p w14:paraId="2F9DBB41" w14:textId="77777777" w:rsidR="00C1414D" w:rsidRDefault="00000000">
      <w:pPr>
        <w:pStyle w:val="ListParagraph"/>
        <w:numPr>
          <w:ilvl w:val="0"/>
          <w:numId w:val="49"/>
        </w:numPr>
        <w:spacing w:after="0" w:line="240" w:lineRule="auto"/>
        <w:ind w:left="714" w:firstLineChars="0" w:hanging="357"/>
        <w:rPr>
          <w:szCs w:val="22"/>
        </w:rPr>
      </w:pPr>
      <w:r>
        <w:rPr>
          <w:b/>
          <w:szCs w:val="22"/>
        </w:rPr>
        <w:t>iPad接入WIFI：</w:t>
      </w:r>
      <w:r>
        <w:rPr>
          <w:rFonts w:hint="eastAsia"/>
          <w:szCs w:val="22"/>
        </w:rPr>
        <w:t>在</w:t>
      </w:r>
      <w:r>
        <w:rPr>
          <w:szCs w:val="22"/>
        </w:rPr>
        <w:t>iPad</w:t>
      </w:r>
      <w:r>
        <w:rPr>
          <w:rFonts w:hint="eastAsia"/>
          <w:szCs w:val="22"/>
        </w:rPr>
        <w:t>中使</w:t>
      </w:r>
      <w:r>
        <w:rPr>
          <w:szCs w:val="22"/>
        </w:rPr>
        <w:t>用</w:t>
      </w:r>
      <w:r>
        <w:rPr>
          <w:rFonts w:hint="eastAsia"/>
          <w:szCs w:val="22"/>
        </w:rPr>
        <w:t>系统</w:t>
      </w:r>
      <w:r>
        <w:rPr>
          <w:szCs w:val="22"/>
        </w:rPr>
        <w:t>相机去</w:t>
      </w:r>
      <w:r>
        <w:rPr>
          <w:rFonts w:hint="eastAsia"/>
          <w:szCs w:val="22"/>
        </w:rPr>
        <w:t>扫描手机分享的</w:t>
      </w:r>
      <w:r>
        <w:rPr>
          <w:szCs w:val="22"/>
        </w:rPr>
        <w:t>WIFI</w:t>
      </w:r>
      <w:r>
        <w:rPr>
          <w:rFonts w:hint="eastAsia"/>
          <w:szCs w:val="22"/>
        </w:rPr>
        <w:t>热点</w:t>
      </w:r>
      <w:r>
        <w:rPr>
          <w:szCs w:val="22"/>
        </w:rPr>
        <w:t>二维码</w:t>
      </w:r>
      <w:r>
        <w:rPr>
          <w:rFonts w:hint="eastAsia"/>
          <w:szCs w:val="22"/>
        </w:rPr>
        <w:t>，或者手动输入WIFI热点信息</w:t>
      </w:r>
      <w:r>
        <w:rPr>
          <w:szCs w:val="22"/>
        </w:rPr>
        <w:t>，以接入该WIFI网络；</w:t>
      </w:r>
    </w:p>
    <w:p w14:paraId="512577EA" w14:textId="77777777" w:rsidR="00C1414D" w:rsidRDefault="00000000">
      <w:pPr>
        <w:pStyle w:val="ListParagraph"/>
        <w:numPr>
          <w:ilvl w:val="0"/>
          <w:numId w:val="49"/>
        </w:numPr>
        <w:spacing w:after="0" w:line="240" w:lineRule="auto"/>
        <w:ind w:left="714" w:firstLineChars="0" w:hanging="357"/>
        <w:rPr>
          <w:b/>
          <w:szCs w:val="22"/>
        </w:rPr>
      </w:pPr>
      <w:r>
        <w:rPr>
          <w:rFonts w:hint="eastAsia"/>
          <w:b/>
          <w:szCs w:val="22"/>
        </w:rPr>
        <w:t>摄影机扫码接入</w:t>
      </w:r>
      <w:r>
        <w:rPr>
          <w:b/>
          <w:szCs w:val="22"/>
        </w:rPr>
        <w:t>WIFI：</w:t>
      </w:r>
    </w:p>
    <w:p w14:paraId="25763AE7" w14:textId="77777777" w:rsidR="00C1414D" w:rsidRDefault="00000000">
      <w:pPr>
        <w:pStyle w:val="ListParagraph"/>
        <w:spacing w:after="0" w:line="240" w:lineRule="auto"/>
        <w:ind w:left="714" w:firstLineChars="0" w:firstLine="0"/>
        <w:jc w:val="center"/>
        <w:rPr>
          <w:szCs w:val="22"/>
        </w:rPr>
      </w:pPr>
      <w:r>
        <w:rPr>
          <w:szCs w:val="22"/>
        </w:rPr>
        <w:t>【</w:t>
      </w:r>
      <w:r>
        <w:rPr>
          <w:rFonts w:hint="eastAsia"/>
          <w:szCs w:val="22"/>
        </w:rPr>
        <w:t>MENU</w:t>
      </w:r>
      <w:r>
        <w:rPr>
          <w:szCs w:val="22"/>
        </w:rPr>
        <w:sym w:font="Wingdings" w:char="F0E0"/>
      </w:r>
      <w:r>
        <w:rPr>
          <w:rFonts w:hint="eastAsia"/>
          <w:szCs w:val="22"/>
        </w:rPr>
        <w:t>系统</w:t>
      </w:r>
      <w:r>
        <w:rPr>
          <w:szCs w:val="22"/>
        </w:rPr>
        <w:sym w:font="Wingdings" w:char="F0E0"/>
      </w:r>
      <w:r>
        <w:rPr>
          <w:szCs w:val="22"/>
        </w:rPr>
        <w:t>网络</w:t>
      </w:r>
      <w:r>
        <w:rPr>
          <w:szCs w:val="22"/>
        </w:rPr>
        <w:sym w:font="Wingdings" w:char="F0E0"/>
      </w:r>
      <w:r>
        <w:rPr>
          <w:szCs w:val="22"/>
        </w:rPr>
        <w:t>连接WIFI】</w:t>
      </w:r>
    </w:p>
    <w:p w14:paraId="43BE832A" w14:textId="77777777" w:rsidR="00C1414D" w:rsidRDefault="00000000">
      <w:pPr>
        <w:pStyle w:val="ListParagraph"/>
        <w:spacing w:after="0" w:line="240" w:lineRule="auto"/>
        <w:ind w:left="714" w:firstLineChars="0" w:firstLine="0"/>
        <w:rPr>
          <w:szCs w:val="22"/>
        </w:rPr>
      </w:pPr>
      <w:r>
        <w:rPr>
          <w:szCs w:val="22"/>
        </w:rPr>
        <w:lastRenderedPageBreak/>
        <w:t>摄影机扫描WIFI二维码并获得SSID名称和密码，并连接该WIFI网络；连接成功之后，按摄影机【</w:t>
      </w:r>
      <w:r>
        <w:rPr>
          <w:rFonts w:hint="eastAsia"/>
          <w:szCs w:val="22"/>
        </w:rPr>
        <w:t>MENU</w:t>
      </w:r>
      <w:r>
        <w:rPr>
          <w:szCs w:val="22"/>
        </w:rPr>
        <w:t>】按键，可以</w:t>
      </w:r>
      <w:r>
        <w:rPr>
          <w:rFonts w:hint="eastAsia"/>
          <w:szCs w:val="22"/>
        </w:rPr>
        <w:t>在菜单的对下方看到在该WIFI下</w:t>
      </w:r>
      <w:r>
        <w:rPr>
          <w:szCs w:val="22"/>
        </w:rPr>
        <w:t>摄影机</w:t>
      </w:r>
      <w:r>
        <w:rPr>
          <w:rFonts w:hint="eastAsia"/>
          <w:szCs w:val="22"/>
        </w:rPr>
        <w:t>的</w:t>
      </w:r>
      <w:r>
        <w:rPr>
          <w:szCs w:val="22"/>
        </w:rPr>
        <w:t>IP地址；</w:t>
      </w:r>
    </w:p>
    <w:p w14:paraId="7EBAB487" w14:textId="77777777" w:rsidR="00C1414D" w:rsidRDefault="00000000">
      <w:pPr>
        <w:pStyle w:val="ListParagraph"/>
        <w:numPr>
          <w:ilvl w:val="0"/>
          <w:numId w:val="49"/>
        </w:numPr>
        <w:spacing w:after="0" w:line="240" w:lineRule="auto"/>
        <w:ind w:left="714" w:firstLineChars="0" w:hanging="357"/>
        <w:rPr>
          <w:b/>
          <w:bCs/>
          <w:sz w:val="28"/>
          <w:szCs w:val="28"/>
        </w:rPr>
      </w:pPr>
      <w:r>
        <w:rPr>
          <w:rFonts w:hint="eastAsia"/>
          <w:b/>
          <w:szCs w:val="22"/>
        </w:rPr>
        <w:t>设置</w:t>
      </w:r>
      <w:r>
        <w:rPr>
          <w:b/>
          <w:szCs w:val="22"/>
        </w:rPr>
        <w:t>iPad App：</w:t>
      </w:r>
      <w:r>
        <w:rPr>
          <w:szCs w:val="22"/>
        </w:rPr>
        <w:t>打开iPad上的Kinefinity App，进入菜单设置</w:t>
      </w:r>
    </w:p>
    <w:p w14:paraId="5BAC89D0" w14:textId="77777777" w:rsidR="00C1414D" w:rsidRDefault="00000000">
      <w:pPr>
        <w:pStyle w:val="ListParagraph"/>
        <w:spacing w:after="0" w:line="240" w:lineRule="auto"/>
        <w:ind w:left="714" w:firstLineChars="0" w:firstLine="0"/>
        <w:jc w:val="center"/>
        <w:rPr>
          <w:szCs w:val="22"/>
        </w:rPr>
      </w:pPr>
      <w:r>
        <w:rPr>
          <w:szCs w:val="22"/>
        </w:rPr>
        <w:t>【取景界面的配置图标</w:t>
      </w:r>
      <w:r>
        <w:rPr>
          <w:szCs w:val="22"/>
        </w:rPr>
        <w:sym w:font="Wingdings" w:char="F0E0"/>
      </w:r>
      <w:r>
        <w:rPr>
          <w:szCs w:val="22"/>
        </w:rPr>
        <w:t>控制面板的设置图标</w:t>
      </w:r>
      <w:r>
        <w:rPr>
          <w:szCs w:val="22"/>
        </w:rPr>
        <w:sym w:font="Wingdings" w:char="F0E0"/>
      </w:r>
      <w:r>
        <w:rPr>
          <w:szCs w:val="22"/>
        </w:rPr>
        <w:t>摄影机</w:t>
      </w:r>
      <w:r>
        <w:rPr>
          <w:rFonts w:hint="eastAsia"/>
          <w:szCs w:val="22"/>
        </w:rPr>
        <w:t>设置</w:t>
      </w:r>
      <w:r>
        <w:rPr>
          <w:szCs w:val="22"/>
        </w:rPr>
        <w:sym w:font="Wingdings" w:char="F0E0"/>
      </w:r>
      <w:r>
        <w:rPr>
          <w:szCs w:val="22"/>
        </w:rPr>
        <w:t>IP地址】</w:t>
      </w:r>
    </w:p>
    <w:p w14:paraId="052FEAA0" w14:textId="77777777" w:rsidR="00C1414D" w:rsidRDefault="00000000">
      <w:pPr>
        <w:rPr>
          <w:b/>
          <w:bCs/>
          <w:sz w:val="28"/>
          <w:szCs w:val="28"/>
        </w:rPr>
      </w:pPr>
      <w:r>
        <w:rPr>
          <w:rFonts w:hint="eastAsia"/>
          <w:szCs w:val="22"/>
        </w:rPr>
        <w:t xml:space="preserve">            </w:t>
      </w:r>
      <w:r>
        <w:rPr>
          <w:szCs w:val="22"/>
        </w:rPr>
        <w:t>在IP地址中输入摄影机的IP地址后（无须更改端口号），App会自动连接摄影机</w:t>
      </w:r>
    </w:p>
    <w:p w14:paraId="1A48AB7B" w14:textId="77777777" w:rsidR="00C1414D" w:rsidRDefault="00C1414D">
      <w:pPr>
        <w:rPr>
          <w:ins w:id="1084" w:author="玖龙 刘" w:date="2024-12-30T14:44:00Z"/>
          <w:szCs w:val="22"/>
        </w:rPr>
      </w:pPr>
    </w:p>
    <w:p w14:paraId="70E75FBA" w14:textId="77777777" w:rsidR="00C1414D" w:rsidRDefault="00000000">
      <w:pPr>
        <w:rPr>
          <w:ins w:id="1085" w:author="玖龙 刘" w:date="2024-12-30T14:55:00Z"/>
          <w:b/>
          <w:szCs w:val="22"/>
        </w:rPr>
      </w:pPr>
      <w:ins w:id="1086" w:author="玖龙 刘" w:date="2024-12-30T15:03:00Z">
        <w:r>
          <w:rPr>
            <w:rFonts w:hint="eastAsia"/>
            <w:b/>
            <w:szCs w:val="22"/>
          </w:rPr>
          <w:t>二、</w:t>
        </w:r>
      </w:ins>
      <w:ins w:id="1087" w:author="玖龙 刘" w:date="2024-12-30T14:44:00Z">
        <w:r>
          <w:rPr>
            <w:rFonts w:hint="eastAsia"/>
            <w:b/>
            <w:szCs w:val="22"/>
          </w:rPr>
          <w:t>以</w:t>
        </w:r>
      </w:ins>
      <w:ins w:id="1088" w:author="玖龙 刘" w:date="2024-12-30T14:45:00Z">
        <w:r>
          <w:rPr>
            <w:rFonts w:hint="eastAsia"/>
            <w:b/>
            <w:szCs w:val="22"/>
          </w:rPr>
          <w:t>iPhone</w:t>
        </w:r>
      </w:ins>
      <w:ins w:id="1089" w:author="玖龙 刘" w:date="2024-12-30T14:44:00Z">
        <w:r>
          <w:rPr>
            <w:rFonts w:hint="eastAsia"/>
            <w:b/>
            <w:szCs w:val="22"/>
          </w:rPr>
          <w:t>手机</w:t>
        </w:r>
      </w:ins>
      <w:ins w:id="1090" w:author="玖龙 刘" w:date="2024-12-30T14:51:00Z">
        <w:r>
          <w:rPr>
            <w:rFonts w:hint="eastAsia"/>
            <w:b/>
            <w:szCs w:val="22"/>
          </w:rPr>
          <w:t>使用AP模式运行Kinefinity APP为例</w:t>
        </w:r>
      </w:ins>
      <w:ins w:id="1091" w:author="玖龙 刘" w:date="2024-12-30T14:55:00Z">
        <w:r>
          <w:rPr>
            <w:rFonts w:hint="eastAsia"/>
            <w:b/>
            <w:szCs w:val="22"/>
          </w:rPr>
          <w:t>：</w:t>
        </w:r>
      </w:ins>
    </w:p>
    <w:p w14:paraId="77505ECC" w14:textId="77777777" w:rsidR="00C1414D" w:rsidRDefault="00000000">
      <w:pPr>
        <w:ind w:firstLineChars="200" w:firstLine="400"/>
        <w:rPr>
          <w:ins w:id="1092" w:author="玖龙 刘" w:date="2024-12-30T14:55:00Z"/>
          <w:b/>
          <w:szCs w:val="22"/>
        </w:rPr>
      </w:pPr>
      <w:ins w:id="1093" w:author="玖龙 刘" w:date="2024-12-30T14:55:00Z">
        <w:r>
          <w:rPr>
            <w:rFonts w:hint="eastAsia"/>
            <w:szCs w:val="22"/>
          </w:rPr>
          <w:t>1.</w:t>
        </w:r>
      </w:ins>
      <w:ins w:id="1094" w:author="玖龙 刘" w:date="2024-12-30T14:59:00Z">
        <w:r>
          <w:rPr>
            <w:rFonts w:hint="eastAsia"/>
            <w:szCs w:val="22"/>
          </w:rPr>
          <w:t xml:space="preserve"> </w:t>
        </w:r>
      </w:ins>
      <w:ins w:id="1095" w:author="玖龙 刘" w:date="2024-12-30T14:54:00Z">
        <w:r>
          <w:rPr>
            <w:rFonts w:hint="eastAsia"/>
            <w:b/>
            <w:szCs w:val="22"/>
            <w:rPrChange w:id="1096" w:author="玖龙 刘" w:date="2024-12-30T14:55:00Z">
              <w:rPr>
                <w:rFonts w:hint="eastAsia"/>
                <w:bCs/>
                <w:szCs w:val="22"/>
              </w:rPr>
            </w:rPrChange>
          </w:rPr>
          <w:t>设置摄影机开启</w:t>
        </w:r>
        <w:r>
          <w:rPr>
            <w:b/>
            <w:szCs w:val="22"/>
            <w:rPrChange w:id="1097" w:author="玖龙 刘" w:date="2024-12-30T14:55:00Z">
              <w:rPr>
                <w:bCs/>
                <w:szCs w:val="22"/>
              </w:rPr>
            </w:rPrChange>
          </w:rPr>
          <w:t>WIFI</w:t>
        </w:r>
        <w:r>
          <w:rPr>
            <w:rFonts w:hint="eastAsia"/>
            <w:b/>
            <w:szCs w:val="22"/>
            <w:rPrChange w:id="1098" w:author="玖龙 刘" w:date="2024-12-30T14:55:00Z">
              <w:rPr>
                <w:rFonts w:hint="eastAsia"/>
                <w:bCs/>
                <w:szCs w:val="22"/>
              </w:rPr>
            </w:rPrChange>
          </w:rPr>
          <w:t>和推流功</w:t>
        </w:r>
      </w:ins>
      <w:ins w:id="1099" w:author="玖龙 刘" w:date="2024-12-30T14:55:00Z">
        <w:r>
          <w:rPr>
            <w:rFonts w:hint="eastAsia"/>
            <w:b/>
            <w:szCs w:val="22"/>
            <w:rPrChange w:id="1100" w:author="玖龙 刘" w:date="2024-12-30T14:55:00Z">
              <w:rPr>
                <w:rFonts w:hint="eastAsia"/>
                <w:bCs/>
                <w:szCs w:val="22"/>
              </w:rPr>
            </w:rPrChange>
          </w:rPr>
          <w:t>能</w:t>
        </w:r>
        <w:r>
          <w:rPr>
            <w:rFonts w:hint="eastAsia"/>
            <w:b/>
            <w:szCs w:val="22"/>
          </w:rPr>
          <w:t>：</w:t>
        </w:r>
      </w:ins>
    </w:p>
    <w:p w14:paraId="6151BE74" w14:textId="77777777" w:rsidR="00C1414D" w:rsidRDefault="00000000">
      <w:pPr>
        <w:ind w:firstLineChars="200" w:firstLine="400"/>
        <w:rPr>
          <w:ins w:id="1101" w:author="玖龙 刘" w:date="2024-12-30T14:58:00Z"/>
          <w:bCs/>
          <w:szCs w:val="22"/>
        </w:rPr>
      </w:pPr>
      <w:ins w:id="1102" w:author="玖龙 刘" w:date="2024-12-30T14:55:00Z">
        <w:r>
          <w:rPr>
            <w:rFonts w:hint="eastAsia"/>
            <w:b/>
            <w:szCs w:val="22"/>
          </w:rPr>
          <w:t xml:space="preserve">                                                        </w:t>
        </w:r>
        <w:r>
          <w:rPr>
            <w:rFonts w:hint="eastAsia"/>
            <w:bCs/>
            <w:szCs w:val="22"/>
            <w:rPrChange w:id="1103" w:author="玖龙 刘" w:date="2024-12-30T14:58:00Z">
              <w:rPr>
                <w:rFonts w:hint="eastAsia"/>
                <w:b/>
                <w:szCs w:val="22"/>
              </w:rPr>
            </w:rPrChange>
          </w:rPr>
          <w:t>【</w:t>
        </w:r>
        <w:r>
          <w:rPr>
            <w:bCs/>
            <w:szCs w:val="22"/>
            <w:rPrChange w:id="1104" w:author="玖龙 刘" w:date="2024-12-30T14:58:00Z">
              <w:rPr>
                <w:b/>
                <w:szCs w:val="22"/>
              </w:rPr>
            </w:rPrChange>
          </w:rPr>
          <w:t>MENU-&gt;系统-&gt;网络-&gt;</w:t>
        </w:r>
      </w:ins>
      <w:ins w:id="1105" w:author="玖龙 刘" w:date="2024-12-30T14:56:00Z">
        <w:r>
          <w:rPr>
            <w:bCs/>
            <w:szCs w:val="22"/>
            <w:rPrChange w:id="1106" w:author="玖龙 刘" w:date="2024-12-30T14:58:00Z">
              <w:rPr>
                <w:b/>
                <w:szCs w:val="22"/>
              </w:rPr>
            </w:rPrChange>
          </w:rPr>
          <w:t>WIFI：AP模式</w:t>
        </w:r>
      </w:ins>
      <w:ins w:id="1107" w:author="玖龙 刘" w:date="2024-12-30T14:55:00Z">
        <w:r>
          <w:rPr>
            <w:rFonts w:hint="eastAsia"/>
            <w:bCs/>
            <w:szCs w:val="22"/>
            <w:rPrChange w:id="1108" w:author="玖龙 刘" w:date="2024-12-30T14:58:00Z">
              <w:rPr>
                <w:rFonts w:hint="eastAsia"/>
                <w:b/>
                <w:szCs w:val="22"/>
              </w:rPr>
            </w:rPrChange>
          </w:rPr>
          <w:t>】</w:t>
        </w:r>
      </w:ins>
    </w:p>
    <w:p w14:paraId="18045C35" w14:textId="77777777" w:rsidR="00C1414D" w:rsidRPr="00C1414D" w:rsidRDefault="00000000">
      <w:pPr>
        <w:ind w:firstLineChars="200" w:firstLine="400"/>
        <w:rPr>
          <w:ins w:id="1109" w:author="玖龙 刘" w:date="2024-12-30T14:56:00Z"/>
          <w:bCs/>
          <w:szCs w:val="22"/>
          <w:rPrChange w:id="1110" w:author="玖龙 刘" w:date="2024-12-30T14:58:00Z">
            <w:rPr>
              <w:ins w:id="1111" w:author="玖龙 刘" w:date="2024-12-30T14:56:00Z"/>
              <w:b/>
              <w:szCs w:val="22"/>
            </w:rPr>
          </w:rPrChange>
        </w:rPr>
      </w:pPr>
      <w:ins w:id="1112" w:author="玖龙 刘" w:date="2024-12-30T14:58:00Z">
        <w:r>
          <w:rPr>
            <w:rFonts w:hint="eastAsia"/>
            <w:bCs/>
            <w:szCs w:val="22"/>
          </w:rPr>
          <w:t xml:space="preserve">                                                        【</w:t>
        </w:r>
      </w:ins>
      <w:ins w:id="1113" w:author="玖龙 刘" w:date="2024-12-30T14:59:00Z">
        <w:r>
          <w:rPr>
            <w:rFonts w:hint="eastAsia"/>
            <w:bCs/>
            <w:szCs w:val="22"/>
          </w:rPr>
          <w:t>MENU-&gt;系统-&gt;网络-&gt;推流：开启</w:t>
        </w:r>
      </w:ins>
      <w:ins w:id="1114" w:author="玖龙 刘" w:date="2024-12-30T14:58:00Z">
        <w:r>
          <w:rPr>
            <w:rFonts w:hint="eastAsia"/>
            <w:bCs/>
            <w:szCs w:val="22"/>
          </w:rPr>
          <w:t>】</w:t>
        </w:r>
      </w:ins>
    </w:p>
    <w:p w14:paraId="7A521E97" w14:textId="77777777" w:rsidR="00C1414D" w:rsidRDefault="00000000">
      <w:pPr>
        <w:ind w:firstLineChars="200" w:firstLine="400"/>
        <w:rPr>
          <w:ins w:id="1115" w:author="玖龙 刘" w:date="2024-12-30T14:55:00Z"/>
          <w:bCs/>
          <w:szCs w:val="22"/>
        </w:rPr>
        <w:pPrChange w:id="1116" w:author="玖龙 刘" w:date="2024-12-30T14:55:00Z">
          <w:pPr/>
        </w:pPrChange>
      </w:pPr>
      <w:ins w:id="1117" w:author="玖龙 刘" w:date="2024-12-30T14:56:00Z">
        <w:r>
          <w:rPr>
            <w:bCs/>
            <w:szCs w:val="22"/>
            <w:rPrChange w:id="1118" w:author="玖龙 刘" w:date="2024-12-30T14:59:00Z">
              <w:rPr>
                <w:b/>
                <w:szCs w:val="22"/>
              </w:rPr>
            </w:rPrChange>
          </w:rPr>
          <w:t>2.</w:t>
        </w:r>
      </w:ins>
      <w:ins w:id="1119" w:author="玖龙 刘" w:date="2024-12-30T14:59:00Z">
        <w:r>
          <w:rPr>
            <w:rFonts w:hint="eastAsia"/>
            <w:bCs/>
            <w:szCs w:val="22"/>
          </w:rPr>
          <w:t xml:space="preserve"> </w:t>
        </w:r>
      </w:ins>
      <w:ins w:id="1120" w:author="玖龙 刘" w:date="2024-12-30T14:56:00Z">
        <w:r>
          <w:rPr>
            <w:rFonts w:hint="eastAsia"/>
            <w:b/>
            <w:szCs w:val="22"/>
          </w:rPr>
          <w:t>iPhone连接WIFI：</w:t>
        </w:r>
      </w:ins>
      <w:ins w:id="1121" w:author="玖龙 刘" w:date="2024-12-30T14:57:00Z">
        <w:r>
          <w:rPr>
            <w:rFonts w:hint="eastAsia"/>
            <w:bCs/>
            <w:szCs w:val="22"/>
            <w:rPrChange w:id="1122" w:author="玖龙 刘" w:date="2024-12-30T14:58:00Z">
              <w:rPr>
                <w:rFonts w:hint="eastAsia"/>
                <w:b/>
                <w:szCs w:val="22"/>
              </w:rPr>
            </w:rPrChange>
          </w:rPr>
          <w:t>在</w:t>
        </w:r>
        <w:r>
          <w:rPr>
            <w:bCs/>
            <w:szCs w:val="22"/>
            <w:rPrChange w:id="1123" w:author="玖龙 刘" w:date="2024-12-30T14:58:00Z">
              <w:rPr>
                <w:b/>
                <w:szCs w:val="22"/>
              </w:rPr>
            </w:rPrChange>
          </w:rPr>
          <w:t>iPhone中，选择摄影机的WIFI网络，例如Kinefinity</w:t>
        </w:r>
      </w:ins>
      <w:ins w:id="1124" w:author="玖龙 刘" w:date="2024-12-30T14:58:00Z">
        <w:r>
          <w:rPr>
            <w:bCs/>
            <w:szCs w:val="22"/>
            <w:rPrChange w:id="1125" w:author="玖龙 刘" w:date="2024-12-30T14:58:00Z">
              <w:rPr>
                <w:b/>
                <w:szCs w:val="22"/>
              </w:rPr>
            </w:rPrChange>
          </w:rPr>
          <w:t>_3201，手动输入密码后，接入该WIFI</w:t>
        </w:r>
        <w:r>
          <w:rPr>
            <w:rFonts w:hint="eastAsia"/>
            <w:bCs/>
            <w:szCs w:val="22"/>
          </w:rPr>
          <w:t>。</w:t>
        </w:r>
      </w:ins>
    </w:p>
    <w:p w14:paraId="3B6C6FAE" w14:textId="77777777" w:rsidR="00C1414D" w:rsidRDefault="00000000">
      <w:pPr>
        <w:ind w:firstLineChars="200" w:firstLine="400"/>
        <w:rPr>
          <w:ins w:id="1126" w:author="玖龙 刘" w:date="2024-12-30T14:44:00Z"/>
          <w:bCs/>
        </w:rPr>
        <w:pPrChange w:id="1127" w:author="玖龙 刘" w:date="2024-12-30T14:59:00Z">
          <w:pPr/>
        </w:pPrChange>
      </w:pPr>
      <w:ins w:id="1128" w:author="玖龙 刘" w:date="2024-12-30T14:59:00Z">
        <w:r>
          <w:rPr>
            <w:bCs/>
            <w:rPrChange w:id="1129" w:author="玖龙 刘" w:date="2024-12-30T14:59:00Z">
              <w:rPr>
                <w:b/>
              </w:rPr>
            </w:rPrChange>
          </w:rPr>
          <w:t>3.</w:t>
        </w:r>
        <w:r>
          <w:rPr>
            <w:rFonts w:hint="eastAsia"/>
            <w:bCs/>
          </w:rPr>
          <w:t xml:space="preserve"> </w:t>
        </w:r>
      </w:ins>
      <w:ins w:id="1130" w:author="玖龙 刘" w:date="2024-12-30T15:00:00Z">
        <w:r>
          <w:rPr>
            <w:rFonts w:hint="eastAsia"/>
            <w:b/>
            <w:rPrChange w:id="1131" w:author="玖龙 刘" w:date="2024-12-30T15:00:00Z">
              <w:rPr>
                <w:rFonts w:hint="eastAsia"/>
                <w:bCs/>
              </w:rPr>
            </w:rPrChange>
          </w:rPr>
          <w:t>打开</w:t>
        </w:r>
        <w:r>
          <w:rPr>
            <w:b/>
            <w:rPrChange w:id="1132" w:author="玖龙 刘" w:date="2024-12-30T15:00:00Z">
              <w:rPr>
                <w:bCs/>
              </w:rPr>
            </w:rPrChange>
          </w:rPr>
          <w:t>Kinefinity APP：</w:t>
        </w:r>
        <w:r>
          <w:rPr>
            <w:rFonts w:hint="eastAsia"/>
            <w:bCs/>
            <w:rPrChange w:id="1133" w:author="玖龙 刘" w:date="2024-12-30T15:01:00Z">
              <w:rPr>
                <w:rFonts w:hint="eastAsia"/>
                <w:b/>
              </w:rPr>
            </w:rPrChange>
          </w:rPr>
          <w:t>推流开启</w:t>
        </w:r>
      </w:ins>
      <w:ins w:id="1134" w:author="玖龙 刘" w:date="2024-12-30T15:01:00Z">
        <w:r>
          <w:rPr>
            <w:rFonts w:hint="eastAsia"/>
            <w:bCs/>
            <w:rPrChange w:id="1135" w:author="玖龙 刘" w:date="2024-12-30T15:01:00Z">
              <w:rPr>
                <w:rFonts w:hint="eastAsia"/>
                <w:b/>
              </w:rPr>
            </w:rPrChange>
          </w:rPr>
          <w:t>后，可以在</w:t>
        </w:r>
        <w:r>
          <w:rPr>
            <w:bCs/>
            <w:rPrChange w:id="1136" w:author="玖龙 刘" w:date="2024-12-30T15:01:00Z">
              <w:rPr>
                <w:b/>
              </w:rPr>
            </w:rPrChange>
          </w:rPr>
          <w:t>iPhone手机的Kinefinity APP上，显示摄影机的拍摄画面与详细参数。</w:t>
        </w:r>
      </w:ins>
    </w:p>
    <w:p w14:paraId="4A05448C" w14:textId="77777777" w:rsidR="00C1414D" w:rsidRDefault="00C1414D">
      <w:pPr>
        <w:rPr>
          <w:szCs w:val="22"/>
        </w:rPr>
      </w:pPr>
    </w:p>
    <w:p w14:paraId="47237CA3" w14:textId="77777777" w:rsidR="00C1414D" w:rsidRDefault="00000000">
      <w:pPr>
        <w:rPr>
          <w:b/>
          <w:szCs w:val="22"/>
        </w:rPr>
      </w:pPr>
      <w:r>
        <w:rPr>
          <w:rFonts w:hint="eastAsia"/>
          <w:b/>
          <w:szCs w:val="22"/>
        </w:rPr>
        <w:t>由此可以实现</w:t>
      </w:r>
      <w:r>
        <w:rPr>
          <w:b/>
          <w:szCs w:val="22"/>
        </w:rPr>
        <w:t>App的三种模式：</w:t>
      </w:r>
    </w:p>
    <w:p w14:paraId="37714186" w14:textId="77777777" w:rsidR="00C1414D" w:rsidRDefault="00000000">
      <w:pPr>
        <w:pStyle w:val="ListParagraph"/>
        <w:numPr>
          <w:ilvl w:val="0"/>
          <w:numId w:val="50"/>
        </w:numPr>
        <w:spacing w:after="0" w:line="240" w:lineRule="auto"/>
        <w:ind w:left="714" w:firstLineChars="0" w:hanging="357"/>
        <w:rPr>
          <w:szCs w:val="22"/>
        </w:rPr>
      </w:pPr>
      <w:r>
        <w:rPr>
          <w:rFonts w:hint="eastAsia"/>
          <w:b/>
          <w:szCs w:val="22"/>
        </w:rPr>
        <w:t>视频模式：</w:t>
      </w:r>
      <w:r>
        <w:rPr>
          <w:rFonts w:hint="eastAsia"/>
          <w:szCs w:val="22"/>
        </w:rPr>
        <w:t>在</w:t>
      </w:r>
      <w:r>
        <w:rPr>
          <w:szCs w:val="22"/>
        </w:rPr>
        <w:t>App取景界面监看摄影机实时画面和核心参数，进行快速调参和录制启停。在取景界面中，可直接点击状态栏上的拍摄参数来快速的更改摄影机参数（拍摄帧率、快门、ISO、光圈、色温等）；通过点击右侧的录制键控制摄影机录制的启停。</w:t>
      </w:r>
    </w:p>
    <w:p w14:paraId="0EEB7006" w14:textId="77777777" w:rsidR="00C1414D" w:rsidRDefault="00000000">
      <w:pPr>
        <w:pStyle w:val="ListParagraph"/>
        <w:numPr>
          <w:ilvl w:val="0"/>
          <w:numId w:val="50"/>
        </w:numPr>
        <w:spacing w:after="0" w:line="240" w:lineRule="auto"/>
        <w:ind w:left="714" w:firstLineChars="0" w:hanging="357"/>
        <w:rPr>
          <w:szCs w:val="22"/>
        </w:rPr>
      </w:pPr>
      <w:r>
        <w:rPr>
          <w:rFonts w:hint="eastAsia"/>
          <w:b/>
          <w:szCs w:val="22"/>
        </w:rPr>
        <w:t>面板模式：</w:t>
      </w:r>
      <w:r>
        <w:rPr>
          <w:rFonts w:hint="eastAsia"/>
          <w:szCs w:val="22"/>
        </w:rPr>
        <w:t>没有实时画面，但是核心参数以更直观的方式显示，可进行核心参数更改设置。</w:t>
      </w:r>
    </w:p>
    <w:p w14:paraId="79354E73" w14:textId="77777777" w:rsidR="00C1414D" w:rsidRDefault="00000000">
      <w:pPr>
        <w:pStyle w:val="ListParagraph"/>
        <w:numPr>
          <w:ilvl w:val="0"/>
          <w:numId w:val="50"/>
        </w:numPr>
        <w:spacing w:after="0" w:line="240" w:lineRule="auto"/>
        <w:ind w:left="714" w:firstLineChars="0" w:hanging="357"/>
        <w:rPr>
          <w:b/>
          <w:bCs/>
          <w:sz w:val="28"/>
          <w:szCs w:val="28"/>
        </w:rPr>
      </w:pPr>
      <w:r>
        <w:rPr>
          <w:rFonts w:hint="eastAsia"/>
          <w:b/>
          <w:szCs w:val="22"/>
        </w:rPr>
        <w:t>菜单设置：</w:t>
      </w:r>
      <w:r>
        <w:rPr>
          <w:rFonts w:hint="eastAsia"/>
          <w:szCs w:val="22"/>
        </w:rPr>
        <w:t>可以设置大部分机身参数、配置，特别是非常方便的输入素材信息，项目信息。</w:t>
      </w:r>
    </w:p>
    <w:p w14:paraId="0D0F7B6E" w14:textId="77777777" w:rsidR="00C1414D" w:rsidRDefault="00C1414D">
      <w:pPr>
        <w:rPr>
          <w:szCs w:val="22"/>
        </w:rPr>
      </w:pPr>
    </w:p>
    <w:p w14:paraId="25FEE2C9" w14:textId="77777777" w:rsidR="00C1414D" w:rsidRDefault="00000000">
      <w:pPr>
        <w:rPr>
          <w:b/>
          <w:color w:val="FFFF00"/>
          <w:szCs w:val="22"/>
        </w:rPr>
      </w:pPr>
      <w:r>
        <w:rPr>
          <w:rFonts w:hint="eastAsia"/>
          <w:b/>
          <w:color w:val="FFFF00"/>
          <w:szCs w:val="22"/>
          <w:highlight w:val="black"/>
        </w:rPr>
        <w:t>提示</w:t>
      </w:r>
    </w:p>
    <w:p w14:paraId="3E4EF8DC" w14:textId="77777777" w:rsidR="00C1414D" w:rsidRDefault="00000000">
      <w:pPr>
        <w:pStyle w:val="ListParagraph"/>
        <w:numPr>
          <w:ilvl w:val="0"/>
          <w:numId w:val="51"/>
        </w:numPr>
        <w:spacing w:after="0" w:line="240" w:lineRule="auto"/>
        <w:ind w:firstLineChars="0"/>
        <w:rPr>
          <w:szCs w:val="22"/>
        </w:rPr>
      </w:pPr>
      <w:r>
        <w:rPr>
          <w:rFonts w:hint="eastAsia"/>
          <w:szCs w:val="22"/>
        </w:rPr>
        <w:t>使用</w:t>
      </w:r>
      <w:r>
        <w:rPr>
          <w:szCs w:val="22"/>
        </w:rPr>
        <w:t>Kinefinity App的iOS设备，不建议超过6个，否则可能影响摄影机的性能；</w:t>
      </w:r>
    </w:p>
    <w:p w14:paraId="76ADE077" w14:textId="77777777" w:rsidR="00C1414D" w:rsidRDefault="00000000">
      <w:pPr>
        <w:pStyle w:val="ListParagraph"/>
        <w:numPr>
          <w:ilvl w:val="0"/>
          <w:numId w:val="51"/>
        </w:numPr>
        <w:spacing w:after="0" w:line="240" w:lineRule="auto"/>
        <w:ind w:firstLineChars="0"/>
        <w:rPr>
          <w:szCs w:val="22"/>
        </w:rPr>
      </w:pPr>
      <w:r>
        <w:rPr>
          <w:rFonts w:hint="eastAsia"/>
          <w:szCs w:val="22"/>
        </w:rPr>
        <w:t>对于</w:t>
      </w:r>
      <w:r>
        <w:rPr>
          <w:szCs w:val="22"/>
        </w:rPr>
        <w:t>iOS/</w:t>
      </w:r>
      <w:r>
        <w:rPr>
          <w:rFonts w:hint="eastAsia"/>
          <w:szCs w:val="22"/>
        </w:rPr>
        <w:t>iPad</w:t>
      </w:r>
      <w:r>
        <w:rPr>
          <w:szCs w:val="22"/>
        </w:rPr>
        <w:t xml:space="preserve"> </w:t>
      </w:r>
      <w:r>
        <w:rPr>
          <w:rFonts w:hint="eastAsia"/>
          <w:szCs w:val="22"/>
        </w:rPr>
        <w:t>OS</w:t>
      </w:r>
      <w:r>
        <w:rPr>
          <w:szCs w:val="22"/>
        </w:rPr>
        <w:t>来说，只要运行iOS/</w:t>
      </w:r>
      <w:r>
        <w:rPr>
          <w:rFonts w:hint="eastAsia"/>
          <w:szCs w:val="22"/>
        </w:rPr>
        <w:t>iPad</w:t>
      </w:r>
      <w:r>
        <w:rPr>
          <w:szCs w:val="22"/>
        </w:rPr>
        <w:t xml:space="preserve"> </w:t>
      </w:r>
      <w:r>
        <w:rPr>
          <w:rFonts w:hint="eastAsia"/>
          <w:szCs w:val="22"/>
        </w:rPr>
        <w:t>OS</w:t>
      </w:r>
      <w:r>
        <w:rPr>
          <w:szCs w:val="22"/>
        </w:rPr>
        <w:t xml:space="preserve"> 10以上的设备均可安装Kinefinity App使用，但若作为WIFI热点，强烈推荐使用iPhone12</w:t>
      </w:r>
      <w:r>
        <w:rPr>
          <w:rFonts w:hint="eastAsia"/>
          <w:szCs w:val="22"/>
        </w:rPr>
        <w:t>及以上</w:t>
      </w:r>
      <w:r>
        <w:rPr>
          <w:szCs w:val="22"/>
        </w:rPr>
        <w:t>系列；</w:t>
      </w:r>
    </w:p>
    <w:p w14:paraId="07893F8D" w14:textId="77777777" w:rsidR="00C1414D" w:rsidRDefault="00000000">
      <w:pPr>
        <w:pStyle w:val="ListParagraph"/>
        <w:numPr>
          <w:ilvl w:val="0"/>
          <w:numId w:val="51"/>
        </w:numPr>
        <w:spacing w:after="0" w:line="240" w:lineRule="auto"/>
        <w:ind w:firstLineChars="0"/>
        <w:rPr>
          <w:szCs w:val="22"/>
        </w:rPr>
      </w:pPr>
      <w:r>
        <w:rPr>
          <w:rFonts w:hint="eastAsia"/>
          <w:szCs w:val="22"/>
        </w:rPr>
        <w:t>有些安卓手机生成的热点二维码可能不被摄影机识别，需要通过二维码生成网站来生成二维码；</w:t>
      </w:r>
    </w:p>
    <w:p w14:paraId="3757C38A" w14:textId="77777777" w:rsidR="00C1414D" w:rsidRDefault="00000000">
      <w:pPr>
        <w:rPr>
          <w:szCs w:val="22"/>
        </w:rPr>
      </w:pPr>
      <w:r>
        <w:rPr>
          <w:rFonts w:hint="eastAsia"/>
          <w:szCs w:val="22"/>
        </w:rPr>
        <w:t xml:space="preserve">           </w:t>
      </w:r>
      <w:r>
        <w:rPr>
          <w:rFonts w:hint="eastAsia"/>
          <w:b/>
          <w:szCs w:val="22"/>
        </w:rPr>
        <w:t>推荐二维码生成网站：</w:t>
      </w:r>
      <w:bookmarkStart w:id="1137" w:name="_Hlk114490639"/>
      <w:commentRangeStart w:id="1138"/>
      <w:r>
        <w:fldChar w:fldCharType="begin"/>
      </w:r>
      <w:r>
        <w:instrText xml:space="preserve"> HYPERLINK "http://www.atoolbox.net/Tool.php?Id=948" </w:instrText>
      </w:r>
      <w:r>
        <w:fldChar w:fldCharType="separate"/>
      </w:r>
      <w:r>
        <w:rPr>
          <w:rStyle w:val="Hyperlink"/>
          <w:szCs w:val="22"/>
        </w:rPr>
        <w:t>http://www.atoolbox.net/Tool.php?Id=948</w:t>
      </w:r>
      <w:r>
        <w:rPr>
          <w:rStyle w:val="Hyperlink"/>
          <w:szCs w:val="22"/>
        </w:rPr>
        <w:fldChar w:fldCharType="end"/>
      </w:r>
      <w:commentRangeEnd w:id="1138"/>
      <w:r>
        <w:rPr>
          <w:rStyle w:val="CommentReference"/>
          <w:rFonts w:cstheme="minorBidi"/>
          <w:color w:val="000000" w:themeColor="text1"/>
        </w:rPr>
        <w:commentReference w:id="1138"/>
      </w:r>
      <w:r>
        <w:rPr>
          <w:szCs w:val="22"/>
        </w:rPr>
        <w:t>；</w:t>
      </w:r>
      <w:bookmarkEnd w:id="1137"/>
    </w:p>
    <w:p w14:paraId="29554A25" w14:textId="77777777" w:rsidR="00C1414D" w:rsidRDefault="00000000">
      <w:pPr>
        <w:pStyle w:val="ListParagraph"/>
        <w:spacing w:after="0" w:line="240" w:lineRule="auto"/>
        <w:ind w:left="720" w:firstLineChars="0" w:firstLine="0"/>
        <w:rPr>
          <w:szCs w:val="22"/>
        </w:rPr>
      </w:pPr>
      <w:r>
        <w:rPr>
          <w:rFonts w:hint="eastAsia"/>
          <w:b/>
          <w:szCs w:val="22"/>
        </w:rPr>
        <w:t>操作步骤：</w:t>
      </w:r>
      <w:r>
        <w:rPr>
          <w:rFonts w:hint="eastAsia"/>
          <w:szCs w:val="22"/>
        </w:rPr>
        <w:t>进入网站后，填写</w:t>
      </w:r>
      <w:r>
        <w:rPr>
          <w:szCs w:val="22"/>
        </w:rPr>
        <w:t>WIFI名称及WIFI密码，点击生成，然后保存二维码为图片以便于后续使用；</w:t>
      </w:r>
    </w:p>
    <w:p w14:paraId="480A2A22" w14:textId="77777777" w:rsidR="00C1414D" w:rsidRDefault="00000000">
      <w:pPr>
        <w:pStyle w:val="ListParagraph"/>
        <w:numPr>
          <w:ilvl w:val="0"/>
          <w:numId w:val="51"/>
        </w:numPr>
        <w:spacing w:after="0" w:line="240" w:lineRule="auto"/>
        <w:ind w:firstLineChars="0"/>
        <w:rPr>
          <w:szCs w:val="22"/>
        </w:rPr>
      </w:pPr>
      <w:r>
        <w:rPr>
          <w:rFonts w:hint="eastAsia"/>
          <w:szCs w:val="22"/>
        </w:rPr>
        <w:t>摄影机具有同一</w:t>
      </w:r>
      <w:r>
        <w:rPr>
          <w:szCs w:val="22"/>
        </w:rPr>
        <w:t>WIFI网络记录功能，再次开启无需重新设置；</w:t>
      </w:r>
    </w:p>
    <w:p w14:paraId="48FF3923" w14:textId="77777777" w:rsidR="00C1414D" w:rsidRDefault="00000000">
      <w:pPr>
        <w:pStyle w:val="ListParagraph"/>
        <w:numPr>
          <w:ilvl w:val="0"/>
          <w:numId w:val="51"/>
        </w:numPr>
        <w:spacing w:after="0" w:line="240" w:lineRule="auto"/>
        <w:ind w:firstLineChars="0"/>
        <w:rPr>
          <w:b/>
          <w:bCs/>
          <w:sz w:val="28"/>
          <w:szCs w:val="28"/>
        </w:rPr>
      </w:pPr>
      <w:r>
        <w:rPr>
          <w:rFonts w:hint="eastAsia"/>
          <w:szCs w:val="22"/>
        </w:rPr>
        <w:lastRenderedPageBreak/>
        <w:t>摄影机</w:t>
      </w:r>
      <w:r>
        <w:rPr>
          <w:szCs w:val="22"/>
        </w:rPr>
        <w:t>IP地址和WIFI网络有关，更换WIFI网络后，摄影机IP地址也会</w:t>
      </w:r>
      <w:r>
        <w:rPr>
          <w:rFonts w:hint="eastAsia"/>
          <w:szCs w:val="22"/>
        </w:rPr>
        <w:t>随之</w:t>
      </w:r>
      <w:r>
        <w:rPr>
          <w:szCs w:val="22"/>
        </w:rPr>
        <w:t>更换，</w:t>
      </w:r>
      <w:r>
        <w:rPr>
          <w:rFonts w:hint="eastAsia"/>
          <w:szCs w:val="22"/>
        </w:rPr>
        <w:t>此时App需要重新输入摄影机的IP地址</w:t>
      </w:r>
      <w:r>
        <w:rPr>
          <w:szCs w:val="22"/>
        </w:rPr>
        <w:t>。</w:t>
      </w:r>
      <w:r>
        <w:rPr>
          <w:szCs w:val="22"/>
        </w:rPr>
        <w:br w:type="page"/>
      </w:r>
    </w:p>
    <w:p w14:paraId="023FC4F1" w14:textId="77777777" w:rsidR="00C1414D" w:rsidRDefault="00000000">
      <w:pPr>
        <w:pStyle w:val="Heading1"/>
      </w:pPr>
      <w:bookmarkStart w:id="1139" w:name="_Toc150181762"/>
      <w:bookmarkStart w:id="1140" w:name="_Toc2019274027"/>
      <w:bookmarkStart w:id="1141" w:name="_Toc185523872"/>
      <w:bookmarkStart w:id="1142" w:name="_Toc8719298"/>
      <w:r>
        <w:rPr>
          <w:rFonts w:hint="eastAsia"/>
        </w:rPr>
        <w:lastRenderedPageBreak/>
        <w:t>4</w:t>
      </w:r>
      <w:r>
        <w:t xml:space="preserve">. </w:t>
      </w:r>
      <w:r>
        <w:rPr>
          <w:rFonts w:hint="eastAsia"/>
        </w:rPr>
        <w:t>参数、图纸和端口定义</w:t>
      </w:r>
      <w:bookmarkEnd w:id="1139"/>
      <w:bookmarkEnd w:id="1140"/>
      <w:bookmarkEnd w:id="1141"/>
      <w:bookmarkEnd w:id="1142"/>
    </w:p>
    <w:p w14:paraId="63730121" w14:textId="77777777" w:rsidR="00C1414D" w:rsidRDefault="00000000">
      <w:pPr>
        <w:pStyle w:val="Heading2"/>
      </w:pPr>
      <w:bookmarkStart w:id="1143" w:name="_Toc1254498248"/>
      <w:bookmarkStart w:id="1144" w:name="_Toc150181763"/>
      <w:bookmarkStart w:id="1145" w:name="_Toc185523873"/>
      <w:bookmarkStart w:id="1146" w:name="_Toc516353490"/>
      <w:r>
        <w:rPr>
          <w:rFonts w:hint="eastAsia"/>
        </w:rPr>
        <w:t>4</w:t>
      </w:r>
      <w:r>
        <w:t>.</w:t>
      </w:r>
      <w:r>
        <w:rPr>
          <w:rFonts w:hint="eastAsia"/>
        </w:rPr>
        <w:t>1</w:t>
      </w:r>
      <w:r>
        <w:t xml:space="preserve"> 技术参数</w:t>
      </w:r>
      <w:bookmarkEnd w:id="1143"/>
      <w:bookmarkEnd w:id="1144"/>
      <w:bookmarkEnd w:id="1145"/>
      <w:bookmarkEnd w:id="1146"/>
    </w:p>
    <w:p w14:paraId="4DFF35F1" w14:textId="77777777" w:rsidR="00C1414D" w:rsidRDefault="00000000">
      <w:pPr>
        <w:pStyle w:val="Heading3"/>
      </w:pPr>
      <w:bookmarkStart w:id="1147" w:name="_Toc150181764"/>
      <w:bookmarkStart w:id="1148" w:name="_Toc371688903"/>
      <w:bookmarkStart w:id="1149" w:name="_Toc357607890"/>
      <w:bookmarkStart w:id="1150" w:name="_Toc185523874"/>
      <w:r>
        <w:rPr>
          <w:rFonts w:hint="eastAsia"/>
        </w:rPr>
        <w:t>4</w:t>
      </w:r>
      <w:r>
        <w:t xml:space="preserve">.1.1 </w:t>
      </w:r>
      <w:r>
        <w:rPr>
          <w:rFonts w:hint="eastAsia"/>
        </w:rPr>
        <w:t xml:space="preserve">MAVO Edge </w:t>
      </w:r>
      <w:r>
        <w:t>6</w:t>
      </w:r>
      <w:r>
        <w:rPr>
          <w:rFonts w:hint="eastAsia"/>
        </w:rPr>
        <w:t>K规格表</w:t>
      </w:r>
      <w:bookmarkEnd w:id="1147"/>
      <w:bookmarkEnd w:id="1148"/>
      <w:bookmarkEnd w:id="1149"/>
      <w:bookmarkEnd w:id="1150"/>
    </w:p>
    <w:p w14:paraId="52C53F0F" w14:textId="77777777" w:rsidR="00C1414D" w:rsidRDefault="00000000">
      <w:r>
        <w:rPr>
          <w:rFonts w:hint="eastAsia"/>
        </w:rPr>
        <w:t>MAVO Edge 6K技术规格如下</w:t>
      </w:r>
      <w:r>
        <w:t>：</w:t>
      </w:r>
    </w:p>
    <w:tbl>
      <w:tblPr>
        <w:tblW w:w="4999" w:type="pct"/>
        <w:tblLook w:val="04A0" w:firstRow="1" w:lastRow="0" w:firstColumn="1" w:lastColumn="0" w:noHBand="0" w:noVBand="1"/>
      </w:tblPr>
      <w:tblGrid>
        <w:gridCol w:w="1107"/>
        <w:gridCol w:w="2360"/>
        <w:gridCol w:w="2748"/>
        <w:gridCol w:w="684"/>
        <w:gridCol w:w="856"/>
        <w:gridCol w:w="822"/>
        <w:gridCol w:w="1398"/>
        <w:gridCol w:w="699"/>
      </w:tblGrid>
      <w:tr w:rsidR="00C1414D" w14:paraId="36DFDC42" w14:textId="77777777">
        <w:trPr>
          <w:trHeight w:val="300"/>
        </w:trPr>
        <w:tc>
          <w:tcPr>
            <w:tcW w:w="577" w:type="pct"/>
            <w:tcBorders>
              <w:top w:val="nil"/>
              <w:left w:val="nil"/>
              <w:bottom w:val="single" w:sz="4" w:space="0" w:color="auto"/>
              <w:right w:val="single" w:sz="4" w:space="0" w:color="auto"/>
            </w:tcBorders>
            <w:noWrap/>
            <w:vAlign w:val="center"/>
          </w:tcPr>
          <w:p w14:paraId="7410FA7D" w14:textId="77777777" w:rsidR="00C1414D" w:rsidRDefault="00000000">
            <w:pPr>
              <w:spacing w:before="0"/>
              <w:rPr>
                <w:b/>
                <w:bCs/>
                <w:color w:val="000000"/>
                <w:sz w:val="16"/>
                <w:szCs w:val="16"/>
              </w:rPr>
            </w:pPr>
            <w:r>
              <w:rPr>
                <w:rFonts w:hint="eastAsia"/>
                <w:b/>
                <w:bCs/>
                <w:color w:val="000000"/>
                <w:sz w:val="16"/>
                <w:szCs w:val="16"/>
              </w:rPr>
              <w:t>类别</w:t>
            </w:r>
          </w:p>
        </w:tc>
        <w:tc>
          <w:tcPr>
            <w:tcW w:w="2511" w:type="pct"/>
            <w:gridSpan w:val="3"/>
            <w:tcBorders>
              <w:top w:val="nil"/>
              <w:left w:val="nil"/>
              <w:bottom w:val="single" w:sz="4" w:space="0" w:color="auto"/>
              <w:right w:val="nil"/>
            </w:tcBorders>
            <w:noWrap/>
            <w:vAlign w:val="center"/>
          </w:tcPr>
          <w:p w14:paraId="4A6677A8" w14:textId="77777777" w:rsidR="00C1414D" w:rsidRDefault="00000000">
            <w:pPr>
              <w:spacing w:before="0"/>
              <w:rPr>
                <w:color w:val="000000"/>
                <w:sz w:val="16"/>
                <w:szCs w:val="16"/>
              </w:rPr>
            </w:pPr>
            <w:r>
              <w:rPr>
                <w:rFonts w:hint="eastAsia"/>
                <w:color w:val="000000"/>
                <w:sz w:val="16"/>
                <w:szCs w:val="16"/>
              </w:rPr>
              <w:t>大幅面数字电影摄影机</w:t>
            </w:r>
          </w:p>
        </w:tc>
        <w:tc>
          <w:tcPr>
            <w:tcW w:w="374" w:type="pct"/>
            <w:tcBorders>
              <w:top w:val="nil"/>
              <w:left w:val="nil"/>
              <w:bottom w:val="single" w:sz="4" w:space="0" w:color="auto"/>
              <w:right w:val="single" w:sz="4" w:space="0" w:color="auto"/>
            </w:tcBorders>
            <w:noWrap/>
            <w:vAlign w:val="center"/>
          </w:tcPr>
          <w:p w14:paraId="58095799" w14:textId="77777777" w:rsidR="00C1414D" w:rsidRDefault="00000000">
            <w:pPr>
              <w:spacing w:before="0"/>
              <w:jc w:val="center"/>
              <w:rPr>
                <w:color w:val="000000"/>
                <w:sz w:val="16"/>
                <w:szCs w:val="16"/>
              </w:rPr>
            </w:pPr>
            <w:r>
              <w:rPr>
                <w:rFonts w:hint="eastAsia"/>
                <w:color w:val="000000"/>
                <w:sz w:val="16"/>
                <w:szCs w:val="16"/>
              </w:rPr>
              <w:t> </w:t>
            </w:r>
          </w:p>
        </w:tc>
        <w:tc>
          <w:tcPr>
            <w:tcW w:w="1323" w:type="pct"/>
            <w:gridSpan w:val="3"/>
            <w:tcBorders>
              <w:top w:val="nil"/>
              <w:left w:val="nil"/>
              <w:bottom w:val="single" w:sz="4" w:space="0" w:color="auto"/>
              <w:right w:val="nil"/>
            </w:tcBorders>
            <w:noWrap/>
            <w:vAlign w:val="center"/>
          </w:tcPr>
          <w:p w14:paraId="7972742D" w14:textId="77777777" w:rsidR="00C1414D" w:rsidRDefault="00000000">
            <w:pPr>
              <w:spacing w:before="0"/>
              <w:rPr>
                <w:color w:val="000000"/>
                <w:sz w:val="16"/>
                <w:szCs w:val="16"/>
              </w:rPr>
            </w:pPr>
            <w:r>
              <w:rPr>
                <w:rFonts w:hint="eastAsia"/>
                <w:color w:val="000000"/>
                <w:sz w:val="16"/>
                <w:szCs w:val="16"/>
              </w:rPr>
              <w:t> </w:t>
            </w:r>
          </w:p>
        </w:tc>
      </w:tr>
      <w:tr w:rsidR="00C1414D" w14:paraId="22E920C5" w14:textId="77777777">
        <w:trPr>
          <w:trHeight w:val="300"/>
        </w:trPr>
        <w:tc>
          <w:tcPr>
            <w:tcW w:w="577" w:type="pct"/>
            <w:tcBorders>
              <w:top w:val="nil"/>
              <w:left w:val="nil"/>
              <w:bottom w:val="single" w:sz="4" w:space="0" w:color="auto"/>
              <w:right w:val="single" w:sz="4" w:space="0" w:color="auto"/>
            </w:tcBorders>
            <w:noWrap/>
            <w:vAlign w:val="center"/>
          </w:tcPr>
          <w:p w14:paraId="451197D5" w14:textId="77777777" w:rsidR="00C1414D" w:rsidRDefault="00000000">
            <w:pPr>
              <w:spacing w:before="0"/>
              <w:rPr>
                <w:b/>
                <w:bCs/>
                <w:color w:val="000000"/>
                <w:sz w:val="16"/>
                <w:szCs w:val="16"/>
              </w:rPr>
            </w:pPr>
            <w:r>
              <w:rPr>
                <w:rFonts w:hint="eastAsia"/>
                <w:b/>
                <w:bCs/>
                <w:color w:val="000000"/>
                <w:sz w:val="16"/>
                <w:szCs w:val="16"/>
              </w:rPr>
              <w:t>影像传感器</w:t>
            </w:r>
          </w:p>
        </w:tc>
        <w:tc>
          <w:tcPr>
            <w:tcW w:w="2511" w:type="pct"/>
            <w:gridSpan w:val="3"/>
            <w:tcBorders>
              <w:top w:val="nil"/>
              <w:left w:val="nil"/>
              <w:bottom w:val="single" w:sz="4" w:space="0" w:color="auto"/>
              <w:right w:val="nil"/>
            </w:tcBorders>
            <w:noWrap/>
            <w:vAlign w:val="center"/>
          </w:tcPr>
          <w:p w14:paraId="4EFAA7A3" w14:textId="77777777" w:rsidR="00C1414D" w:rsidRDefault="00000000">
            <w:pPr>
              <w:spacing w:before="0"/>
              <w:rPr>
                <w:color w:val="000000"/>
                <w:sz w:val="16"/>
                <w:szCs w:val="16"/>
              </w:rPr>
            </w:pPr>
            <w:r>
              <w:rPr>
                <w:rFonts w:hint="eastAsia"/>
                <w:color w:val="000000"/>
                <w:sz w:val="16"/>
                <w:szCs w:val="16"/>
              </w:rPr>
              <w:t>6K 3:2 全幅 CMOS影像传感器</w:t>
            </w:r>
          </w:p>
        </w:tc>
        <w:tc>
          <w:tcPr>
            <w:tcW w:w="374" w:type="pct"/>
            <w:tcBorders>
              <w:top w:val="nil"/>
              <w:left w:val="nil"/>
              <w:bottom w:val="single" w:sz="4" w:space="0" w:color="auto"/>
              <w:right w:val="single" w:sz="4" w:space="0" w:color="auto"/>
            </w:tcBorders>
            <w:noWrap/>
            <w:vAlign w:val="center"/>
          </w:tcPr>
          <w:p w14:paraId="00FDE937" w14:textId="77777777" w:rsidR="00C1414D" w:rsidRDefault="00000000">
            <w:pPr>
              <w:spacing w:before="0"/>
              <w:jc w:val="center"/>
              <w:rPr>
                <w:color w:val="000000"/>
                <w:sz w:val="16"/>
                <w:szCs w:val="16"/>
              </w:rPr>
            </w:pPr>
            <w:r>
              <w:rPr>
                <w:rFonts w:hint="eastAsia"/>
                <w:color w:val="000000"/>
                <w:sz w:val="16"/>
                <w:szCs w:val="16"/>
              </w:rPr>
              <w:t> </w:t>
            </w:r>
          </w:p>
        </w:tc>
        <w:tc>
          <w:tcPr>
            <w:tcW w:w="1323" w:type="pct"/>
            <w:gridSpan w:val="3"/>
            <w:tcBorders>
              <w:top w:val="nil"/>
              <w:left w:val="nil"/>
              <w:bottom w:val="single" w:sz="4" w:space="0" w:color="auto"/>
              <w:right w:val="nil"/>
            </w:tcBorders>
            <w:noWrap/>
            <w:vAlign w:val="center"/>
          </w:tcPr>
          <w:p w14:paraId="27E8A405" w14:textId="77777777" w:rsidR="00C1414D" w:rsidRDefault="00000000">
            <w:pPr>
              <w:spacing w:before="0"/>
              <w:rPr>
                <w:color w:val="000000"/>
                <w:sz w:val="16"/>
                <w:szCs w:val="16"/>
              </w:rPr>
            </w:pPr>
            <w:r>
              <w:rPr>
                <w:rFonts w:hint="eastAsia"/>
                <w:color w:val="000000"/>
                <w:sz w:val="16"/>
                <w:szCs w:val="16"/>
              </w:rPr>
              <w:t>有效感光尺寸: 36x24mm, ø 43.3mm</w:t>
            </w:r>
          </w:p>
        </w:tc>
      </w:tr>
      <w:tr w:rsidR="00C1414D" w14:paraId="01440073" w14:textId="77777777">
        <w:trPr>
          <w:gridAfter w:val="2"/>
          <w:wAfter w:w="1096" w:type="pct"/>
          <w:trHeight w:val="300"/>
        </w:trPr>
        <w:tc>
          <w:tcPr>
            <w:tcW w:w="577" w:type="pct"/>
            <w:vMerge w:val="restart"/>
            <w:tcBorders>
              <w:top w:val="nil"/>
              <w:left w:val="nil"/>
              <w:bottom w:val="single" w:sz="4" w:space="0" w:color="000000"/>
              <w:right w:val="single" w:sz="4" w:space="0" w:color="auto"/>
            </w:tcBorders>
            <w:vAlign w:val="center"/>
          </w:tcPr>
          <w:p w14:paraId="649AF972" w14:textId="77777777" w:rsidR="00C1414D" w:rsidRDefault="00000000">
            <w:pPr>
              <w:spacing w:before="0"/>
              <w:rPr>
                <w:b/>
                <w:bCs/>
                <w:color w:val="000000"/>
                <w:sz w:val="16"/>
                <w:szCs w:val="16"/>
              </w:rPr>
            </w:pPr>
            <w:r>
              <w:rPr>
                <w:rFonts w:hint="eastAsia"/>
                <w:b/>
                <w:bCs/>
                <w:color w:val="000000"/>
                <w:sz w:val="16"/>
                <w:szCs w:val="16"/>
              </w:rPr>
              <w:t>机身</w:t>
            </w:r>
          </w:p>
        </w:tc>
        <w:tc>
          <w:tcPr>
            <w:tcW w:w="2885" w:type="pct"/>
            <w:gridSpan w:val="4"/>
            <w:tcBorders>
              <w:top w:val="nil"/>
              <w:left w:val="single" w:sz="4" w:space="0" w:color="auto"/>
              <w:bottom w:val="nil"/>
              <w:right w:val="single" w:sz="4" w:space="0" w:color="000000"/>
            </w:tcBorders>
            <w:vAlign w:val="center"/>
          </w:tcPr>
          <w:p w14:paraId="286084BC" w14:textId="77777777" w:rsidR="00C1414D" w:rsidRDefault="00000000">
            <w:pPr>
              <w:spacing w:before="0"/>
              <w:rPr>
                <w:color w:val="000000"/>
                <w:sz w:val="16"/>
                <w:szCs w:val="16"/>
              </w:rPr>
            </w:pPr>
            <w:r>
              <w:rPr>
                <w:rFonts w:hint="eastAsia"/>
                <w:color w:val="000000"/>
                <w:sz w:val="16"/>
                <w:szCs w:val="16"/>
              </w:rPr>
              <w:t>万能口KineMOUNT</w:t>
            </w:r>
          </w:p>
        </w:tc>
        <w:tc>
          <w:tcPr>
            <w:tcW w:w="439" w:type="pct"/>
            <w:tcBorders>
              <w:top w:val="nil"/>
              <w:left w:val="nil"/>
              <w:bottom w:val="nil"/>
              <w:right w:val="nil"/>
            </w:tcBorders>
            <w:vAlign w:val="center"/>
          </w:tcPr>
          <w:p w14:paraId="19D0FB43" w14:textId="77777777" w:rsidR="00C1414D" w:rsidRDefault="00000000">
            <w:pPr>
              <w:spacing w:before="0"/>
              <w:rPr>
                <w:color w:val="000000"/>
                <w:sz w:val="16"/>
                <w:szCs w:val="16"/>
              </w:rPr>
            </w:pPr>
            <w:r>
              <w:rPr>
                <w:rFonts w:hint="eastAsia"/>
                <w:color w:val="000000"/>
                <w:sz w:val="16"/>
                <w:szCs w:val="16"/>
              </w:rPr>
              <w:t>*PL</w:t>
            </w:r>
          </w:p>
        </w:tc>
      </w:tr>
      <w:tr w:rsidR="00C1414D" w14:paraId="62066326" w14:textId="77777777">
        <w:trPr>
          <w:trHeight w:val="300"/>
        </w:trPr>
        <w:tc>
          <w:tcPr>
            <w:tcW w:w="577" w:type="pct"/>
            <w:vMerge/>
            <w:tcBorders>
              <w:top w:val="nil"/>
              <w:left w:val="nil"/>
              <w:bottom w:val="single" w:sz="4" w:space="0" w:color="000000"/>
              <w:right w:val="single" w:sz="4" w:space="0" w:color="auto"/>
            </w:tcBorders>
            <w:vAlign w:val="center"/>
          </w:tcPr>
          <w:p w14:paraId="28D1FDB7" w14:textId="77777777" w:rsidR="00C1414D" w:rsidRDefault="00C1414D">
            <w:pPr>
              <w:spacing w:before="0"/>
              <w:rPr>
                <w:b/>
                <w:bCs/>
                <w:color w:val="000000"/>
                <w:sz w:val="16"/>
                <w:szCs w:val="16"/>
              </w:rPr>
            </w:pPr>
          </w:p>
        </w:tc>
        <w:tc>
          <w:tcPr>
            <w:tcW w:w="2885" w:type="pct"/>
            <w:gridSpan w:val="4"/>
            <w:tcBorders>
              <w:top w:val="nil"/>
              <w:left w:val="single" w:sz="4" w:space="0" w:color="auto"/>
              <w:bottom w:val="nil"/>
              <w:right w:val="single" w:sz="4" w:space="0" w:color="000000"/>
            </w:tcBorders>
            <w:vAlign w:val="center"/>
          </w:tcPr>
          <w:p w14:paraId="1AFF2954" w14:textId="77777777" w:rsidR="00C1414D" w:rsidRDefault="00000000">
            <w:pPr>
              <w:spacing w:before="0"/>
              <w:rPr>
                <w:color w:val="000000"/>
                <w:sz w:val="16"/>
                <w:szCs w:val="16"/>
              </w:rPr>
            </w:pPr>
            <w:r>
              <w:rPr>
                <w:rFonts w:hint="eastAsia"/>
                <w:color w:val="000000"/>
                <w:sz w:val="16"/>
                <w:szCs w:val="16"/>
              </w:rPr>
              <w:t>通过坚固的转接卡口实现 PL/EF/SONY E/ARRI LPL</w:t>
            </w:r>
          </w:p>
        </w:tc>
        <w:tc>
          <w:tcPr>
            <w:tcW w:w="1536" w:type="pct"/>
            <w:gridSpan w:val="3"/>
            <w:tcBorders>
              <w:top w:val="nil"/>
              <w:left w:val="nil"/>
              <w:bottom w:val="nil"/>
              <w:right w:val="nil"/>
            </w:tcBorders>
            <w:vAlign w:val="center"/>
          </w:tcPr>
          <w:p w14:paraId="49E1444F" w14:textId="77777777" w:rsidR="00C1414D" w:rsidRDefault="00000000">
            <w:pPr>
              <w:spacing w:before="0"/>
              <w:rPr>
                <w:color w:val="000000"/>
                <w:sz w:val="16"/>
                <w:szCs w:val="16"/>
              </w:rPr>
            </w:pPr>
            <w:r>
              <w:rPr>
                <w:rFonts w:hint="eastAsia"/>
                <w:color w:val="000000"/>
                <w:sz w:val="16"/>
                <w:szCs w:val="16"/>
              </w:rPr>
              <w:t>*EF</w:t>
            </w:r>
          </w:p>
        </w:tc>
      </w:tr>
      <w:tr w:rsidR="00C1414D" w14:paraId="47468123" w14:textId="77777777">
        <w:trPr>
          <w:trHeight w:val="300"/>
        </w:trPr>
        <w:tc>
          <w:tcPr>
            <w:tcW w:w="577" w:type="pct"/>
            <w:vMerge/>
            <w:tcBorders>
              <w:top w:val="nil"/>
              <w:left w:val="nil"/>
              <w:bottom w:val="single" w:sz="4" w:space="0" w:color="000000"/>
              <w:right w:val="single" w:sz="4" w:space="0" w:color="auto"/>
            </w:tcBorders>
            <w:vAlign w:val="center"/>
          </w:tcPr>
          <w:p w14:paraId="2A16A63C" w14:textId="77777777" w:rsidR="00C1414D" w:rsidRDefault="00C1414D">
            <w:pPr>
              <w:spacing w:before="0"/>
              <w:rPr>
                <w:b/>
                <w:bCs/>
                <w:color w:val="000000"/>
                <w:sz w:val="16"/>
                <w:szCs w:val="16"/>
              </w:rPr>
            </w:pPr>
          </w:p>
        </w:tc>
        <w:tc>
          <w:tcPr>
            <w:tcW w:w="2885" w:type="pct"/>
            <w:gridSpan w:val="4"/>
            <w:tcBorders>
              <w:top w:val="nil"/>
              <w:left w:val="single" w:sz="4" w:space="0" w:color="auto"/>
              <w:bottom w:val="nil"/>
              <w:right w:val="single" w:sz="4" w:space="0" w:color="000000"/>
            </w:tcBorders>
            <w:vAlign w:val="center"/>
          </w:tcPr>
          <w:p w14:paraId="41F4282F" w14:textId="77777777" w:rsidR="00C1414D" w:rsidRDefault="00000000">
            <w:pPr>
              <w:spacing w:before="0"/>
              <w:rPr>
                <w:rFonts w:ascii="Calibri" w:eastAsia="Times New Roman" w:hAnsi="Calibri"/>
                <w:color w:val="000000"/>
                <w:sz w:val="16"/>
                <w:szCs w:val="16"/>
              </w:rPr>
            </w:pPr>
            <w:r>
              <w:rPr>
                <w:rFonts w:ascii="Calibri" w:eastAsia="Times New Roman" w:hAnsi="Calibri"/>
                <w:color w:val="000000"/>
                <w:sz w:val="16"/>
                <w:szCs w:val="16"/>
              </w:rPr>
              <w:t> </w:t>
            </w:r>
          </w:p>
        </w:tc>
        <w:tc>
          <w:tcPr>
            <w:tcW w:w="1536" w:type="pct"/>
            <w:gridSpan w:val="3"/>
            <w:tcBorders>
              <w:top w:val="nil"/>
              <w:left w:val="nil"/>
              <w:bottom w:val="nil"/>
              <w:right w:val="nil"/>
            </w:tcBorders>
            <w:vAlign w:val="center"/>
          </w:tcPr>
          <w:p w14:paraId="4EB66B7D" w14:textId="77777777" w:rsidR="00C1414D" w:rsidRDefault="00000000">
            <w:pPr>
              <w:spacing w:before="0"/>
              <w:rPr>
                <w:color w:val="000000"/>
                <w:sz w:val="16"/>
                <w:szCs w:val="16"/>
              </w:rPr>
            </w:pPr>
            <w:r>
              <w:rPr>
                <w:rFonts w:hint="eastAsia"/>
                <w:color w:val="000000"/>
                <w:sz w:val="16"/>
                <w:szCs w:val="16"/>
              </w:rPr>
              <w:t>*SONY E</w:t>
            </w:r>
          </w:p>
        </w:tc>
      </w:tr>
      <w:tr w:rsidR="00C1414D" w14:paraId="45B28A49" w14:textId="77777777">
        <w:trPr>
          <w:trHeight w:val="300"/>
        </w:trPr>
        <w:tc>
          <w:tcPr>
            <w:tcW w:w="577" w:type="pct"/>
            <w:vMerge/>
            <w:tcBorders>
              <w:top w:val="nil"/>
              <w:left w:val="nil"/>
              <w:bottom w:val="single" w:sz="4" w:space="0" w:color="000000"/>
              <w:right w:val="single" w:sz="4" w:space="0" w:color="auto"/>
            </w:tcBorders>
            <w:vAlign w:val="center"/>
          </w:tcPr>
          <w:p w14:paraId="76D4F6AD" w14:textId="77777777" w:rsidR="00C1414D" w:rsidRDefault="00C1414D">
            <w:pPr>
              <w:spacing w:before="0"/>
              <w:rPr>
                <w:b/>
                <w:bCs/>
                <w:color w:val="000000"/>
                <w:sz w:val="16"/>
                <w:szCs w:val="16"/>
              </w:rPr>
            </w:pPr>
          </w:p>
        </w:tc>
        <w:tc>
          <w:tcPr>
            <w:tcW w:w="2885" w:type="pct"/>
            <w:gridSpan w:val="4"/>
            <w:tcBorders>
              <w:top w:val="nil"/>
              <w:left w:val="nil"/>
              <w:bottom w:val="single" w:sz="4" w:space="0" w:color="auto"/>
              <w:right w:val="single" w:sz="4" w:space="0" w:color="000000"/>
            </w:tcBorders>
            <w:vAlign w:val="center"/>
          </w:tcPr>
          <w:p w14:paraId="63083851" w14:textId="77777777" w:rsidR="00C1414D" w:rsidRDefault="00000000">
            <w:pPr>
              <w:spacing w:before="0"/>
              <w:rPr>
                <w:rFonts w:ascii="Calibri" w:eastAsia="Times New Roman" w:hAnsi="Calibri"/>
                <w:color w:val="000000"/>
                <w:sz w:val="16"/>
                <w:szCs w:val="16"/>
              </w:rPr>
            </w:pPr>
            <w:r>
              <w:rPr>
                <w:rFonts w:ascii="Calibri" w:eastAsia="Times New Roman" w:hAnsi="Calibri"/>
                <w:color w:val="000000"/>
                <w:sz w:val="16"/>
                <w:szCs w:val="16"/>
              </w:rPr>
              <w:t> </w:t>
            </w:r>
          </w:p>
        </w:tc>
        <w:tc>
          <w:tcPr>
            <w:tcW w:w="1536" w:type="pct"/>
            <w:gridSpan w:val="3"/>
            <w:tcBorders>
              <w:top w:val="nil"/>
              <w:left w:val="nil"/>
              <w:bottom w:val="single" w:sz="4" w:space="0" w:color="auto"/>
              <w:right w:val="nil"/>
            </w:tcBorders>
            <w:vAlign w:val="center"/>
          </w:tcPr>
          <w:p w14:paraId="4D6563CD" w14:textId="77777777" w:rsidR="00C1414D" w:rsidRDefault="00000000">
            <w:pPr>
              <w:spacing w:before="0"/>
              <w:rPr>
                <w:color w:val="000000"/>
                <w:sz w:val="16"/>
                <w:szCs w:val="16"/>
              </w:rPr>
            </w:pPr>
            <w:r>
              <w:rPr>
                <w:rFonts w:hint="eastAsia"/>
                <w:color w:val="000000"/>
                <w:sz w:val="16"/>
                <w:szCs w:val="16"/>
              </w:rPr>
              <w:t>*ARRI  LPL</w:t>
            </w:r>
          </w:p>
        </w:tc>
      </w:tr>
      <w:tr w:rsidR="00C1414D" w14:paraId="521019B9" w14:textId="77777777">
        <w:trPr>
          <w:trHeight w:val="300"/>
        </w:trPr>
        <w:tc>
          <w:tcPr>
            <w:tcW w:w="577" w:type="pct"/>
            <w:vMerge w:val="restart"/>
            <w:tcBorders>
              <w:top w:val="nil"/>
              <w:left w:val="nil"/>
              <w:bottom w:val="single" w:sz="4" w:space="0" w:color="000000"/>
              <w:right w:val="single" w:sz="4" w:space="0" w:color="auto"/>
            </w:tcBorders>
            <w:vAlign w:val="center"/>
          </w:tcPr>
          <w:p w14:paraId="6D6FF20D" w14:textId="77777777" w:rsidR="00C1414D" w:rsidRDefault="00000000">
            <w:pPr>
              <w:spacing w:before="0"/>
              <w:rPr>
                <w:b/>
                <w:bCs/>
                <w:color w:val="000000"/>
                <w:sz w:val="16"/>
                <w:szCs w:val="16"/>
              </w:rPr>
            </w:pPr>
            <w:r>
              <w:rPr>
                <w:rFonts w:hint="eastAsia"/>
                <w:b/>
                <w:bCs/>
                <w:color w:val="000000"/>
                <w:sz w:val="16"/>
                <w:szCs w:val="16"/>
              </w:rPr>
              <w:t>原生ISO</w:t>
            </w:r>
          </w:p>
        </w:tc>
        <w:tc>
          <w:tcPr>
            <w:tcW w:w="2511" w:type="pct"/>
            <w:gridSpan w:val="3"/>
            <w:tcBorders>
              <w:top w:val="nil"/>
              <w:left w:val="nil"/>
              <w:bottom w:val="single" w:sz="4" w:space="0" w:color="auto"/>
              <w:right w:val="nil"/>
            </w:tcBorders>
            <w:shd w:val="clear" w:color="000000" w:fill="F2F2F2"/>
            <w:noWrap/>
            <w:vAlign w:val="center"/>
          </w:tcPr>
          <w:p w14:paraId="7AA5CD43" w14:textId="77777777" w:rsidR="00C1414D" w:rsidRDefault="00000000">
            <w:pPr>
              <w:spacing w:before="0"/>
              <w:jc w:val="center"/>
              <w:rPr>
                <w:b/>
                <w:bCs/>
                <w:color w:val="000000"/>
                <w:sz w:val="16"/>
                <w:szCs w:val="16"/>
              </w:rPr>
            </w:pPr>
            <w:r>
              <w:rPr>
                <w:rFonts w:hint="eastAsia"/>
                <w:b/>
                <w:bCs/>
                <w:color w:val="000000"/>
                <w:sz w:val="16"/>
                <w:szCs w:val="16"/>
              </w:rPr>
              <w:t>双原生ISO</w:t>
            </w:r>
          </w:p>
        </w:tc>
        <w:tc>
          <w:tcPr>
            <w:tcW w:w="374" w:type="pct"/>
            <w:tcBorders>
              <w:top w:val="nil"/>
              <w:left w:val="nil"/>
              <w:bottom w:val="single" w:sz="4" w:space="0" w:color="auto"/>
              <w:right w:val="single" w:sz="4" w:space="0" w:color="auto"/>
            </w:tcBorders>
            <w:shd w:val="clear" w:color="000000" w:fill="F2F2F2"/>
            <w:vAlign w:val="center"/>
          </w:tcPr>
          <w:p w14:paraId="45C07CCC" w14:textId="77777777" w:rsidR="00C1414D" w:rsidRDefault="00000000">
            <w:pPr>
              <w:spacing w:before="0"/>
              <w:jc w:val="center"/>
              <w:rPr>
                <w:b/>
                <w:bCs/>
                <w:color w:val="000000"/>
                <w:sz w:val="16"/>
                <w:szCs w:val="16"/>
              </w:rPr>
            </w:pPr>
            <w:r>
              <w:rPr>
                <w:rFonts w:hint="eastAsia"/>
                <w:b/>
                <w:bCs/>
                <w:color w:val="000000"/>
                <w:sz w:val="16"/>
                <w:szCs w:val="16"/>
              </w:rPr>
              <w:t>最大</w:t>
            </w:r>
          </w:p>
        </w:tc>
        <w:tc>
          <w:tcPr>
            <w:tcW w:w="1536" w:type="pct"/>
            <w:gridSpan w:val="3"/>
            <w:tcBorders>
              <w:top w:val="nil"/>
              <w:left w:val="nil"/>
              <w:bottom w:val="single" w:sz="4" w:space="0" w:color="auto"/>
              <w:right w:val="nil"/>
            </w:tcBorders>
            <w:shd w:val="clear" w:color="000000" w:fill="F2F2F2"/>
            <w:vAlign w:val="center"/>
          </w:tcPr>
          <w:p w14:paraId="048088E3" w14:textId="77777777" w:rsidR="00C1414D" w:rsidRDefault="00000000">
            <w:pPr>
              <w:spacing w:before="0"/>
              <w:rPr>
                <w:color w:val="000000"/>
                <w:sz w:val="16"/>
                <w:szCs w:val="16"/>
              </w:rPr>
            </w:pPr>
            <w:r>
              <w:rPr>
                <w:rFonts w:hint="eastAsia"/>
                <w:color w:val="000000"/>
                <w:sz w:val="16"/>
                <w:szCs w:val="16"/>
              </w:rPr>
              <w:t> 高光（默认值）</w:t>
            </w:r>
          </w:p>
        </w:tc>
      </w:tr>
      <w:tr w:rsidR="00C1414D" w14:paraId="741B13D9" w14:textId="77777777">
        <w:trPr>
          <w:trHeight w:val="300"/>
        </w:trPr>
        <w:tc>
          <w:tcPr>
            <w:tcW w:w="577" w:type="pct"/>
            <w:vMerge/>
            <w:tcBorders>
              <w:top w:val="nil"/>
              <w:left w:val="nil"/>
              <w:bottom w:val="single" w:sz="4" w:space="0" w:color="000000"/>
              <w:right w:val="single" w:sz="4" w:space="0" w:color="auto"/>
            </w:tcBorders>
            <w:vAlign w:val="center"/>
          </w:tcPr>
          <w:p w14:paraId="4EB79CF5" w14:textId="77777777" w:rsidR="00C1414D" w:rsidRDefault="00C1414D">
            <w:pPr>
              <w:spacing w:before="0"/>
              <w:rPr>
                <w:b/>
                <w:bCs/>
                <w:color w:val="000000"/>
                <w:sz w:val="16"/>
                <w:szCs w:val="16"/>
              </w:rPr>
            </w:pPr>
          </w:p>
        </w:tc>
        <w:tc>
          <w:tcPr>
            <w:tcW w:w="1164" w:type="pct"/>
            <w:tcBorders>
              <w:top w:val="nil"/>
              <w:left w:val="nil"/>
              <w:bottom w:val="single" w:sz="4" w:space="0" w:color="auto"/>
              <w:right w:val="nil"/>
            </w:tcBorders>
            <w:noWrap/>
            <w:vAlign w:val="center"/>
          </w:tcPr>
          <w:p w14:paraId="750D392B" w14:textId="77777777" w:rsidR="00C1414D" w:rsidRDefault="00000000">
            <w:pPr>
              <w:spacing w:before="0"/>
              <w:rPr>
                <w:color w:val="000000"/>
                <w:sz w:val="16"/>
                <w:szCs w:val="16"/>
              </w:rPr>
            </w:pPr>
            <w:r>
              <w:rPr>
                <w:rFonts w:hint="eastAsia"/>
                <w:color w:val="000000"/>
                <w:sz w:val="16"/>
                <w:szCs w:val="16"/>
              </w:rPr>
              <w:t>5120(从1600起)</w:t>
            </w:r>
          </w:p>
        </w:tc>
        <w:tc>
          <w:tcPr>
            <w:tcW w:w="1346" w:type="pct"/>
            <w:gridSpan w:val="2"/>
            <w:tcBorders>
              <w:top w:val="nil"/>
              <w:left w:val="nil"/>
              <w:bottom w:val="single" w:sz="4" w:space="0" w:color="auto"/>
              <w:right w:val="nil"/>
            </w:tcBorders>
            <w:noWrap/>
            <w:vAlign w:val="center"/>
          </w:tcPr>
          <w:p w14:paraId="1757227B" w14:textId="77777777" w:rsidR="00C1414D" w:rsidRDefault="00000000">
            <w:pPr>
              <w:spacing w:before="0"/>
              <w:jc w:val="center"/>
              <w:rPr>
                <w:color w:val="000000"/>
                <w:sz w:val="16"/>
                <w:szCs w:val="16"/>
              </w:rPr>
            </w:pPr>
            <w:r>
              <w:rPr>
                <w:rFonts w:hint="eastAsia"/>
                <w:color w:val="000000"/>
                <w:sz w:val="16"/>
                <w:szCs w:val="16"/>
              </w:rPr>
              <w:t>800(1600以下)</w:t>
            </w:r>
          </w:p>
        </w:tc>
        <w:tc>
          <w:tcPr>
            <w:tcW w:w="374" w:type="pct"/>
            <w:tcBorders>
              <w:top w:val="nil"/>
              <w:left w:val="nil"/>
              <w:bottom w:val="single" w:sz="4" w:space="0" w:color="auto"/>
              <w:right w:val="single" w:sz="4" w:space="0" w:color="auto"/>
            </w:tcBorders>
            <w:vAlign w:val="center"/>
          </w:tcPr>
          <w:p w14:paraId="04D285E7" w14:textId="77777777" w:rsidR="00C1414D" w:rsidRDefault="00000000">
            <w:pPr>
              <w:spacing w:before="0"/>
              <w:jc w:val="center"/>
              <w:rPr>
                <w:color w:val="000000"/>
                <w:sz w:val="16"/>
                <w:szCs w:val="16"/>
              </w:rPr>
            </w:pPr>
            <w:r>
              <w:rPr>
                <w:color w:val="000000"/>
                <w:sz w:val="16"/>
                <w:szCs w:val="16"/>
              </w:rPr>
              <w:t>32000</w:t>
            </w:r>
          </w:p>
        </w:tc>
        <w:tc>
          <w:tcPr>
            <w:tcW w:w="1536" w:type="pct"/>
            <w:gridSpan w:val="3"/>
            <w:tcBorders>
              <w:top w:val="nil"/>
              <w:left w:val="nil"/>
              <w:bottom w:val="single" w:sz="4" w:space="0" w:color="auto"/>
              <w:right w:val="nil"/>
            </w:tcBorders>
            <w:vAlign w:val="center"/>
          </w:tcPr>
          <w:p w14:paraId="1B67B1C2" w14:textId="77777777" w:rsidR="00C1414D" w:rsidRDefault="00000000">
            <w:pPr>
              <w:spacing w:before="0"/>
              <w:rPr>
                <w:color w:val="000000"/>
                <w:sz w:val="16"/>
                <w:szCs w:val="16"/>
              </w:rPr>
            </w:pPr>
            <w:r>
              <w:rPr>
                <w:color w:val="000000"/>
                <w:sz w:val="16"/>
                <w:szCs w:val="16"/>
              </w:rPr>
              <w:t>6</w:t>
            </w:r>
            <w:r>
              <w:rPr>
                <w:rFonts w:hint="eastAsia"/>
                <w:color w:val="000000"/>
                <w:sz w:val="16"/>
                <w:szCs w:val="16"/>
              </w:rPr>
              <w:t>.</w:t>
            </w:r>
            <w:r>
              <w:rPr>
                <w:color w:val="000000"/>
                <w:sz w:val="16"/>
                <w:szCs w:val="16"/>
              </w:rPr>
              <w:t>0</w:t>
            </w:r>
          </w:p>
        </w:tc>
      </w:tr>
      <w:tr w:rsidR="00C1414D" w14:paraId="57190C54" w14:textId="77777777">
        <w:trPr>
          <w:trHeight w:val="300"/>
        </w:trPr>
        <w:tc>
          <w:tcPr>
            <w:tcW w:w="577" w:type="pct"/>
            <w:tcBorders>
              <w:top w:val="nil"/>
              <w:left w:val="nil"/>
              <w:bottom w:val="single" w:sz="4" w:space="0" w:color="auto"/>
              <w:right w:val="single" w:sz="4" w:space="0" w:color="auto"/>
            </w:tcBorders>
            <w:vAlign w:val="center"/>
          </w:tcPr>
          <w:p w14:paraId="4DD56AC3" w14:textId="77777777" w:rsidR="00C1414D" w:rsidRDefault="00000000">
            <w:pPr>
              <w:spacing w:before="0"/>
              <w:rPr>
                <w:b/>
                <w:bCs/>
                <w:color w:val="000000"/>
                <w:sz w:val="16"/>
                <w:szCs w:val="16"/>
              </w:rPr>
            </w:pPr>
            <w:r>
              <w:rPr>
                <w:rFonts w:hint="eastAsia"/>
                <w:b/>
                <w:bCs/>
                <w:color w:val="000000"/>
                <w:sz w:val="16"/>
                <w:szCs w:val="16"/>
              </w:rPr>
              <w:t>宽容度</w:t>
            </w:r>
          </w:p>
        </w:tc>
        <w:tc>
          <w:tcPr>
            <w:tcW w:w="2885" w:type="pct"/>
            <w:gridSpan w:val="4"/>
            <w:tcBorders>
              <w:top w:val="nil"/>
              <w:left w:val="nil"/>
              <w:bottom w:val="single" w:sz="4" w:space="0" w:color="auto"/>
              <w:right w:val="single" w:sz="4" w:space="0" w:color="000000"/>
            </w:tcBorders>
            <w:noWrap/>
            <w:vAlign w:val="center"/>
          </w:tcPr>
          <w:p w14:paraId="0F6D8925" w14:textId="77777777" w:rsidR="00C1414D" w:rsidRDefault="00000000">
            <w:pPr>
              <w:spacing w:before="0"/>
              <w:rPr>
                <w:color w:val="000000"/>
                <w:sz w:val="16"/>
                <w:szCs w:val="16"/>
              </w:rPr>
            </w:pPr>
            <w:r>
              <w:rPr>
                <w:rFonts w:hint="eastAsia"/>
                <w:color w:val="000000"/>
                <w:sz w:val="16"/>
                <w:szCs w:val="16"/>
              </w:rPr>
              <w:t>&gt;14档</w:t>
            </w:r>
          </w:p>
        </w:tc>
        <w:tc>
          <w:tcPr>
            <w:tcW w:w="1536" w:type="pct"/>
            <w:gridSpan w:val="3"/>
            <w:tcBorders>
              <w:top w:val="nil"/>
              <w:left w:val="nil"/>
              <w:bottom w:val="single" w:sz="4" w:space="0" w:color="auto"/>
              <w:right w:val="nil"/>
            </w:tcBorders>
            <w:vAlign w:val="center"/>
          </w:tcPr>
          <w:p w14:paraId="7832FCCC" w14:textId="77777777" w:rsidR="00C1414D" w:rsidRDefault="00000000">
            <w:pPr>
              <w:spacing w:before="0"/>
              <w:rPr>
                <w:color w:val="000000"/>
                <w:sz w:val="16"/>
                <w:szCs w:val="16"/>
              </w:rPr>
            </w:pPr>
            <w:r>
              <w:rPr>
                <w:rFonts w:hint="eastAsia"/>
                <w:color w:val="000000"/>
                <w:sz w:val="16"/>
                <w:szCs w:val="16"/>
              </w:rPr>
              <w:t> </w:t>
            </w:r>
          </w:p>
        </w:tc>
      </w:tr>
      <w:tr w:rsidR="00C1414D" w14:paraId="7A6A1BE4" w14:textId="77777777">
        <w:trPr>
          <w:trHeight w:val="300"/>
        </w:trPr>
        <w:tc>
          <w:tcPr>
            <w:tcW w:w="577" w:type="pct"/>
            <w:vMerge w:val="restart"/>
            <w:tcBorders>
              <w:top w:val="nil"/>
              <w:left w:val="nil"/>
              <w:right w:val="single" w:sz="4" w:space="0" w:color="auto"/>
            </w:tcBorders>
            <w:vAlign w:val="center"/>
          </w:tcPr>
          <w:p w14:paraId="76FAD3D8" w14:textId="77777777" w:rsidR="00C1414D" w:rsidRDefault="00000000">
            <w:pPr>
              <w:spacing w:before="0"/>
              <w:rPr>
                <w:b/>
                <w:bCs/>
                <w:color w:val="000000"/>
                <w:sz w:val="16"/>
                <w:szCs w:val="16"/>
              </w:rPr>
            </w:pPr>
            <w:r>
              <w:rPr>
                <w:rFonts w:hint="eastAsia"/>
                <w:b/>
                <w:bCs/>
                <w:color w:val="000000"/>
                <w:sz w:val="16"/>
                <w:szCs w:val="16"/>
              </w:rPr>
              <w:t>全幅模式</w:t>
            </w:r>
          </w:p>
        </w:tc>
        <w:tc>
          <w:tcPr>
            <w:tcW w:w="1164" w:type="pct"/>
            <w:tcBorders>
              <w:top w:val="nil"/>
              <w:left w:val="single" w:sz="4" w:space="0" w:color="auto"/>
              <w:bottom w:val="nil"/>
              <w:right w:val="nil"/>
            </w:tcBorders>
            <w:vAlign w:val="center"/>
          </w:tcPr>
          <w:p w14:paraId="0F9E03CD" w14:textId="77777777" w:rsidR="00C1414D" w:rsidRDefault="00000000">
            <w:pPr>
              <w:spacing w:before="0"/>
              <w:rPr>
                <w:color w:val="000000"/>
                <w:sz w:val="16"/>
                <w:szCs w:val="16"/>
              </w:rPr>
            </w:pPr>
            <w:r>
              <w:rPr>
                <w:rFonts w:hint="eastAsia"/>
                <w:color w:val="000000"/>
                <w:sz w:val="16"/>
                <w:szCs w:val="16"/>
              </w:rPr>
              <w:t>FF 6K OG</w:t>
            </w:r>
          </w:p>
        </w:tc>
        <w:tc>
          <w:tcPr>
            <w:tcW w:w="1346" w:type="pct"/>
            <w:gridSpan w:val="2"/>
            <w:tcBorders>
              <w:top w:val="nil"/>
              <w:left w:val="nil"/>
              <w:bottom w:val="nil"/>
              <w:right w:val="nil"/>
            </w:tcBorders>
            <w:vAlign w:val="center"/>
          </w:tcPr>
          <w:p w14:paraId="3C048C64" w14:textId="77777777" w:rsidR="00C1414D" w:rsidRDefault="00000000">
            <w:pPr>
              <w:spacing w:before="0"/>
              <w:rPr>
                <w:color w:val="000000"/>
                <w:sz w:val="16"/>
                <w:szCs w:val="16"/>
              </w:rPr>
            </w:pPr>
            <w:r>
              <w:rPr>
                <w:rFonts w:hint="eastAsia"/>
                <w:color w:val="000000"/>
                <w:sz w:val="16"/>
                <w:szCs w:val="16"/>
              </w:rPr>
              <w:t>6016x3984, 0.2~48fps</w:t>
            </w:r>
          </w:p>
        </w:tc>
        <w:tc>
          <w:tcPr>
            <w:tcW w:w="374" w:type="pct"/>
            <w:tcBorders>
              <w:top w:val="nil"/>
              <w:left w:val="nil"/>
              <w:bottom w:val="nil"/>
              <w:right w:val="single" w:sz="4" w:space="0" w:color="auto"/>
            </w:tcBorders>
            <w:vAlign w:val="center"/>
          </w:tcPr>
          <w:p w14:paraId="158AA5A8" w14:textId="77777777" w:rsidR="00C1414D" w:rsidRDefault="00C1414D">
            <w:pPr>
              <w:spacing w:before="0"/>
              <w:jc w:val="both"/>
              <w:rPr>
                <w:color w:val="000000"/>
                <w:sz w:val="16"/>
                <w:szCs w:val="16"/>
              </w:rPr>
            </w:pPr>
          </w:p>
        </w:tc>
        <w:tc>
          <w:tcPr>
            <w:tcW w:w="1536" w:type="pct"/>
            <w:gridSpan w:val="3"/>
            <w:tcBorders>
              <w:top w:val="nil"/>
              <w:left w:val="nil"/>
              <w:bottom w:val="nil"/>
              <w:right w:val="nil"/>
            </w:tcBorders>
            <w:vAlign w:val="center"/>
          </w:tcPr>
          <w:p w14:paraId="0301E2E5" w14:textId="77777777" w:rsidR="00C1414D" w:rsidRDefault="00000000">
            <w:pPr>
              <w:spacing w:before="0"/>
              <w:rPr>
                <w:color w:val="000000"/>
                <w:sz w:val="16"/>
                <w:szCs w:val="16"/>
              </w:rPr>
            </w:pPr>
            <w:r>
              <w:rPr>
                <w:rFonts w:hint="eastAsia"/>
                <w:color w:val="000000"/>
                <w:sz w:val="16"/>
                <w:szCs w:val="16"/>
              </w:rPr>
              <w:t>感光尺寸：36x2</w:t>
            </w:r>
            <w:r>
              <w:rPr>
                <w:color w:val="000000"/>
                <w:sz w:val="16"/>
                <w:szCs w:val="16"/>
              </w:rPr>
              <w:t>4</w:t>
            </w:r>
            <w:r>
              <w:rPr>
                <w:rFonts w:hint="eastAsia"/>
                <w:color w:val="000000"/>
                <w:sz w:val="16"/>
                <w:szCs w:val="16"/>
              </w:rPr>
              <w:t>mm, ø 43.</w:t>
            </w:r>
            <w:r>
              <w:rPr>
                <w:color w:val="000000"/>
                <w:sz w:val="16"/>
                <w:szCs w:val="16"/>
              </w:rPr>
              <w:t>3</w:t>
            </w:r>
            <w:r>
              <w:rPr>
                <w:rFonts w:hint="eastAsia"/>
                <w:color w:val="000000"/>
                <w:sz w:val="16"/>
                <w:szCs w:val="16"/>
              </w:rPr>
              <w:t>mm</w:t>
            </w:r>
          </w:p>
        </w:tc>
      </w:tr>
      <w:tr w:rsidR="00C1414D" w14:paraId="34D75762" w14:textId="77777777">
        <w:trPr>
          <w:trHeight w:val="300"/>
        </w:trPr>
        <w:tc>
          <w:tcPr>
            <w:tcW w:w="577" w:type="pct"/>
            <w:vMerge/>
            <w:tcBorders>
              <w:left w:val="nil"/>
              <w:right w:val="single" w:sz="4" w:space="0" w:color="auto"/>
            </w:tcBorders>
            <w:vAlign w:val="center"/>
          </w:tcPr>
          <w:p w14:paraId="53BCFC94" w14:textId="77777777" w:rsidR="00C1414D" w:rsidRDefault="00C1414D">
            <w:pPr>
              <w:spacing w:before="0"/>
              <w:rPr>
                <w:b/>
                <w:bCs/>
                <w:color w:val="000000"/>
                <w:sz w:val="16"/>
                <w:szCs w:val="16"/>
              </w:rPr>
            </w:pPr>
          </w:p>
        </w:tc>
        <w:tc>
          <w:tcPr>
            <w:tcW w:w="1164" w:type="pct"/>
            <w:tcBorders>
              <w:top w:val="nil"/>
              <w:left w:val="single" w:sz="4" w:space="0" w:color="auto"/>
              <w:bottom w:val="nil"/>
              <w:right w:val="nil"/>
            </w:tcBorders>
            <w:vAlign w:val="center"/>
          </w:tcPr>
          <w:p w14:paraId="1432A930" w14:textId="77777777" w:rsidR="00C1414D" w:rsidRDefault="00000000">
            <w:pPr>
              <w:spacing w:before="0"/>
              <w:rPr>
                <w:color w:val="000000"/>
                <w:sz w:val="16"/>
                <w:szCs w:val="16"/>
              </w:rPr>
            </w:pPr>
            <w:r>
              <w:rPr>
                <w:rFonts w:hint="eastAsia"/>
                <w:color w:val="000000"/>
                <w:sz w:val="16"/>
                <w:szCs w:val="16"/>
              </w:rPr>
              <w:t xml:space="preserve">FF 6K </w:t>
            </w:r>
            <w:r>
              <w:rPr>
                <w:color w:val="000000"/>
                <w:sz w:val="16"/>
                <w:szCs w:val="16"/>
              </w:rPr>
              <w:t>17:9</w:t>
            </w:r>
          </w:p>
        </w:tc>
        <w:tc>
          <w:tcPr>
            <w:tcW w:w="1346" w:type="pct"/>
            <w:gridSpan w:val="2"/>
            <w:tcBorders>
              <w:top w:val="nil"/>
              <w:left w:val="nil"/>
              <w:bottom w:val="nil"/>
              <w:right w:val="nil"/>
            </w:tcBorders>
            <w:vAlign w:val="center"/>
          </w:tcPr>
          <w:p w14:paraId="76914DBB" w14:textId="77777777" w:rsidR="00C1414D" w:rsidRDefault="00000000">
            <w:pPr>
              <w:spacing w:before="0"/>
              <w:rPr>
                <w:color w:val="000000"/>
                <w:sz w:val="16"/>
                <w:szCs w:val="16"/>
              </w:rPr>
            </w:pPr>
            <w:r>
              <w:rPr>
                <w:rFonts w:hint="eastAsia"/>
                <w:color w:val="000000"/>
                <w:sz w:val="16"/>
                <w:szCs w:val="16"/>
              </w:rPr>
              <w:t>6016x3172, 0.2~60fps</w:t>
            </w:r>
          </w:p>
        </w:tc>
        <w:tc>
          <w:tcPr>
            <w:tcW w:w="374" w:type="pct"/>
            <w:tcBorders>
              <w:top w:val="nil"/>
              <w:left w:val="nil"/>
              <w:bottom w:val="nil"/>
              <w:right w:val="single" w:sz="4" w:space="0" w:color="auto"/>
            </w:tcBorders>
            <w:vAlign w:val="center"/>
          </w:tcPr>
          <w:p w14:paraId="3F600116" w14:textId="77777777" w:rsidR="00C1414D" w:rsidRDefault="00C1414D">
            <w:pPr>
              <w:spacing w:before="0"/>
              <w:jc w:val="both"/>
              <w:rPr>
                <w:color w:val="000000"/>
                <w:sz w:val="16"/>
                <w:szCs w:val="16"/>
              </w:rPr>
            </w:pPr>
          </w:p>
        </w:tc>
        <w:tc>
          <w:tcPr>
            <w:tcW w:w="1536" w:type="pct"/>
            <w:gridSpan w:val="3"/>
            <w:tcBorders>
              <w:top w:val="nil"/>
              <w:left w:val="nil"/>
              <w:bottom w:val="nil"/>
              <w:right w:val="nil"/>
            </w:tcBorders>
            <w:vAlign w:val="center"/>
          </w:tcPr>
          <w:p w14:paraId="61167019" w14:textId="77777777" w:rsidR="00C1414D" w:rsidRDefault="00000000">
            <w:pPr>
              <w:spacing w:before="0"/>
              <w:rPr>
                <w:color w:val="000000"/>
                <w:sz w:val="16"/>
                <w:szCs w:val="16"/>
              </w:rPr>
            </w:pPr>
            <w:r>
              <w:rPr>
                <w:rFonts w:hint="eastAsia"/>
                <w:color w:val="000000"/>
                <w:sz w:val="16"/>
                <w:szCs w:val="16"/>
              </w:rPr>
              <w:t>感光尺寸：36x19.1mm, ø 41.0mm</w:t>
            </w:r>
          </w:p>
        </w:tc>
      </w:tr>
      <w:tr w:rsidR="00C1414D" w14:paraId="6BA02EFE" w14:textId="77777777">
        <w:trPr>
          <w:trHeight w:val="300"/>
        </w:trPr>
        <w:tc>
          <w:tcPr>
            <w:tcW w:w="577" w:type="pct"/>
            <w:vMerge/>
            <w:tcBorders>
              <w:left w:val="nil"/>
              <w:right w:val="single" w:sz="4" w:space="0" w:color="auto"/>
            </w:tcBorders>
            <w:vAlign w:val="center"/>
          </w:tcPr>
          <w:p w14:paraId="44401E72" w14:textId="77777777" w:rsidR="00C1414D" w:rsidRDefault="00C1414D">
            <w:pPr>
              <w:spacing w:before="0"/>
              <w:rPr>
                <w:b/>
                <w:bCs/>
                <w:color w:val="000000"/>
                <w:sz w:val="16"/>
                <w:szCs w:val="16"/>
              </w:rPr>
            </w:pPr>
          </w:p>
        </w:tc>
        <w:tc>
          <w:tcPr>
            <w:tcW w:w="1164" w:type="pct"/>
            <w:tcBorders>
              <w:top w:val="nil"/>
              <w:left w:val="nil"/>
              <w:bottom w:val="nil"/>
              <w:right w:val="nil"/>
            </w:tcBorders>
            <w:vAlign w:val="center"/>
          </w:tcPr>
          <w:p w14:paraId="6ADCDF11" w14:textId="77777777" w:rsidR="00C1414D" w:rsidRDefault="00000000">
            <w:pPr>
              <w:spacing w:before="0"/>
              <w:rPr>
                <w:color w:val="000000"/>
                <w:sz w:val="16"/>
                <w:szCs w:val="16"/>
              </w:rPr>
            </w:pPr>
            <w:r>
              <w:rPr>
                <w:rFonts w:hint="eastAsia"/>
                <w:color w:val="000000"/>
                <w:sz w:val="16"/>
                <w:szCs w:val="16"/>
              </w:rPr>
              <w:t xml:space="preserve">FF 6K </w:t>
            </w:r>
            <w:r>
              <w:rPr>
                <w:color w:val="000000"/>
                <w:sz w:val="16"/>
                <w:szCs w:val="16"/>
              </w:rPr>
              <w:t>2.4:1</w:t>
            </w:r>
          </w:p>
        </w:tc>
        <w:tc>
          <w:tcPr>
            <w:tcW w:w="1346" w:type="pct"/>
            <w:gridSpan w:val="2"/>
            <w:tcBorders>
              <w:top w:val="nil"/>
              <w:left w:val="nil"/>
              <w:bottom w:val="nil"/>
              <w:right w:val="nil"/>
            </w:tcBorders>
            <w:vAlign w:val="center"/>
          </w:tcPr>
          <w:p w14:paraId="36667F58" w14:textId="77777777" w:rsidR="00C1414D" w:rsidRDefault="00000000">
            <w:pPr>
              <w:spacing w:before="0"/>
              <w:rPr>
                <w:color w:val="000000"/>
                <w:sz w:val="16"/>
                <w:szCs w:val="16"/>
              </w:rPr>
            </w:pPr>
            <w:r>
              <w:rPr>
                <w:rFonts w:hint="eastAsia"/>
                <w:color w:val="000000"/>
                <w:sz w:val="16"/>
                <w:szCs w:val="16"/>
              </w:rPr>
              <w:t>6016x2520, 0.2~75fps</w:t>
            </w:r>
          </w:p>
        </w:tc>
        <w:tc>
          <w:tcPr>
            <w:tcW w:w="374" w:type="pct"/>
            <w:tcBorders>
              <w:top w:val="nil"/>
              <w:left w:val="nil"/>
              <w:bottom w:val="nil"/>
              <w:right w:val="single" w:sz="4" w:space="0" w:color="auto"/>
            </w:tcBorders>
            <w:vAlign w:val="center"/>
          </w:tcPr>
          <w:p w14:paraId="153029AA" w14:textId="77777777" w:rsidR="00C1414D" w:rsidRDefault="00C1414D">
            <w:pPr>
              <w:spacing w:before="0"/>
              <w:jc w:val="both"/>
              <w:rPr>
                <w:color w:val="000000"/>
                <w:sz w:val="16"/>
                <w:szCs w:val="16"/>
              </w:rPr>
            </w:pPr>
          </w:p>
        </w:tc>
        <w:tc>
          <w:tcPr>
            <w:tcW w:w="1536" w:type="pct"/>
            <w:gridSpan w:val="3"/>
            <w:tcBorders>
              <w:top w:val="nil"/>
              <w:left w:val="nil"/>
              <w:bottom w:val="nil"/>
              <w:right w:val="nil"/>
            </w:tcBorders>
            <w:vAlign w:val="center"/>
          </w:tcPr>
          <w:p w14:paraId="73BB184D" w14:textId="77777777" w:rsidR="00C1414D" w:rsidRDefault="00000000">
            <w:pPr>
              <w:spacing w:before="0"/>
              <w:rPr>
                <w:color w:val="000000"/>
                <w:sz w:val="16"/>
                <w:szCs w:val="16"/>
              </w:rPr>
            </w:pPr>
            <w:r>
              <w:rPr>
                <w:rFonts w:hint="eastAsia"/>
                <w:color w:val="000000"/>
                <w:sz w:val="16"/>
                <w:szCs w:val="16"/>
              </w:rPr>
              <w:t>感光尺寸：36x15.2mm, ø 39.1mm</w:t>
            </w:r>
          </w:p>
        </w:tc>
      </w:tr>
      <w:tr w:rsidR="00C1414D" w14:paraId="5F325193" w14:textId="77777777">
        <w:trPr>
          <w:trHeight w:val="300"/>
        </w:trPr>
        <w:tc>
          <w:tcPr>
            <w:tcW w:w="577" w:type="pct"/>
            <w:vMerge/>
            <w:tcBorders>
              <w:left w:val="nil"/>
              <w:right w:val="single" w:sz="4" w:space="0" w:color="auto"/>
            </w:tcBorders>
            <w:vAlign w:val="center"/>
          </w:tcPr>
          <w:p w14:paraId="7B37AB33" w14:textId="77777777" w:rsidR="00C1414D" w:rsidRDefault="00C1414D">
            <w:pPr>
              <w:spacing w:before="0"/>
              <w:rPr>
                <w:b/>
                <w:bCs/>
                <w:color w:val="000000"/>
                <w:sz w:val="16"/>
                <w:szCs w:val="16"/>
              </w:rPr>
            </w:pPr>
          </w:p>
        </w:tc>
        <w:tc>
          <w:tcPr>
            <w:tcW w:w="1164" w:type="pct"/>
            <w:tcBorders>
              <w:top w:val="nil"/>
              <w:left w:val="single" w:sz="4" w:space="0" w:color="auto"/>
              <w:bottom w:val="nil"/>
              <w:right w:val="nil"/>
            </w:tcBorders>
            <w:vAlign w:val="center"/>
          </w:tcPr>
          <w:p w14:paraId="21AFB725" w14:textId="77777777" w:rsidR="00C1414D" w:rsidRDefault="00000000">
            <w:pPr>
              <w:spacing w:before="0"/>
              <w:rPr>
                <w:color w:val="000000"/>
                <w:sz w:val="16"/>
                <w:szCs w:val="16"/>
              </w:rPr>
            </w:pPr>
            <w:r>
              <w:rPr>
                <w:rFonts w:hint="eastAsia"/>
                <w:color w:val="000000"/>
                <w:sz w:val="16"/>
                <w:szCs w:val="16"/>
              </w:rPr>
              <w:t>FF</w:t>
            </w:r>
            <w:r>
              <w:rPr>
                <w:color w:val="000000"/>
                <w:sz w:val="16"/>
                <w:szCs w:val="16"/>
              </w:rPr>
              <w:t xml:space="preserve"> 5.7K 3</w:t>
            </w:r>
            <w:r>
              <w:rPr>
                <w:rFonts w:hint="eastAsia"/>
                <w:color w:val="000000"/>
                <w:sz w:val="16"/>
                <w:szCs w:val="16"/>
              </w:rPr>
              <w:t>:</w:t>
            </w:r>
            <w:r>
              <w:rPr>
                <w:color w:val="000000"/>
                <w:sz w:val="16"/>
                <w:szCs w:val="16"/>
              </w:rPr>
              <w:t>2</w:t>
            </w:r>
          </w:p>
        </w:tc>
        <w:tc>
          <w:tcPr>
            <w:tcW w:w="1346" w:type="pct"/>
            <w:gridSpan w:val="2"/>
            <w:tcBorders>
              <w:top w:val="nil"/>
              <w:left w:val="nil"/>
              <w:bottom w:val="nil"/>
              <w:right w:val="nil"/>
            </w:tcBorders>
            <w:vAlign w:val="center"/>
          </w:tcPr>
          <w:p w14:paraId="6D11C468" w14:textId="77777777" w:rsidR="00C1414D" w:rsidRDefault="00000000">
            <w:pPr>
              <w:spacing w:before="0"/>
              <w:rPr>
                <w:color w:val="000000"/>
                <w:sz w:val="16"/>
                <w:szCs w:val="16"/>
              </w:rPr>
            </w:pPr>
            <w:r>
              <w:rPr>
                <w:rFonts w:hint="eastAsia"/>
                <w:color w:val="000000"/>
                <w:sz w:val="16"/>
                <w:szCs w:val="16"/>
              </w:rPr>
              <w:t>5</w:t>
            </w:r>
            <w:r>
              <w:rPr>
                <w:color w:val="000000"/>
                <w:sz w:val="16"/>
                <w:szCs w:val="16"/>
              </w:rPr>
              <w:t>760x3700, 0.2~50fps</w:t>
            </w:r>
          </w:p>
        </w:tc>
        <w:tc>
          <w:tcPr>
            <w:tcW w:w="374" w:type="pct"/>
            <w:tcBorders>
              <w:top w:val="nil"/>
              <w:left w:val="nil"/>
              <w:bottom w:val="nil"/>
              <w:right w:val="single" w:sz="4" w:space="0" w:color="auto"/>
            </w:tcBorders>
            <w:vAlign w:val="center"/>
          </w:tcPr>
          <w:p w14:paraId="5DA8ABF0" w14:textId="77777777" w:rsidR="00C1414D" w:rsidRDefault="00C1414D">
            <w:pPr>
              <w:spacing w:before="0"/>
              <w:jc w:val="both"/>
              <w:rPr>
                <w:color w:val="000000"/>
                <w:sz w:val="16"/>
                <w:szCs w:val="16"/>
              </w:rPr>
            </w:pPr>
          </w:p>
        </w:tc>
        <w:tc>
          <w:tcPr>
            <w:tcW w:w="1536" w:type="pct"/>
            <w:gridSpan w:val="3"/>
            <w:tcBorders>
              <w:top w:val="nil"/>
              <w:left w:val="nil"/>
              <w:bottom w:val="nil"/>
              <w:right w:val="nil"/>
            </w:tcBorders>
            <w:vAlign w:val="center"/>
          </w:tcPr>
          <w:p w14:paraId="2AD8EE14" w14:textId="77777777" w:rsidR="00C1414D" w:rsidRDefault="00000000">
            <w:pPr>
              <w:spacing w:before="0"/>
              <w:rPr>
                <w:color w:val="000000"/>
                <w:sz w:val="16"/>
                <w:szCs w:val="16"/>
              </w:rPr>
            </w:pPr>
            <w:r>
              <w:rPr>
                <w:rFonts w:hint="eastAsia"/>
                <w:color w:val="000000"/>
                <w:sz w:val="16"/>
                <w:szCs w:val="16"/>
              </w:rPr>
              <w:t>感光尺寸：3</w:t>
            </w:r>
            <w:r>
              <w:rPr>
                <w:color w:val="000000"/>
                <w:sz w:val="16"/>
                <w:szCs w:val="16"/>
              </w:rPr>
              <w:t xml:space="preserve">4.5x22.2mm, </w:t>
            </w:r>
            <w:r>
              <w:rPr>
                <w:rFonts w:hint="eastAsia"/>
                <w:color w:val="000000"/>
                <w:sz w:val="16"/>
                <w:szCs w:val="16"/>
              </w:rPr>
              <w:t>ø</w:t>
            </w:r>
            <w:r>
              <w:rPr>
                <w:color w:val="000000"/>
                <w:sz w:val="16"/>
                <w:szCs w:val="16"/>
              </w:rPr>
              <w:t xml:space="preserve"> 41.0mm</w:t>
            </w:r>
          </w:p>
        </w:tc>
      </w:tr>
      <w:tr w:rsidR="00C1414D" w14:paraId="40FCE0DF" w14:textId="77777777">
        <w:trPr>
          <w:trHeight w:val="300"/>
        </w:trPr>
        <w:tc>
          <w:tcPr>
            <w:tcW w:w="577" w:type="pct"/>
            <w:vMerge/>
            <w:tcBorders>
              <w:left w:val="nil"/>
              <w:right w:val="single" w:sz="4" w:space="0" w:color="auto"/>
            </w:tcBorders>
            <w:vAlign w:val="center"/>
          </w:tcPr>
          <w:p w14:paraId="28706C37" w14:textId="77777777" w:rsidR="00C1414D" w:rsidRDefault="00C1414D">
            <w:pPr>
              <w:spacing w:before="0"/>
              <w:rPr>
                <w:b/>
                <w:bCs/>
                <w:color w:val="000000"/>
                <w:sz w:val="16"/>
                <w:szCs w:val="16"/>
              </w:rPr>
            </w:pPr>
          </w:p>
        </w:tc>
        <w:tc>
          <w:tcPr>
            <w:tcW w:w="1164" w:type="pct"/>
            <w:tcBorders>
              <w:top w:val="nil"/>
              <w:left w:val="single" w:sz="4" w:space="0" w:color="auto"/>
              <w:bottom w:val="nil"/>
              <w:right w:val="nil"/>
            </w:tcBorders>
            <w:vAlign w:val="center"/>
          </w:tcPr>
          <w:p w14:paraId="7BF43E76" w14:textId="77777777" w:rsidR="00C1414D" w:rsidRDefault="00000000">
            <w:pPr>
              <w:spacing w:before="0"/>
              <w:rPr>
                <w:color w:val="000000"/>
                <w:sz w:val="16"/>
                <w:szCs w:val="16"/>
              </w:rPr>
            </w:pPr>
            <w:r>
              <w:rPr>
                <w:rFonts w:hint="eastAsia"/>
                <w:color w:val="000000"/>
                <w:sz w:val="16"/>
                <w:szCs w:val="16"/>
              </w:rPr>
              <w:t xml:space="preserve">FF 6K </w:t>
            </w:r>
            <w:r>
              <w:rPr>
                <w:color w:val="000000"/>
                <w:sz w:val="16"/>
                <w:szCs w:val="16"/>
              </w:rPr>
              <w:t>U</w:t>
            </w:r>
            <w:r>
              <w:rPr>
                <w:rFonts w:hint="eastAsia"/>
                <w:color w:val="000000"/>
                <w:sz w:val="16"/>
                <w:szCs w:val="16"/>
              </w:rPr>
              <w:t>HD</w:t>
            </w:r>
          </w:p>
        </w:tc>
        <w:tc>
          <w:tcPr>
            <w:tcW w:w="1346" w:type="pct"/>
            <w:gridSpan w:val="2"/>
            <w:tcBorders>
              <w:top w:val="nil"/>
              <w:left w:val="nil"/>
              <w:bottom w:val="nil"/>
              <w:right w:val="nil"/>
            </w:tcBorders>
            <w:vAlign w:val="center"/>
          </w:tcPr>
          <w:p w14:paraId="640D35D1" w14:textId="77777777" w:rsidR="00C1414D" w:rsidRDefault="00000000">
            <w:pPr>
              <w:spacing w:before="0"/>
              <w:rPr>
                <w:color w:val="000000"/>
                <w:sz w:val="16"/>
                <w:szCs w:val="16"/>
              </w:rPr>
            </w:pPr>
            <w:r>
              <w:rPr>
                <w:rFonts w:hint="eastAsia"/>
                <w:color w:val="000000"/>
                <w:sz w:val="16"/>
                <w:szCs w:val="16"/>
              </w:rPr>
              <w:t>5760x3240, 0.2~58fps</w:t>
            </w:r>
          </w:p>
        </w:tc>
        <w:tc>
          <w:tcPr>
            <w:tcW w:w="374" w:type="pct"/>
            <w:tcBorders>
              <w:top w:val="nil"/>
              <w:left w:val="nil"/>
              <w:bottom w:val="nil"/>
              <w:right w:val="single" w:sz="4" w:space="0" w:color="auto"/>
            </w:tcBorders>
            <w:vAlign w:val="center"/>
          </w:tcPr>
          <w:p w14:paraId="69D683FE" w14:textId="77777777" w:rsidR="00C1414D" w:rsidRDefault="00C1414D">
            <w:pPr>
              <w:spacing w:before="0"/>
              <w:jc w:val="both"/>
              <w:rPr>
                <w:color w:val="000000"/>
                <w:sz w:val="16"/>
                <w:szCs w:val="16"/>
              </w:rPr>
            </w:pPr>
          </w:p>
        </w:tc>
        <w:tc>
          <w:tcPr>
            <w:tcW w:w="1536" w:type="pct"/>
            <w:gridSpan w:val="3"/>
            <w:tcBorders>
              <w:top w:val="nil"/>
              <w:left w:val="nil"/>
              <w:bottom w:val="nil"/>
              <w:right w:val="nil"/>
            </w:tcBorders>
            <w:vAlign w:val="center"/>
          </w:tcPr>
          <w:p w14:paraId="659284C8" w14:textId="77777777" w:rsidR="00C1414D" w:rsidRDefault="00000000">
            <w:pPr>
              <w:spacing w:before="0"/>
              <w:rPr>
                <w:color w:val="000000"/>
                <w:sz w:val="16"/>
                <w:szCs w:val="16"/>
              </w:rPr>
            </w:pPr>
            <w:r>
              <w:rPr>
                <w:rFonts w:hint="eastAsia"/>
                <w:color w:val="000000"/>
                <w:sz w:val="16"/>
                <w:szCs w:val="16"/>
              </w:rPr>
              <w:t>感光尺寸：34.5x19.4mm, ø</w:t>
            </w:r>
            <w:r>
              <w:rPr>
                <w:color w:val="000000"/>
                <w:sz w:val="16"/>
                <w:szCs w:val="16"/>
              </w:rPr>
              <w:t xml:space="preserve"> </w:t>
            </w:r>
            <w:r>
              <w:rPr>
                <w:rFonts w:hint="eastAsia"/>
                <w:color w:val="000000"/>
                <w:sz w:val="16"/>
                <w:szCs w:val="16"/>
              </w:rPr>
              <w:t>39.6 mm</w:t>
            </w:r>
          </w:p>
        </w:tc>
      </w:tr>
      <w:tr w:rsidR="00C1414D" w14:paraId="764CD104" w14:textId="77777777">
        <w:trPr>
          <w:trHeight w:val="300"/>
        </w:trPr>
        <w:tc>
          <w:tcPr>
            <w:tcW w:w="577" w:type="pct"/>
            <w:vMerge/>
            <w:tcBorders>
              <w:left w:val="nil"/>
              <w:right w:val="single" w:sz="4" w:space="0" w:color="auto"/>
            </w:tcBorders>
            <w:vAlign w:val="center"/>
          </w:tcPr>
          <w:p w14:paraId="404B9A49" w14:textId="77777777" w:rsidR="00C1414D" w:rsidRDefault="00C1414D">
            <w:pPr>
              <w:spacing w:before="0"/>
              <w:rPr>
                <w:b/>
                <w:bCs/>
                <w:color w:val="000000"/>
                <w:sz w:val="16"/>
                <w:szCs w:val="16"/>
              </w:rPr>
            </w:pPr>
          </w:p>
        </w:tc>
        <w:tc>
          <w:tcPr>
            <w:tcW w:w="1164" w:type="pct"/>
            <w:tcBorders>
              <w:top w:val="nil"/>
              <w:left w:val="single" w:sz="4" w:space="0" w:color="auto"/>
              <w:bottom w:val="nil"/>
              <w:right w:val="nil"/>
            </w:tcBorders>
            <w:vAlign w:val="center"/>
          </w:tcPr>
          <w:p w14:paraId="2F6AC31A" w14:textId="77777777" w:rsidR="00C1414D" w:rsidRDefault="00000000">
            <w:pPr>
              <w:spacing w:before="0"/>
              <w:rPr>
                <w:color w:val="000000"/>
                <w:sz w:val="16"/>
                <w:szCs w:val="16"/>
              </w:rPr>
            </w:pPr>
            <w:r>
              <w:rPr>
                <w:rFonts w:hint="eastAsia"/>
                <w:color w:val="000000"/>
                <w:sz w:val="16"/>
                <w:szCs w:val="16"/>
              </w:rPr>
              <w:t xml:space="preserve">FF </w:t>
            </w:r>
            <w:r>
              <w:rPr>
                <w:color w:val="000000"/>
                <w:sz w:val="16"/>
                <w:szCs w:val="16"/>
              </w:rPr>
              <w:t>5.7</w:t>
            </w:r>
            <w:r>
              <w:rPr>
                <w:rFonts w:hint="eastAsia"/>
                <w:color w:val="000000"/>
                <w:sz w:val="16"/>
                <w:szCs w:val="16"/>
              </w:rPr>
              <w:t xml:space="preserve">K </w:t>
            </w:r>
            <w:r>
              <w:rPr>
                <w:color w:val="000000"/>
                <w:sz w:val="16"/>
                <w:szCs w:val="16"/>
              </w:rPr>
              <w:t>2.4:1</w:t>
            </w:r>
          </w:p>
        </w:tc>
        <w:tc>
          <w:tcPr>
            <w:tcW w:w="1346" w:type="pct"/>
            <w:gridSpan w:val="2"/>
            <w:tcBorders>
              <w:top w:val="nil"/>
              <w:left w:val="nil"/>
              <w:bottom w:val="nil"/>
              <w:right w:val="nil"/>
            </w:tcBorders>
            <w:vAlign w:val="center"/>
          </w:tcPr>
          <w:p w14:paraId="2DCB9B75" w14:textId="77777777" w:rsidR="00C1414D" w:rsidRDefault="00000000">
            <w:pPr>
              <w:spacing w:before="0"/>
              <w:rPr>
                <w:color w:val="000000"/>
                <w:sz w:val="16"/>
                <w:szCs w:val="16"/>
              </w:rPr>
            </w:pPr>
            <w:r>
              <w:rPr>
                <w:rFonts w:hint="eastAsia"/>
                <w:color w:val="000000"/>
                <w:sz w:val="16"/>
                <w:szCs w:val="16"/>
              </w:rPr>
              <w:t>5760x2400, 0.2~75fps</w:t>
            </w:r>
          </w:p>
        </w:tc>
        <w:tc>
          <w:tcPr>
            <w:tcW w:w="374" w:type="pct"/>
            <w:tcBorders>
              <w:top w:val="nil"/>
              <w:left w:val="nil"/>
              <w:bottom w:val="nil"/>
              <w:right w:val="single" w:sz="4" w:space="0" w:color="auto"/>
            </w:tcBorders>
            <w:vAlign w:val="center"/>
          </w:tcPr>
          <w:p w14:paraId="77179744" w14:textId="77777777" w:rsidR="00C1414D" w:rsidRDefault="00C1414D">
            <w:pPr>
              <w:spacing w:before="0"/>
              <w:jc w:val="both"/>
              <w:rPr>
                <w:color w:val="000000"/>
                <w:sz w:val="16"/>
                <w:szCs w:val="16"/>
              </w:rPr>
            </w:pPr>
          </w:p>
        </w:tc>
        <w:tc>
          <w:tcPr>
            <w:tcW w:w="1536" w:type="pct"/>
            <w:gridSpan w:val="3"/>
            <w:tcBorders>
              <w:top w:val="nil"/>
              <w:left w:val="nil"/>
              <w:bottom w:val="nil"/>
              <w:right w:val="nil"/>
            </w:tcBorders>
            <w:vAlign w:val="center"/>
          </w:tcPr>
          <w:p w14:paraId="5F12FBA5" w14:textId="77777777" w:rsidR="00C1414D" w:rsidRDefault="00000000">
            <w:pPr>
              <w:spacing w:before="0"/>
              <w:rPr>
                <w:color w:val="000000"/>
                <w:sz w:val="16"/>
                <w:szCs w:val="16"/>
              </w:rPr>
            </w:pPr>
            <w:r>
              <w:rPr>
                <w:rFonts w:hint="eastAsia"/>
                <w:color w:val="000000"/>
                <w:sz w:val="16"/>
                <w:szCs w:val="16"/>
              </w:rPr>
              <w:t>感光尺寸：34.5x14.4mm, ø 37.4mm</w:t>
            </w:r>
          </w:p>
        </w:tc>
      </w:tr>
      <w:tr w:rsidR="00C1414D" w14:paraId="7478C529" w14:textId="77777777">
        <w:trPr>
          <w:trHeight w:val="300"/>
        </w:trPr>
        <w:tc>
          <w:tcPr>
            <w:tcW w:w="577" w:type="pct"/>
            <w:vMerge/>
            <w:tcBorders>
              <w:left w:val="nil"/>
              <w:right w:val="single" w:sz="4" w:space="0" w:color="auto"/>
            </w:tcBorders>
            <w:vAlign w:val="center"/>
          </w:tcPr>
          <w:p w14:paraId="7BFB6BC1" w14:textId="77777777" w:rsidR="00C1414D" w:rsidRDefault="00C1414D">
            <w:pPr>
              <w:spacing w:before="0"/>
              <w:rPr>
                <w:b/>
                <w:bCs/>
                <w:color w:val="000000"/>
                <w:sz w:val="16"/>
                <w:szCs w:val="16"/>
              </w:rPr>
            </w:pPr>
          </w:p>
        </w:tc>
        <w:tc>
          <w:tcPr>
            <w:tcW w:w="1164" w:type="pct"/>
            <w:tcBorders>
              <w:top w:val="nil"/>
              <w:left w:val="single" w:sz="4" w:space="0" w:color="auto"/>
              <w:bottom w:val="nil"/>
              <w:right w:val="nil"/>
            </w:tcBorders>
            <w:vAlign w:val="center"/>
          </w:tcPr>
          <w:p w14:paraId="7761BB21" w14:textId="77777777" w:rsidR="00C1414D" w:rsidRDefault="00000000">
            <w:pPr>
              <w:spacing w:before="0"/>
              <w:rPr>
                <w:color w:val="000000"/>
                <w:sz w:val="16"/>
                <w:szCs w:val="16"/>
              </w:rPr>
            </w:pPr>
            <w:r>
              <w:rPr>
                <w:rFonts w:hint="eastAsia"/>
                <w:color w:val="000000"/>
                <w:sz w:val="16"/>
                <w:szCs w:val="16"/>
              </w:rPr>
              <w:t xml:space="preserve">FF </w:t>
            </w:r>
            <w:r>
              <w:rPr>
                <w:color w:val="000000"/>
                <w:sz w:val="16"/>
                <w:szCs w:val="16"/>
              </w:rPr>
              <w:t>5K 4:3</w:t>
            </w:r>
          </w:p>
        </w:tc>
        <w:tc>
          <w:tcPr>
            <w:tcW w:w="1346" w:type="pct"/>
            <w:gridSpan w:val="2"/>
            <w:tcBorders>
              <w:top w:val="nil"/>
              <w:left w:val="nil"/>
              <w:bottom w:val="nil"/>
              <w:right w:val="nil"/>
            </w:tcBorders>
            <w:vAlign w:val="center"/>
          </w:tcPr>
          <w:p w14:paraId="7B54D01B" w14:textId="77777777" w:rsidR="00C1414D" w:rsidRDefault="00000000">
            <w:pPr>
              <w:spacing w:before="0"/>
              <w:rPr>
                <w:color w:val="000000"/>
                <w:sz w:val="16"/>
                <w:szCs w:val="16"/>
              </w:rPr>
            </w:pPr>
            <w:r>
              <w:rPr>
                <w:rFonts w:hint="eastAsia"/>
                <w:color w:val="000000"/>
                <w:sz w:val="16"/>
                <w:szCs w:val="16"/>
              </w:rPr>
              <w:t>5</w:t>
            </w:r>
            <w:r>
              <w:rPr>
                <w:color w:val="000000"/>
                <w:sz w:val="16"/>
                <w:szCs w:val="16"/>
              </w:rPr>
              <w:t>120</w:t>
            </w:r>
            <w:r>
              <w:rPr>
                <w:rFonts w:hint="eastAsia"/>
                <w:color w:val="000000"/>
                <w:sz w:val="16"/>
                <w:szCs w:val="16"/>
              </w:rPr>
              <w:t>x3</w:t>
            </w:r>
            <w:r>
              <w:rPr>
                <w:color w:val="000000"/>
                <w:sz w:val="16"/>
                <w:szCs w:val="16"/>
              </w:rPr>
              <w:t>700</w:t>
            </w:r>
            <w:r>
              <w:rPr>
                <w:rFonts w:hint="eastAsia"/>
                <w:color w:val="000000"/>
                <w:sz w:val="16"/>
                <w:szCs w:val="16"/>
              </w:rPr>
              <w:t>, 0.2~</w:t>
            </w:r>
            <w:r>
              <w:rPr>
                <w:color w:val="000000"/>
                <w:sz w:val="16"/>
                <w:szCs w:val="16"/>
              </w:rPr>
              <w:t>50</w:t>
            </w:r>
            <w:r>
              <w:rPr>
                <w:rFonts w:hint="eastAsia"/>
                <w:color w:val="000000"/>
                <w:sz w:val="16"/>
                <w:szCs w:val="16"/>
              </w:rPr>
              <w:t>fps</w:t>
            </w:r>
          </w:p>
        </w:tc>
        <w:tc>
          <w:tcPr>
            <w:tcW w:w="374" w:type="pct"/>
            <w:tcBorders>
              <w:top w:val="nil"/>
              <w:left w:val="nil"/>
              <w:bottom w:val="nil"/>
              <w:right w:val="single" w:sz="4" w:space="0" w:color="auto"/>
            </w:tcBorders>
            <w:vAlign w:val="center"/>
          </w:tcPr>
          <w:p w14:paraId="7FC08408" w14:textId="77777777" w:rsidR="00C1414D" w:rsidRDefault="00C1414D">
            <w:pPr>
              <w:spacing w:before="0"/>
              <w:jc w:val="both"/>
              <w:rPr>
                <w:color w:val="000000"/>
                <w:sz w:val="16"/>
                <w:szCs w:val="16"/>
              </w:rPr>
            </w:pPr>
          </w:p>
        </w:tc>
        <w:tc>
          <w:tcPr>
            <w:tcW w:w="1536" w:type="pct"/>
            <w:gridSpan w:val="3"/>
            <w:tcBorders>
              <w:top w:val="nil"/>
              <w:left w:val="nil"/>
              <w:bottom w:val="nil"/>
              <w:right w:val="nil"/>
            </w:tcBorders>
            <w:vAlign w:val="center"/>
          </w:tcPr>
          <w:p w14:paraId="17961A39" w14:textId="77777777" w:rsidR="00C1414D" w:rsidRDefault="00000000">
            <w:pPr>
              <w:spacing w:before="0"/>
              <w:rPr>
                <w:color w:val="000000"/>
                <w:sz w:val="16"/>
                <w:szCs w:val="16"/>
              </w:rPr>
            </w:pPr>
            <w:r>
              <w:rPr>
                <w:rFonts w:hint="eastAsia"/>
                <w:color w:val="000000"/>
                <w:sz w:val="16"/>
                <w:szCs w:val="16"/>
              </w:rPr>
              <w:t>感光尺寸：</w:t>
            </w:r>
            <w:r>
              <w:rPr>
                <w:color w:val="000000"/>
                <w:sz w:val="16"/>
                <w:szCs w:val="16"/>
              </w:rPr>
              <w:t>30.6</w:t>
            </w:r>
            <w:r>
              <w:rPr>
                <w:rFonts w:hint="eastAsia"/>
                <w:color w:val="000000"/>
                <w:sz w:val="16"/>
                <w:szCs w:val="16"/>
              </w:rPr>
              <w:t>x</w:t>
            </w:r>
            <w:r>
              <w:rPr>
                <w:color w:val="000000"/>
                <w:sz w:val="16"/>
                <w:szCs w:val="16"/>
              </w:rPr>
              <w:t>22.3</w:t>
            </w:r>
            <w:r>
              <w:rPr>
                <w:rFonts w:hint="eastAsia"/>
                <w:color w:val="000000"/>
                <w:sz w:val="16"/>
                <w:szCs w:val="16"/>
              </w:rPr>
              <w:t xml:space="preserve">mm, ø </w:t>
            </w:r>
            <w:r>
              <w:rPr>
                <w:color w:val="000000"/>
                <w:sz w:val="16"/>
                <w:szCs w:val="16"/>
              </w:rPr>
              <w:t>37.9</w:t>
            </w:r>
            <w:r>
              <w:rPr>
                <w:rFonts w:hint="eastAsia"/>
                <w:color w:val="000000"/>
                <w:sz w:val="16"/>
                <w:szCs w:val="16"/>
              </w:rPr>
              <w:t>mm</w:t>
            </w:r>
          </w:p>
        </w:tc>
      </w:tr>
      <w:tr w:rsidR="00C1414D" w14:paraId="35E277F4" w14:textId="77777777">
        <w:trPr>
          <w:trHeight w:val="300"/>
        </w:trPr>
        <w:tc>
          <w:tcPr>
            <w:tcW w:w="577" w:type="pct"/>
            <w:vMerge/>
            <w:tcBorders>
              <w:left w:val="nil"/>
              <w:right w:val="single" w:sz="4" w:space="0" w:color="auto"/>
            </w:tcBorders>
            <w:vAlign w:val="center"/>
          </w:tcPr>
          <w:p w14:paraId="5830A889" w14:textId="77777777" w:rsidR="00C1414D" w:rsidRDefault="00C1414D">
            <w:pPr>
              <w:spacing w:before="0"/>
              <w:rPr>
                <w:b/>
                <w:bCs/>
                <w:color w:val="000000"/>
                <w:sz w:val="16"/>
                <w:szCs w:val="16"/>
              </w:rPr>
            </w:pPr>
          </w:p>
        </w:tc>
        <w:tc>
          <w:tcPr>
            <w:tcW w:w="1164" w:type="pct"/>
            <w:tcBorders>
              <w:top w:val="nil"/>
              <w:left w:val="single" w:sz="4" w:space="0" w:color="auto"/>
              <w:bottom w:val="nil"/>
              <w:right w:val="nil"/>
            </w:tcBorders>
            <w:vAlign w:val="center"/>
          </w:tcPr>
          <w:p w14:paraId="5DBE6629" w14:textId="77777777" w:rsidR="00C1414D" w:rsidRDefault="00000000">
            <w:pPr>
              <w:spacing w:before="0"/>
              <w:rPr>
                <w:color w:val="000000"/>
                <w:sz w:val="16"/>
                <w:szCs w:val="16"/>
              </w:rPr>
            </w:pPr>
            <w:r>
              <w:rPr>
                <w:rFonts w:hint="eastAsia"/>
                <w:color w:val="000000"/>
                <w:sz w:val="16"/>
                <w:szCs w:val="16"/>
              </w:rPr>
              <w:t xml:space="preserve">FF </w:t>
            </w:r>
            <w:r>
              <w:rPr>
                <w:color w:val="000000"/>
                <w:sz w:val="16"/>
                <w:szCs w:val="16"/>
              </w:rPr>
              <w:t xml:space="preserve">5K </w:t>
            </w:r>
            <w:r>
              <w:rPr>
                <w:rFonts w:hint="eastAsia"/>
                <w:color w:val="000000"/>
                <w:sz w:val="16"/>
                <w:szCs w:val="16"/>
              </w:rPr>
              <w:t>DCI</w:t>
            </w:r>
          </w:p>
        </w:tc>
        <w:tc>
          <w:tcPr>
            <w:tcW w:w="1346" w:type="pct"/>
            <w:gridSpan w:val="2"/>
            <w:tcBorders>
              <w:top w:val="nil"/>
              <w:left w:val="nil"/>
              <w:bottom w:val="nil"/>
              <w:right w:val="nil"/>
            </w:tcBorders>
            <w:vAlign w:val="center"/>
          </w:tcPr>
          <w:p w14:paraId="6C621D4A" w14:textId="77777777" w:rsidR="00C1414D" w:rsidRDefault="00000000">
            <w:pPr>
              <w:spacing w:before="0"/>
              <w:rPr>
                <w:color w:val="000000"/>
                <w:sz w:val="16"/>
                <w:szCs w:val="16"/>
              </w:rPr>
            </w:pPr>
            <w:r>
              <w:rPr>
                <w:rFonts w:hint="eastAsia"/>
                <w:color w:val="000000"/>
                <w:sz w:val="16"/>
                <w:szCs w:val="16"/>
              </w:rPr>
              <w:t>5120x270</w:t>
            </w:r>
            <w:r>
              <w:rPr>
                <w:color w:val="000000"/>
                <w:sz w:val="16"/>
                <w:szCs w:val="16"/>
              </w:rPr>
              <w:t>0</w:t>
            </w:r>
            <w:r>
              <w:rPr>
                <w:rFonts w:hint="eastAsia"/>
                <w:color w:val="000000"/>
                <w:sz w:val="16"/>
                <w:szCs w:val="16"/>
              </w:rPr>
              <w:t>, 0.2~70fps</w:t>
            </w:r>
          </w:p>
        </w:tc>
        <w:tc>
          <w:tcPr>
            <w:tcW w:w="374" w:type="pct"/>
            <w:tcBorders>
              <w:top w:val="nil"/>
              <w:left w:val="nil"/>
              <w:bottom w:val="nil"/>
              <w:right w:val="single" w:sz="4" w:space="0" w:color="auto"/>
            </w:tcBorders>
            <w:vAlign w:val="center"/>
          </w:tcPr>
          <w:p w14:paraId="0B0A9D64" w14:textId="77777777" w:rsidR="00C1414D" w:rsidRDefault="00C1414D">
            <w:pPr>
              <w:spacing w:before="0"/>
              <w:jc w:val="both"/>
              <w:rPr>
                <w:color w:val="000000"/>
                <w:sz w:val="16"/>
                <w:szCs w:val="16"/>
              </w:rPr>
            </w:pPr>
          </w:p>
        </w:tc>
        <w:tc>
          <w:tcPr>
            <w:tcW w:w="1536" w:type="pct"/>
            <w:gridSpan w:val="3"/>
            <w:tcBorders>
              <w:top w:val="nil"/>
              <w:left w:val="nil"/>
              <w:bottom w:val="nil"/>
              <w:right w:val="nil"/>
            </w:tcBorders>
            <w:vAlign w:val="center"/>
          </w:tcPr>
          <w:p w14:paraId="3144C265" w14:textId="77777777" w:rsidR="00C1414D" w:rsidRDefault="00000000">
            <w:pPr>
              <w:spacing w:before="0"/>
              <w:rPr>
                <w:color w:val="000000"/>
                <w:sz w:val="16"/>
                <w:szCs w:val="16"/>
              </w:rPr>
            </w:pPr>
            <w:r>
              <w:rPr>
                <w:rFonts w:hint="eastAsia"/>
                <w:color w:val="000000"/>
                <w:sz w:val="16"/>
                <w:szCs w:val="16"/>
              </w:rPr>
              <w:t>感光尺寸：30.6x16.2mm, ø 34.6mm</w:t>
            </w:r>
          </w:p>
        </w:tc>
      </w:tr>
      <w:tr w:rsidR="00C1414D" w14:paraId="06715E77" w14:textId="77777777">
        <w:trPr>
          <w:trHeight w:val="300"/>
        </w:trPr>
        <w:tc>
          <w:tcPr>
            <w:tcW w:w="577" w:type="pct"/>
            <w:vMerge/>
            <w:tcBorders>
              <w:left w:val="nil"/>
              <w:right w:val="single" w:sz="4" w:space="0" w:color="auto"/>
            </w:tcBorders>
            <w:vAlign w:val="center"/>
          </w:tcPr>
          <w:p w14:paraId="4C20AE9F" w14:textId="77777777" w:rsidR="00C1414D" w:rsidRDefault="00C1414D">
            <w:pPr>
              <w:spacing w:before="0"/>
              <w:rPr>
                <w:b/>
                <w:bCs/>
                <w:color w:val="000000"/>
                <w:sz w:val="16"/>
                <w:szCs w:val="16"/>
              </w:rPr>
            </w:pPr>
          </w:p>
        </w:tc>
        <w:tc>
          <w:tcPr>
            <w:tcW w:w="1164" w:type="pct"/>
            <w:tcBorders>
              <w:top w:val="nil"/>
              <w:left w:val="single" w:sz="4" w:space="0" w:color="auto"/>
              <w:bottom w:val="nil"/>
              <w:right w:val="nil"/>
            </w:tcBorders>
            <w:vAlign w:val="center"/>
          </w:tcPr>
          <w:p w14:paraId="1CD7E195" w14:textId="77777777" w:rsidR="00C1414D" w:rsidRDefault="00000000">
            <w:pPr>
              <w:spacing w:before="0"/>
              <w:rPr>
                <w:color w:val="000000"/>
                <w:sz w:val="16"/>
                <w:szCs w:val="16"/>
              </w:rPr>
            </w:pPr>
            <w:r>
              <w:rPr>
                <w:rFonts w:hint="eastAsia"/>
                <w:color w:val="000000"/>
                <w:sz w:val="16"/>
                <w:szCs w:val="16"/>
              </w:rPr>
              <w:t xml:space="preserve">FF </w:t>
            </w:r>
            <w:r>
              <w:rPr>
                <w:color w:val="000000"/>
                <w:sz w:val="16"/>
                <w:szCs w:val="16"/>
              </w:rPr>
              <w:t>5K 2.4:1</w:t>
            </w:r>
          </w:p>
        </w:tc>
        <w:tc>
          <w:tcPr>
            <w:tcW w:w="1346" w:type="pct"/>
            <w:gridSpan w:val="2"/>
            <w:tcBorders>
              <w:top w:val="nil"/>
              <w:left w:val="nil"/>
              <w:bottom w:val="nil"/>
              <w:right w:val="nil"/>
            </w:tcBorders>
            <w:vAlign w:val="center"/>
          </w:tcPr>
          <w:p w14:paraId="20F5C01C" w14:textId="77777777" w:rsidR="00C1414D" w:rsidRDefault="00000000">
            <w:pPr>
              <w:spacing w:before="0"/>
              <w:rPr>
                <w:color w:val="000000"/>
                <w:sz w:val="16"/>
                <w:szCs w:val="16"/>
              </w:rPr>
            </w:pPr>
            <w:r>
              <w:rPr>
                <w:rFonts w:hint="eastAsia"/>
                <w:color w:val="000000"/>
                <w:sz w:val="16"/>
                <w:szCs w:val="16"/>
              </w:rPr>
              <w:t>5120x2160, 0.2~86fps</w:t>
            </w:r>
          </w:p>
        </w:tc>
        <w:tc>
          <w:tcPr>
            <w:tcW w:w="374" w:type="pct"/>
            <w:tcBorders>
              <w:top w:val="nil"/>
              <w:left w:val="nil"/>
              <w:bottom w:val="nil"/>
              <w:right w:val="single" w:sz="4" w:space="0" w:color="auto"/>
            </w:tcBorders>
            <w:vAlign w:val="center"/>
          </w:tcPr>
          <w:p w14:paraId="0ED7C7BE" w14:textId="77777777" w:rsidR="00C1414D" w:rsidRDefault="00C1414D">
            <w:pPr>
              <w:spacing w:before="0"/>
              <w:jc w:val="both"/>
              <w:rPr>
                <w:color w:val="000000"/>
                <w:sz w:val="16"/>
                <w:szCs w:val="16"/>
              </w:rPr>
            </w:pPr>
          </w:p>
        </w:tc>
        <w:tc>
          <w:tcPr>
            <w:tcW w:w="1536" w:type="pct"/>
            <w:gridSpan w:val="3"/>
            <w:tcBorders>
              <w:top w:val="nil"/>
              <w:left w:val="nil"/>
              <w:bottom w:val="nil"/>
              <w:right w:val="nil"/>
            </w:tcBorders>
            <w:vAlign w:val="center"/>
          </w:tcPr>
          <w:p w14:paraId="07168823" w14:textId="77777777" w:rsidR="00C1414D" w:rsidRDefault="00000000">
            <w:pPr>
              <w:spacing w:before="0"/>
              <w:rPr>
                <w:color w:val="000000"/>
                <w:sz w:val="16"/>
                <w:szCs w:val="16"/>
              </w:rPr>
            </w:pPr>
            <w:r>
              <w:rPr>
                <w:rFonts w:hint="eastAsia"/>
                <w:color w:val="000000"/>
                <w:sz w:val="16"/>
                <w:szCs w:val="16"/>
              </w:rPr>
              <w:t>感光尺寸：30.6x12.9mm, ø 33.2mm</w:t>
            </w:r>
          </w:p>
        </w:tc>
      </w:tr>
      <w:tr w:rsidR="00C1414D" w14:paraId="35406FE9" w14:textId="77777777">
        <w:trPr>
          <w:trHeight w:val="300"/>
        </w:trPr>
        <w:tc>
          <w:tcPr>
            <w:tcW w:w="577" w:type="pct"/>
            <w:vMerge/>
            <w:tcBorders>
              <w:left w:val="nil"/>
              <w:right w:val="single" w:sz="4" w:space="0" w:color="auto"/>
            </w:tcBorders>
            <w:vAlign w:val="center"/>
          </w:tcPr>
          <w:p w14:paraId="4641B41A" w14:textId="77777777" w:rsidR="00C1414D" w:rsidRDefault="00C1414D">
            <w:pPr>
              <w:spacing w:before="0"/>
              <w:rPr>
                <w:b/>
                <w:bCs/>
                <w:color w:val="000000"/>
                <w:sz w:val="16"/>
                <w:szCs w:val="16"/>
              </w:rPr>
            </w:pPr>
          </w:p>
        </w:tc>
        <w:tc>
          <w:tcPr>
            <w:tcW w:w="1164" w:type="pct"/>
            <w:tcBorders>
              <w:top w:val="nil"/>
              <w:left w:val="single" w:sz="4" w:space="0" w:color="auto"/>
              <w:bottom w:val="nil"/>
              <w:right w:val="nil"/>
            </w:tcBorders>
            <w:vAlign w:val="center"/>
          </w:tcPr>
          <w:p w14:paraId="61A71E1D" w14:textId="77777777" w:rsidR="00C1414D" w:rsidRDefault="00000000">
            <w:pPr>
              <w:spacing w:before="0"/>
              <w:rPr>
                <w:color w:val="000000"/>
                <w:sz w:val="16"/>
                <w:szCs w:val="16"/>
              </w:rPr>
            </w:pPr>
            <w:r>
              <w:rPr>
                <w:rFonts w:hint="eastAsia"/>
                <w:color w:val="000000"/>
                <w:sz w:val="16"/>
                <w:szCs w:val="16"/>
              </w:rPr>
              <w:t xml:space="preserve">FF </w:t>
            </w:r>
            <w:r>
              <w:rPr>
                <w:color w:val="000000"/>
                <w:sz w:val="16"/>
                <w:szCs w:val="16"/>
              </w:rPr>
              <w:t>4.6K 6:5</w:t>
            </w:r>
          </w:p>
        </w:tc>
        <w:tc>
          <w:tcPr>
            <w:tcW w:w="1346" w:type="pct"/>
            <w:gridSpan w:val="2"/>
            <w:tcBorders>
              <w:top w:val="nil"/>
              <w:left w:val="nil"/>
              <w:bottom w:val="nil"/>
              <w:right w:val="nil"/>
            </w:tcBorders>
            <w:vAlign w:val="center"/>
          </w:tcPr>
          <w:p w14:paraId="633B221D" w14:textId="77777777" w:rsidR="00C1414D" w:rsidRDefault="00000000">
            <w:pPr>
              <w:spacing w:before="0"/>
              <w:rPr>
                <w:color w:val="000000"/>
                <w:sz w:val="16"/>
                <w:szCs w:val="16"/>
              </w:rPr>
            </w:pPr>
            <w:r>
              <w:rPr>
                <w:rFonts w:hint="eastAsia"/>
                <w:color w:val="000000"/>
                <w:sz w:val="16"/>
                <w:szCs w:val="16"/>
              </w:rPr>
              <w:t>4</w:t>
            </w:r>
            <w:r>
              <w:rPr>
                <w:color w:val="000000"/>
                <w:sz w:val="16"/>
                <w:szCs w:val="16"/>
              </w:rPr>
              <w:t>608</w:t>
            </w:r>
            <w:r>
              <w:rPr>
                <w:rFonts w:hint="eastAsia"/>
                <w:color w:val="000000"/>
                <w:sz w:val="16"/>
                <w:szCs w:val="16"/>
              </w:rPr>
              <w:t>x3</w:t>
            </w:r>
            <w:r>
              <w:rPr>
                <w:color w:val="000000"/>
                <w:sz w:val="16"/>
                <w:szCs w:val="16"/>
              </w:rPr>
              <w:t>700</w:t>
            </w:r>
            <w:r>
              <w:rPr>
                <w:rFonts w:hint="eastAsia"/>
                <w:color w:val="000000"/>
                <w:sz w:val="16"/>
                <w:szCs w:val="16"/>
              </w:rPr>
              <w:t>, 0.2~</w:t>
            </w:r>
            <w:r>
              <w:rPr>
                <w:color w:val="000000"/>
                <w:sz w:val="16"/>
                <w:szCs w:val="16"/>
              </w:rPr>
              <w:t>50</w:t>
            </w:r>
            <w:r>
              <w:rPr>
                <w:rFonts w:hint="eastAsia"/>
                <w:color w:val="000000"/>
                <w:sz w:val="16"/>
                <w:szCs w:val="16"/>
              </w:rPr>
              <w:t>fps</w:t>
            </w:r>
          </w:p>
        </w:tc>
        <w:tc>
          <w:tcPr>
            <w:tcW w:w="374" w:type="pct"/>
            <w:tcBorders>
              <w:top w:val="nil"/>
              <w:left w:val="nil"/>
              <w:bottom w:val="nil"/>
              <w:right w:val="single" w:sz="4" w:space="0" w:color="auto"/>
            </w:tcBorders>
            <w:vAlign w:val="center"/>
          </w:tcPr>
          <w:p w14:paraId="6E989BBB" w14:textId="77777777" w:rsidR="00C1414D" w:rsidRDefault="00C1414D">
            <w:pPr>
              <w:spacing w:before="0"/>
              <w:jc w:val="both"/>
              <w:rPr>
                <w:color w:val="000000"/>
                <w:sz w:val="16"/>
                <w:szCs w:val="16"/>
              </w:rPr>
            </w:pPr>
          </w:p>
        </w:tc>
        <w:tc>
          <w:tcPr>
            <w:tcW w:w="1536" w:type="pct"/>
            <w:gridSpan w:val="3"/>
            <w:tcBorders>
              <w:top w:val="nil"/>
              <w:left w:val="nil"/>
              <w:bottom w:val="nil"/>
              <w:right w:val="nil"/>
            </w:tcBorders>
            <w:vAlign w:val="center"/>
          </w:tcPr>
          <w:p w14:paraId="6F9B5608" w14:textId="77777777" w:rsidR="00C1414D" w:rsidRDefault="00000000">
            <w:pPr>
              <w:spacing w:before="0"/>
              <w:rPr>
                <w:color w:val="000000"/>
                <w:sz w:val="16"/>
                <w:szCs w:val="16"/>
              </w:rPr>
            </w:pPr>
            <w:r>
              <w:rPr>
                <w:rFonts w:hint="eastAsia"/>
                <w:color w:val="000000"/>
                <w:sz w:val="16"/>
                <w:szCs w:val="16"/>
              </w:rPr>
              <w:t>感光尺寸：</w:t>
            </w:r>
            <w:r>
              <w:rPr>
                <w:color w:val="000000"/>
                <w:sz w:val="16"/>
                <w:szCs w:val="16"/>
              </w:rPr>
              <w:t>27.6</w:t>
            </w:r>
            <w:r>
              <w:rPr>
                <w:rFonts w:hint="eastAsia"/>
                <w:color w:val="000000"/>
                <w:sz w:val="16"/>
                <w:szCs w:val="16"/>
              </w:rPr>
              <w:t>x</w:t>
            </w:r>
            <w:r>
              <w:rPr>
                <w:color w:val="000000"/>
                <w:sz w:val="16"/>
                <w:szCs w:val="16"/>
              </w:rPr>
              <w:t>22.3</w:t>
            </w:r>
            <w:r>
              <w:rPr>
                <w:rFonts w:hint="eastAsia"/>
                <w:color w:val="000000"/>
                <w:sz w:val="16"/>
                <w:szCs w:val="16"/>
              </w:rPr>
              <w:t xml:space="preserve">mm, ø </w:t>
            </w:r>
            <w:r>
              <w:rPr>
                <w:color w:val="000000"/>
                <w:sz w:val="16"/>
                <w:szCs w:val="16"/>
              </w:rPr>
              <w:t>35.5</w:t>
            </w:r>
            <w:r>
              <w:rPr>
                <w:rFonts w:hint="eastAsia"/>
                <w:color w:val="000000"/>
                <w:sz w:val="16"/>
                <w:szCs w:val="16"/>
              </w:rPr>
              <w:t>mm</w:t>
            </w:r>
          </w:p>
        </w:tc>
      </w:tr>
      <w:tr w:rsidR="00C1414D" w14:paraId="65AB147D" w14:textId="77777777">
        <w:trPr>
          <w:trHeight w:val="300"/>
        </w:trPr>
        <w:tc>
          <w:tcPr>
            <w:tcW w:w="577" w:type="pct"/>
            <w:vMerge/>
            <w:tcBorders>
              <w:left w:val="nil"/>
              <w:right w:val="single" w:sz="4" w:space="0" w:color="auto"/>
            </w:tcBorders>
            <w:vAlign w:val="center"/>
          </w:tcPr>
          <w:p w14:paraId="041212FE" w14:textId="77777777" w:rsidR="00C1414D" w:rsidRDefault="00C1414D">
            <w:pPr>
              <w:spacing w:before="0"/>
              <w:rPr>
                <w:b/>
                <w:bCs/>
                <w:color w:val="000000"/>
                <w:sz w:val="16"/>
                <w:szCs w:val="16"/>
              </w:rPr>
            </w:pPr>
          </w:p>
        </w:tc>
        <w:tc>
          <w:tcPr>
            <w:tcW w:w="1164" w:type="pct"/>
            <w:tcBorders>
              <w:top w:val="nil"/>
              <w:left w:val="single" w:sz="4" w:space="0" w:color="auto"/>
              <w:bottom w:val="nil"/>
              <w:right w:val="nil"/>
            </w:tcBorders>
            <w:vAlign w:val="center"/>
          </w:tcPr>
          <w:p w14:paraId="446F497A" w14:textId="77777777" w:rsidR="00C1414D" w:rsidRDefault="00000000">
            <w:pPr>
              <w:spacing w:before="0"/>
              <w:rPr>
                <w:color w:val="000000"/>
                <w:sz w:val="16"/>
                <w:szCs w:val="16"/>
              </w:rPr>
            </w:pPr>
            <w:r>
              <w:rPr>
                <w:rFonts w:hint="eastAsia"/>
                <w:color w:val="000000"/>
                <w:sz w:val="16"/>
                <w:szCs w:val="16"/>
              </w:rPr>
              <w:t xml:space="preserve">FF </w:t>
            </w:r>
            <w:r>
              <w:rPr>
                <w:color w:val="000000"/>
                <w:sz w:val="16"/>
                <w:szCs w:val="16"/>
              </w:rPr>
              <w:t>3.8K 3:2</w:t>
            </w:r>
            <w:r>
              <w:rPr>
                <w:rFonts w:hint="eastAsia"/>
                <w:color w:val="000000"/>
                <w:sz w:val="16"/>
                <w:szCs w:val="16"/>
              </w:rPr>
              <w:t>（超采）</w:t>
            </w:r>
          </w:p>
        </w:tc>
        <w:tc>
          <w:tcPr>
            <w:tcW w:w="1346" w:type="pct"/>
            <w:gridSpan w:val="2"/>
            <w:tcBorders>
              <w:top w:val="nil"/>
              <w:left w:val="nil"/>
              <w:bottom w:val="nil"/>
              <w:right w:val="nil"/>
            </w:tcBorders>
            <w:vAlign w:val="center"/>
          </w:tcPr>
          <w:p w14:paraId="7C62B7CA" w14:textId="77777777" w:rsidR="00C1414D" w:rsidRDefault="00000000">
            <w:pPr>
              <w:spacing w:before="0"/>
              <w:rPr>
                <w:color w:val="000000"/>
                <w:sz w:val="16"/>
                <w:szCs w:val="16"/>
              </w:rPr>
            </w:pPr>
            <w:r>
              <w:rPr>
                <w:rFonts w:hint="eastAsia"/>
                <w:color w:val="000000"/>
                <w:sz w:val="16"/>
                <w:szCs w:val="16"/>
              </w:rPr>
              <w:t>3840x2</w:t>
            </w:r>
            <w:r>
              <w:rPr>
                <w:color w:val="000000"/>
                <w:sz w:val="16"/>
                <w:szCs w:val="16"/>
              </w:rPr>
              <w:t>460</w:t>
            </w:r>
            <w:r>
              <w:rPr>
                <w:rFonts w:hint="eastAsia"/>
                <w:color w:val="000000"/>
                <w:sz w:val="16"/>
                <w:szCs w:val="16"/>
              </w:rPr>
              <w:t>, 0.2~</w:t>
            </w:r>
            <w:r>
              <w:rPr>
                <w:color w:val="000000"/>
                <w:sz w:val="16"/>
                <w:szCs w:val="16"/>
              </w:rPr>
              <w:t>50</w:t>
            </w:r>
            <w:r>
              <w:rPr>
                <w:rFonts w:hint="eastAsia"/>
                <w:color w:val="000000"/>
                <w:sz w:val="16"/>
                <w:szCs w:val="16"/>
              </w:rPr>
              <w:t>fps</w:t>
            </w:r>
          </w:p>
        </w:tc>
        <w:tc>
          <w:tcPr>
            <w:tcW w:w="374" w:type="pct"/>
            <w:tcBorders>
              <w:top w:val="nil"/>
              <w:left w:val="nil"/>
              <w:bottom w:val="nil"/>
              <w:right w:val="single" w:sz="4" w:space="0" w:color="auto"/>
            </w:tcBorders>
            <w:vAlign w:val="center"/>
          </w:tcPr>
          <w:p w14:paraId="7231C4DA" w14:textId="77777777" w:rsidR="00C1414D" w:rsidRDefault="00C1414D">
            <w:pPr>
              <w:spacing w:before="0"/>
              <w:jc w:val="both"/>
              <w:rPr>
                <w:color w:val="000000"/>
                <w:sz w:val="16"/>
                <w:szCs w:val="16"/>
              </w:rPr>
            </w:pPr>
          </w:p>
        </w:tc>
        <w:tc>
          <w:tcPr>
            <w:tcW w:w="1536" w:type="pct"/>
            <w:gridSpan w:val="3"/>
            <w:tcBorders>
              <w:top w:val="nil"/>
              <w:left w:val="nil"/>
              <w:bottom w:val="nil"/>
              <w:right w:val="nil"/>
            </w:tcBorders>
            <w:vAlign w:val="center"/>
          </w:tcPr>
          <w:p w14:paraId="7A59E4CA" w14:textId="77777777" w:rsidR="00C1414D" w:rsidRDefault="00000000">
            <w:pPr>
              <w:spacing w:before="0"/>
              <w:rPr>
                <w:color w:val="000000"/>
                <w:sz w:val="16"/>
                <w:szCs w:val="16"/>
              </w:rPr>
            </w:pPr>
            <w:r>
              <w:rPr>
                <w:rFonts w:hint="eastAsia"/>
                <w:color w:val="000000"/>
                <w:sz w:val="16"/>
                <w:szCs w:val="16"/>
              </w:rPr>
              <w:t>感光尺寸：</w:t>
            </w:r>
            <w:r>
              <w:rPr>
                <w:color w:val="000000"/>
                <w:sz w:val="16"/>
                <w:szCs w:val="16"/>
              </w:rPr>
              <w:t>34.5</w:t>
            </w:r>
            <w:r>
              <w:rPr>
                <w:rFonts w:hint="eastAsia"/>
                <w:color w:val="000000"/>
                <w:sz w:val="16"/>
                <w:szCs w:val="16"/>
              </w:rPr>
              <w:t>x</w:t>
            </w:r>
            <w:r>
              <w:rPr>
                <w:color w:val="000000"/>
                <w:sz w:val="16"/>
                <w:szCs w:val="16"/>
              </w:rPr>
              <w:t>22.2</w:t>
            </w:r>
            <w:r>
              <w:rPr>
                <w:rFonts w:hint="eastAsia"/>
                <w:color w:val="000000"/>
                <w:sz w:val="16"/>
                <w:szCs w:val="16"/>
              </w:rPr>
              <w:t xml:space="preserve">mm, ø </w:t>
            </w:r>
            <w:r>
              <w:rPr>
                <w:color w:val="000000"/>
                <w:sz w:val="16"/>
                <w:szCs w:val="16"/>
              </w:rPr>
              <w:t>41.0</w:t>
            </w:r>
            <w:r>
              <w:rPr>
                <w:rFonts w:hint="eastAsia"/>
                <w:color w:val="000000"/>
                <w:sz w:val="16"/>
                <w:szCs w:val="16"/>
              </w:rPr>
              <w:t>mm</w:t>
            </w:r>
          </w:p>
        </w:tc>
      </w:tr>
      <w:tr w:rsidR="00C1414D" w14:paraId="0823A04D" w14:textId="77777777">
        <w:trPr>
          <w:trHeight w:val="300"/>
        </w:trPr>
        <w:tc>
          <w:tcPr>
            <w:tcW w:w="577" w:type="pct"/>
            <w:vMerge/>
            <w:tcBorders>
              <w:left w:val="nil"/>
              <w:right w:val="single" w:sz="4" w:space="0" w:color="auto"/>
            </w:tcBorders>
            <w:vAlign w:val="center"/>
          </w:tcPr>
          <w:p w14:paraId="6F3DEA08" w14:textId="77777777" w:rsidR="00C1414D" w:rsidRDefault="00C1414D">
            <w:pPr>
              <w:spacing w:before="0"/>
              <w:rPr>
                <w:b/>
                <w:bCs/>
                <w:color w:val="000000"/>
                <w:sz w:val="16"/>
                <w:szCs w:val="16"/>
              </w:rPr>
            </w:pPr>
          </w:p>
        </w:tc>
        <w:tc>
          <w:tcPr>
            <w:tcW w:w="1164" w:type="pct"/>
            <w:tcBorders>
              <w:top w:val="nil"/>
              <w:left w:val="single" w:sz="4" w:space="0" w:color="auto"/>
              <w:bottom w:val="nil"/>
              <w:right w:val="nil"/>
            </w:tcBorders>
            <w:vAlign w:val="center"/>
          </w:tcPr>
          <w:p w14:paraId="354820F4" w14:textId="77777777" w:rsidR="00C1414D" w:rsidRDefault="00000000">
            <w:pPr>
              <w:spacing w:before="0"/>
              <w:rPr>
                <w:color w:val="000000"/>
                <w:sz w:val="16"/>
                <w:szCs w:val="16"/>
              </w:rPr>
            </w:pPr>
            <w:r>
              <w:rPr>
                <w:rFonts w:hint="eastAsia"/>
                <w:color w:val="000000"/>
                <w:sz w:val="16"/>
                <w:szCs w:val="16"/>
              </w:rPr>
              <w:t xml:space="preserve">FF </w:t>
            </w:r>
            <w:r>
              <w:rPr>
                <w:color w:val="000000"/>
                <w:sz w:val="16"/>
                <w:szCs w:val="16"/>
              </w:rPr>
              <w:t>4K UHD</w:t>
            </w:r>
            <w:r>
              <w:rPr>
                <w:rFonts w:hint="eastAsia"/>
                <w:color w:val="000000"/>
                <w:sz w:val="16"/>
                <w:szCs w:val="16"/>
              </w:rPr>
              <w:t>（超采）</w:t>
            </w:r>
          </w:p>
        </w:tc>
        <w:tc>
          <w:tcPr>
            <w:tcW w:w="1346" w:type="pct"/>
            <w:gridSpan w:val="2"/>
            <w:tcBorders>
              <w:top w:val="nil"/>
              <w:left w:val="nil"/>
              <w:bottom w:val="nil"/>
              <w:right w:val="nil"/>
            </w:tcBorders>
            <w:vAlign w:val="center"/>
          </w:tcPr>
          <w:p w14:paraId="2B2507A2" w14:textId="77777777" w:rsidR="00C1414D" w:rsidRDefault="00000000">
            <w:pPr>
              <w:spacing w:before="0"/>
              <w:rPr>
                <w:color w:val="000000"/>
                <w:sz w:val="16"/>
                <w:szCs w:val="16"/>
              </w:rPr>
            </w:pPr>
            <w:r>
              <w:rPr>
                <w:rFonts w:hint="eastAsia"/>
                <w:color w:val="000000"/>
                <w:sz w:val="16"/>
                <w:szCs w:val="16"/>
              </w:rPr>
              <w:t>3840x2160, 0.2~58fps</w:t>
            </w:r>
          </w:p>
        </w:tc>
        <w:tc>
          <w:tcPr>
            <w:tcW w:w="374" w:type="pct"/>
            <w:tcBorders>
              <w:top w:val="nil"/>
              <w:left w:val="nil"/>
              <w:bottom w:val="nil"/>
              <w:right w:val="single" w:sz="4" w:space="0" w:color="auto"/>
            </w:tcBorders>
            <w:vAlign w:val="center"/>
          </w:tcPr>
          <w:p w14:paraId="46A2A745" w14:textId="77777777" w:rsidR="00C1414D" w:rsidRDefault="00C1414D">
            <w:pPr>
              <w:spacing w:before="0"/>
              <w:jc w:val="both"/>
              <w:rPr>
                <w:color w:val="000000"/>
                <w:sz w:val="16"/>
                <w:szCs w:val="16"/>
              </w:rPr>
            </w:pPr>
          </w:p>
        </w:tc>
        <w:tc>
          <w:tcPr>
            <w:tcW w:w="1536" w:type="pct"/>
            <w:gridSpan w:val="3"/>
            <w:tcBorders>
              <w:top w:val="nil"/>
              <w:left w:val="nil"/>
              <w:bottom w:val="nil"/>
              <w:right w:val="nil"/>
            </w:tcBorders>
            <w:vAlign w:val="center"/>
          </w:tcPr>
          <w:p w14:paraId="68F7DE9A" w14:textId="77777777" w:rsidR="00C1414D" w:rsidRDefault="00000000">
            <w:pPr>
              <w:spacing w:before="0"/>
              <w:rPr>
                <w:color w:val="000000"/>
                <w:sz w:val="16"/>
                <w:szCs w:val="16"/>
              </w:rPr>
            </w:pPr>
            <w:r>
              <w:rPr>
                <w:rFonts w:hint="eastAsia"/>
                <w:color w:val="000000"/>
                <w:sz w:val="16"/>
                <w:szCs w:val="16"/>
              </w:rPr>
              <w:t>感光尺寸：34.5x19.4mm, ø</w:t>
            </w:r>
            <w:r>
              <w:rPr>
                <w:color w:val="000000"/>
                <w:sz w:val="16"/>
                <w:szCs w:val="16"/>
              </w:rPr>
              <w:t xml:space="preserve"> </w:t>
            </w:r>
            <w:r>
              <w:rPr>
                <w:rFonts w:hint="eastAsia"/>
                <w:color w:val="000000"/>
                <w:sz w:val="16"/>
                <w:szCs w:val="16"/>
              </w:rPr>
              <w:t>39.6 mm</w:t>
            </w:r>
          </w:p>
        </w:tc>
      </w:tr>
      <w:tr w:rsidR="00C1414D" w14:paraId="1D5620AC" w14:textId="77777777">
        <w:trPr>
          <w:trHeight w:val="300"/>
        </w:trPr>
        <w:tc>
          <w:tcPr>
            <w:tcW w:w="577" w:type="pct"/>
            <w:vMerge/>
            <w:tcBorders>
              <w:left w:val="nil"/>
              <w:right w:val="single" w:sz="4" w:space="0" w:color="auto"/>
            </w:tcBorders>
            <w:vAlign w:val="center"/>
          </w:tcPr>
          <w:p w14:paraId="59C96218" w14:textId="77777777" w:rsidR="00C1414D" w:rsidRDefault="00C1414D">
            <w:pPr>
              <w:spacing w:before="0"/>
              <w:rPr>
                <w:b/>
                <w:bCs/>
                <w:color w:val="000000"/>
                <w:sz w:val="16"/>
                <w:szCs w:val="16"/>
              </w:rPr>
            </w:pPr>
          </w:p>
        </w:tc>
        <w:tc>
          <w:tcPr>
            <w:tcW w:w="1164" w:type="pct"/>
            <w:tcBorders>
              <w:top w:val="nil"/>
              <w:left w:val="single" w:sz="4" w:space="0" w:color="auto"/>
              <w:bottom w:val="nil"/>
              <w:right w:val="nil"/>
            </w:tcBorders>
            <w:vAlign w:val="center"/>
          </w:tcPr>
          <w:p w14:paraId="1DC50E6F" w14:textId="77777777" w:rsidR="00C1414D" w:rsidRDefault="00000000">
            <w:pPr>
              <w:spacing w:before="0"/>
              <w:rPr>
                <w:color w:val="000000"/>
                <w:sz w:val="16"/>
                <w:szCs w:val="16"/>
              </w:rPr>
            </w:pPr>
            <w:r>
              <w:rPr>
                <w:rFonts w:hint="eastAsia"/>
                <w:color w:val="000000"/>
                <w:sz w:val="16"/>
                <w:szCs w:val="16"/>
              </w:rPr>
              <w:t xml:space="preserve">FF </w:t>
            </w:r>
            <w:r>
              <w:rPr>
                <w:color w:val="000000"/>
                <w:sz w:val="16"/>
                <w:szCs w:val="16"/>
              </w:rPr>
              <w:t>3.8K 2.4:1</w:t>
            </w:r>
            <w:r>
              <w:rPr>
                <w:rFonts w:hint="eastAsia"/>
                <w:color w:val="000000"/>
                <w:sz w:val="16"/>
                <w:szCs w:val="16"/>
              </w:rPr>
              <w:t>（超采）</w:t>
            </w:r>
          </w:p>
        </w:tc>
        <w:tc>
          <w:tcPr>
            <w:tcW w:w="1346" w:type="pct"/>
            <w:gridSpan w:val="2"/>
            <w:tcBorders>
              <w:top w:val="nil"/>
              <w:left w:val="nil"/>
              <w:bottom w:val="nil"/>
              <w:right w:val="nil"/>
            </w:tcBorders>
            <w:vAlign w:val="center"/>
          </w:tcPr>
          <w:p w14:paraId="2BC77864" w14:textId="77777777" w:rsidR="00C1414D" w:rsidRDefault="00000000">
            <w:pPr>
              <w:spacing w:before="0"/>
              <w:rPr>
                <w:color w:val="000000"/>
                <w:sz w:val="16"/>
                <w:szCs w:val="16"/>
              </w:rPr>
            </w:pPr>
            <w:r>
              <w:rPr>
                <w:rFonts w:hint="eastAsia"/>
                <w:color w:val="000000"/>
                <w:sz w:val="16"/>
                <w:szCs w:val="16"/>
              </w:rPr>
              <w:t>3840x1600, 0.2~75fps</w:t>
            </w:r>
          </w:p>
        </w:tc>
        <w:tc>
          <w:tcPr>
            <w:tcW w:w="374" w:type="pct"/>
            <w:tcBorders>
              <w:top w:val="nil"/>
              <w:left w:val="nil"/>
              <w:bottom w:val="nil"/>
              <w:right w:val="single" w:sz="4" w:space="0" w:color="auto"/>
            </w:tcBorders>
            <w:vAlign w:val="center"/>
          </w:tcPr>
          <w:p w14:paraId="1E62536C" w14:textId="77777777" w:rsidR="00C1414D" w:rsidRDefault="00C1414D">
            <w:pPr>
              <w:spacing w:before="0"/>
              <w:jc w:val="both"/>
              <w:rPr>
                <w:color w:val="000000"/>
                <w:sz w:val="16"/>
                <w:szCs w:val="16"/>
              </w:rPr>
            </w:pPr>
          </w:p>
        </w:tc>
        <w:tc>
          <w:tcPr>
            <w:tcW w:w="1536" w:type="pct"/>
            <w:gridSpan w:val="3"/>
            <w:tcBorders>
              <w:top w:val="nil"/>
              <w:left w:val="nil"/>
              <w:bottom w:val="nil"/>
              <w:right w:val="nil"/>
            </w:tcBorders>
            <w:vAlign w:val="center"/>
          </w:tcPr>
          <w:p w14:paraId="3D270776" w14:textId="77777777" w:rsidR="00C1414D" w:rsidRDefault="00000000">
            <w:pPr>
              <w:spacing w:before="0"/>
              <w:rPr>
                <w:color w:val="000000"/>
                <w:sz w:val="16"/>
                <w:szCs w:val="16"/>
              </w:rPr>
            </w:pPr>
            <w:r>
              <w:rPr>
                <w:rFonts w:hint="eastAsia"/>
                <w:color w:val="000000"/>
                <w:sz w:val="16"/>
                <w:szCs w:val="16"/>
              </w:rPr>
              <w:t>感光尺寸：34.5x14.4mm, ø 37.4mm</w:t>
            </w:r>
          </w:p>
        </w:tc>
      </w:tr>
      <w:tr w:rsidR="00C1414D" w14:paraId="1F4CDFB8" w14:textId="77777777">
        <w:trPr>
          <w:trHeight w:val="300"/>
        </w:trPr>
        <w:tc>
          <w:tcPr>
            <w:tcW w:w="577" w:type="pct"/>
            <w:vMerge/>
            <w:tcBorders>
              <w:left w:val="nil"/>
              <w:right w:val="single" w:sz="4" w:space="0" w:color="auto"/>
            </w:tcBorders>
            <w:vAlign w:val="center"/>
          </w:tcPr>
          <w:p w14:paraId="0C30220E" w14:textId="77777777" w:rsidR="00C1414D" w:rsidRDefault="00C1414D">
            <w:pPr>
              <w:spacing w:before="0"/>
              <w:rPr>
                <w:b/>
                <w:bCs/>
                <w:color w:val="000000"/>
                <w:sz w:val="16"/>
                <w:szCs w:val="16"/>
              </w:rPr>
            </w:pPr>
          </w:p>
        </w:tc>
        <w:tc>
          <w:tcPr>
            <w:tcW w:w="1164" w:type="pct"/>
            <w:tcBorders>
              <w:top w:val="nil"/>
              <w:left w:val="single" w:sz="4" w:space="0" w:color="auto"/>
              <w:right w:val="nil"/>
            </w:tcBorders>
            <w:vAlign w:val="center"/>
          </w:tcPr>
          <w:p w14:paraId="2D973613" w14:textId="77777777" w:rsidR="00C1414D" w:rsidRDefault="00000000">
            <w:pPr>
              <w:spacing w:before="0"/>
              <w:rPr>
                <w:color w:val="000000"/>
                <w:sz w:val="16"/>
                <w:szCs w:val="16"/>
              </w:rPr>
            </w:pPr>
            <w:r>
              <w:rPr>
                <w:rFonts w:hint="eastAsia"/>
                <w:color w:val="000000"/>
                <w:sz w:val="16"/>
                <w:szCs w:val="16"/>
              </w:rPr>
              <w:t xml:space="preserve">FF </w:t>
            </w:r>
            <w:r>
              <w:rPr>
                <w:color w:val="000000"/>
                <w:sz w:val="16"/>
                <w:szCs w:val="16"/>
              </w:rPr>
              <w:t>3.4K 4:3</w:t>
            </w:r>
            <w:r>
              <w:rPr>
                <w:rFonts w:hint="eastAsia"/>
                <w:color w:val="000000"/>
                <w:sz w:val="16"/>
                <w:szCs w:val="16"/>
              </w:rPr>
              <w:t>（超采）</w:t>
            </w:r>
          </w:p>
        </w:tc>
        <w:tc>
          <w:tcPr>
            <w:tcW w:w="1346" w:type="pct"/>
            <w:gridSpan w:val="2"/>
            <w:tcBorders>
              <w:top w:val="nil"/>
              <w:left w:val="nil"/>
              <w:bottom w:val="nil"/>
              <w:right w:val="nil"/>
            </w:tcBorders>
            <w:vAlign w:val="center"/>
          </w:tcPr>
          <w:p w14:paraId="1D023937" w14:textId="77777777" w:rsidR="00C1414D" w:rsidRDefault="00000000">
            <w:pPr>
              <w:spacing w:before="0"/>
              <w:rPr>
                <w:color w:val="000000"/>
                <w:sz w:val="16"/>
                <w:szCs w:val="16"/>
              </w:rPr>
            </w:pPr>
            <w:r>
              <w:rPr>
                <w:color w:val="000000"/>
                <w:sz w:val="16"/>
                <w:szCs w:val="16"/>
              </w:rPr>
              <w:t>3456</w:t>
            </w:r>
            <w:r>
              <w:rPr>
                <w:rFonts w:hint="eastAsia"/>
                <w:color w:val="000000"/>
                <w:sz w:val="16"/>
                <w:szCs w:val="16"/>
              </w:rPr>
              <w:t>x</w:t>
            </w:r>
            <w:r>
              <w:rPr>
                <w:color w:val="000000"/>
                <w:sz w:val="16"/>
                <w:szCs w:val="16"/>
              </w:rPr>
              <w:t>2460</w:t>
            </w:r>
            <w:r>
              <w:rPr>
                <w:rFonts w:hint="eastAsia"/>
                <w:color w:val="000000"/>
                <w:sz w:val="16"/>
                <w:szCs w:val="16"/>
              </w:rPr>
              <w:t>, 0.2~</w:t>
            </w:r>
            <w:r>
              <w:rPr>
                <w:color w:val="000000"/>
                <w:sz w:val="16"/>
                <w:szCs w:val="16"/>
              </w:rPr>
              <w:t>50</w:t>
            </w:r>
            <w:r>
              <w:rPr>
                <w:rFonts w:hint="eastAsia"/>
                <w:color w:val="000000"/>
                <w:sz w:val="16"/>
                <w:szCs w:val="16"/>
              </w:rPr>
              <w:t>fps</w:t>
            </w:r>
          </w:p>
        </w:tc>
        <w:tc>
          <w:tcPr>
            <w:tcW w:w="374" w:type="pct"/>
            <w:tcBorders>
              <w:top w:val="nil"/>
              <w:left w:val="nil"/>
              <w:bottom w:val="nil"/>
              <w:right w:val="single" w:sz="4" w:space="0" w:color="auto"/>
            </w:tcBorders>
            <w:vAlign w:val="center"/>
          </w:tcPr>
          <w:p w14:paraId="7959C34D" w14:textId="77777777" w:rsidR="00C1414D" w:rsidRDefault="00C1414D">
            <w:pPr>
              <w:spacing w:before="0"/>
              <w:jc w:val="both"/>
              <w:rPr>
                <w:color w:val="000000"/>
                <w:sz w:val="16"/>
                <w:szCs w:val="16"/>
              </w:rPr>
            </w:pPr>
          </w:p>
        </w:tc>
        <w:tc>
          <w:tcPr>
            <w:tcW w:w="1536" w:type="pct"/>
            <w:gridSpan w:val="3"/>
            <w:tcBorders>
              <w:top w:val="nil"/>
              <w:left w:val="nil"/>
              <w:bottom w:val="nil"/>
              <w:right w:val="nil"/>
            </w:tcBorders>
            <w:vAlign w:val="center"/>
          </w:tcPr>
          <w:p w14:paraId="03A65664" w14:textId="77777777" w:rsidR="00C1414D" w:rsidRDefault="00000000">
            <w:pPr>
              <w:spacing w:before="0"/>
              <w:rPr>
                <w:color w:val="000000"/>
                <w:sz w:val="16"/>
                <w:szCs w:val="16"/>
              </w:rPr>
            </w:pPr>
            <w:r>
              <w:rPr>
                <w:rFonts w:hint="eastAsia"/>
                <w:color w:val="000000"/>
                <w:sz w:val="16"/>
                <w:szCs w:val="16"/>
              </w:rPr>
              <w:t>感光尺寸：</w:t>
            </w:r>
            <w:r>
              <w:rPr>
                <w:color w:val="000000"/>
                <w:sz w:val="16"/>
                <w:szCs w:val="16"/>
              </w:rPr>
              <w:t>31.0</w:t>
            </w:r>
            <w:r>
              <w:rPr>
                <w:rFonts w:hint="eastAsia"/>
                <w:color w:val="000000"/>
                <w:sz w:val="16"/>
                <w:szCs w:val="16"/>
              </w:rPr>
              <w:t>x</w:t>
            </w:r>
            <w:r>
              <w:rPr>
                <w:color w:val="000000"/>
                <w:sz w:val="16"/>
                <w:szCs w:val="16"/>
              </w:rPr>
              <w:t>22.1</w:t>
            </w:r>
            <w:r>
              <w:rPr>
                <w:rFonts w:hint="eastAsia"/>
                <w:color w:val="000000"/>
                <w:sz w:val="16"/>
                <w:szCs w:val="16"/>
              </w:rPr>
              <w:t xml:space="preserve">mm, ø </w:t>
            </w:r>
            <w:r>
              <w:rPr>
                <w:color w:val="000000"/>
                <w:sz w:val="16"/>
                <w:szCs w:val="16"/>
              </w:rPr>
              <w:t>38.1</w:t>
            </w:r>
            <w:r>
              <w:rPr>
                <w:rFonts w:hint="eastAsia"/>
                <w:color w:val="000000"/>
                <w:sz w:val="16"/>
                <w:szCs w:val="16"/>
              </w:rPr>
              <w:t>mm</w:t>
            </w:r>
          </w:p>
        </w:tc>
      </w:tr>
      <w:tr w:rsidR="00C1414D" w14:paraId="0C568454" w14:textId="77777777">
        <w:trPr>
          <w:trHeight w:val="277"/>
        </w:trPr>
        <w:tc>
          <w:tcPr>
            <w:tcW w:w="577" w:type="pct"/>
            <w:vMerge/>
            <w:tcBorders>
              <w:left w:val="nil"/>
              <w:bottom w:val="single" w:sz="4" w:space="0" w:color="000000"/>
              <w:right w:val="single" w:sz="4" w:space="0" w:color="auto"/>
            </w:tcBorders>
            <w:vAlign w:val="center"/>
          </w:tcPr>
          <w:p w14:paraId="632F61D2" w14:textId="77777777" w:rsidR="00C1414D" w:rsidRDefault="00C1414D">
            <w:pPr>
              <w:spacing w:before="0"/>
              <w:rPr>
                <w:b/>
                <w:bCs/>
                <w:color w:val="000000"/>
                <w:sz w:val="16"/>
                <w:szCs w:val="16"/>
              </w:rPr>
            </w:pPr>
          </w:p>
        </w:tc>
        <w:tc>
          <w:tcPr>
            <w:tcW w:w="1164" w:type="pct"/>
            <w:tcBorders>
              <w:left w:val="nil"/>
              <w:bottom w:val="single" w:sz="4" w:space="0" w:color="auto"/>
              <w:right w:val="nil"/>
            </w:tcBorders>
            <w:vAlign w:val="center"/>
          </w:tcPr>
          <w:p w14:paraId="2BC8962C" w14:textId="77777777" w:rsidR="00C1414D" w:rsidRDefault="00000000">
            <w:pPr>
              <w:spacing w:before="0"/>
              <w:rPr>
                <w:color w:val="000000"/>
                <w:sz w:val="16"/>
                <w:szCs w:val="16"/>
              </w:rPr>
            </w:pPr>
            <w:r>
              <w:rPr>
                <w:rFonts w:hint="eastAsia"/>
                <w:color w:val="000000"/>
                <w:sz w:val="16"/>
                <w:szCs w:val="16"/>
              </w:rPr>
              <w:t xml:space="preserve">FF </w:t>
            </w:r>
            <w:r>
              <w:rPr>
                <w:color w:val="000000"/>
                <w:sz w:val="16"/>
                <w:szCs w:val="16"/>
              </w:rPr>
              <w:t>3K 6:5</w:t>
            </w:r>
            <w:r>
              <w:rPr>
                <w:rFonts w:hint="eastAsia"/>
                <w:color w:val="000000"/>
                <w:sz w:val="16"/>
                <w:szCs w:val="16"/>
              </w:rPr>
              <w:t>（超采）</w:t>
            </w:r>
          </w:p>
        </w:tc>
        <w:tc>
          <w:tcPr>
            <w:tcW w:w="1346" w:type="pct"/>
            <w:gridSpan w:val="2"/>
            <w:tcBorders>
              <w:left w:val="nil"/>
              <w:bottom w:val="single" w:sz="4" w:space="0" w:color="auto"/>
              <w:right w:val="nil"/>
            </w:tcBorders>
            <w:vAlign w:val="center"/>
          </w:tcPr>
          <w:p w14:paraId="4935EA81" w14:textId="77777777" w:rsidR="00C1414D" w:rsidRDefault="00000000">
            <w:pPr>
              <w:spacing w:before="0"/>
              <w:rPr>
                <w:color w:val="000000"/>
                <w:sz w:val="16"/>
                <w:szCs w:val="16"/>
              </w:rPr>
            </w:pPr>
            <w:r>
              <w:rPr>
                <w:color w:val="000000"/>
                <w:sz w:val="16"/>
                <w:szCs w:val="16"/>
              </w:rPr>
              <w:t>3072</w:t>
            </w:r>
            <w:r>
              <w:rPr>
                <w:rFonts w:hint="eastAsia"/>
                <w:color w:val="000000"/>
                <w:sz w:val="16"/>
                <w:szCs w:val="16"/>
              </w:rPr>
              <w:t>x</w:t>
            </w:r>
            <w:r>
              <w:rPr>
                <w:color w:val="000000"/>
                <w:sz w:val="16"/>
                <w:szCs w:val="16"/>
              </w:rPr>
              <w:t>2460</w:t>
            </w:r>
            <w:r>
              <w:rPr>
                <w:rFonts w:hint="eastAsia"/>
                <w:color w:val="000000"/>
                <w:sz w:val="16"/>
                <w:szCs w:val="16"/>
              </w:rPr>
              <w:t>, 0.2~</w:t>
            </w:r>
            <w:r>
              <w:rPr>
                <w:color w:val="000000"/>
                <w:sz w:val="16"/>
                <w:szCs w:val="16"/>
              </w:rPr>
              <w:t>50</w:t>
            </w:r>
            <w:r>
              <w:rPr>
                <w:rFonts w:hint="eastAsia"/>
                <w:color w:val="000000"/>
                <w:sz w:val="16"/>
                <w:szCs w:val="16"/>
              </w:rPr>
              <w:t>fps</w:t>
            </w:r>
          </w:p>
        </w:tc>
        <w:tc>
          <w:tcPr>
            <w:tcW w:w="374" w:type="pct"/>
            <w:tcBorders>
              <w:left w:val="nil"/>
              <w:bottom w:val="single" w:sz="4" w:space="0" w:color="auto"/>
              <w:right w:val="single" w:sz="4" w:space="0" w:color="auto"/>
            </w:tcBorders>
            <w:vAlign w:val="center"/>
          </w:tcPr>
          <w:p w14:paraId="34722C82" w14:textId="77777777" w:rsidR="00C1414D" w:rsidRDefault="00C1414D">
            <w:pPr>
              <w:spacing w:before="0"/>
              <w:jc w:val="both"/>
              <w:rPr>
                <w:color w:val="000000"/>
                <w:sz w:val="16"/>
                <w:szCs w:val="16"/>
              </w:rPr>
            </w:pPr>
          </w:p>
        </w:tc>
        <w:tc>
          <w:tcPr>
            <w:tcW w:w="1536" w:type="pct"/>
            <w:gridSpan w:val="3"/>
            <w:tcBorders>
              <w:left w:val="nil"/>
              <w:bottom w:val="single" w:sz="4" w:space="0" w:color="auto"/>
              <w:right w:val="nil"/>
            </w:tcBorders>
            <w:vAlign w:val="center"/>
          </w:tcPr>
          <w:p w14:paraId="1B22424F" w14:textId="77777777" w:rsidR="00C1414D" w:rsidRDefault="00000000">
            <w:pPr>
              <w:spacing w:before="0"/>
              <w:rPr>
                <w:color w:val="000000"/>
                <w:sz w:val="16"/>
                <w:szCs w:val="16"/>
              </w:rPr>
            </w:pPr>
            <w:r>
              <w:rPr>
                <w:rFonts w:hint="eastAsia"/>
                <w:color w:val="000000"/>
                <w:sz w:val="16"/>
                <w:szCs w:val="16"/>
              </w:rPr>
              <w:t>感光尺寸：</w:t>
            </w:r>
            <w:r>
              <w:rPr>
                <w:color w:val="000000"/>
                <w:sz w:val="16"/>
                <w:szCs w:val="16"/>
              </w:rPr>
              <w:t>27.6</w:t>
            </w:r>
            <w:r>
              <w:rPr>
                <w:rFonts w:hint="eastAsia"/>
                <w:color w:val="000000"/>
                <w:sz w:val="16"/>
                <w:szCs w:val="16"/>
              </w:rPr>
              <w:t>x</w:t>
            </w:r>
            <w:r>
              <w:rPr>
                <w:color w:val="000000"/>
                <w:sz w:val="16"/>
                <w:szCs w:val="16"/>
              </w:rPr>
              <w:t>22.1</w:t>
            </w:r>
            <w:r>
              <w:rPr>
                <w:rFonts w:hint="eastAsia"/>
                <w:color w:val="000000"/>
                <w:sz w:val="16"/>
                <w:szCs w:val="16"/>
              </w:rPr>
              <w:t xml:space="preserve">mm, ø </w:t>
            </w:r>
            <w:r>
              <w:rPr>
                <w:color w:val="000000"/>
                <w:sz w:val="16"/>
                <w:szCs w:val="16"/>
              </w:rPr>
              <w:t>35.3</w:t>
            </w:r>
            <w:r>
              <w:rPr>
                <w:rFonts w:hint="eastAsia"/>
                <w:color w:val="000000"/>
                <w:sz w:val="16"/>
                <w:szCs w:val="16"/>
              </w:rPr>
              <w:t>mm</w:t>
            </w:r>
          </w:p>
        </w:tc>
      </w:tr>
      <w:tr w:rsidR="00C1414D" w14:paraId="2C815127" w14:textId="77777777">
        <w:trPr>
          <w:trHeight w:val="300"/>
        </w:trPr>
        <w:tc>
          <w:tcPr>
            <w:tcW w:w="577" w:type="pct"/>
            <w:vMerge w:val="restart"/>
            <w:tcBorders>
              <w:top w:val="nil"/>
              <w:left w:val="nil"/>
              <w:right w:val="single" w:sz="4" w:space="0" w:color="auto"/>
            </w:tcBorders>
            <w:vAlign w:val="center"/>
          </w:tcPr>
          <w:p w14:paraId="6E1F43C2" w14:textId="77777777" w:rsidR="00C1414D" w:rsidRDefault="00000000">
            <w:pPr>
              <w:spacing w:before="0"/>
              <w:rPr>
                <w:b/>
                <w:bCs/>
                <w:color w:val="000000"/>
                <w:sz w:val="16"/>
                <w:szCs w:val="16"/>
              </w:rPr>
            </w:pPr>
            <w:r>
              <w:rPr>
                <w:rFonts w:hint="eastAsia"/>
                <w:b/>
                <w:bCs/>
                <w:color w:val="000000"/>
                <w:sz w:val="16"/>
                <w:szCs w:val="16"/>
              </w:rPr>
              <w:t>S35模式</w:t>
            </w:r>
          </w:p>
        </w:tc>
        <w:tc>
          <w:tcPr>
            <w:tcW w:w="1164" w:type="pct"/>
            <w:tcBorders>
              <w:top w:val="nil"/>
              <w:left w:val="single" w:sz="4" w:space="0" w:color="auto"/>
              <w:bottom w:val="nil"/>
              <w:right w:val="nil"/>
            </w:tcBorders>
            <w:vAlign w:val="center"/>
          </w:tcPr>
          <w:p w14:paraId="407760FD" w14:textId="77777777" w:rsidR="00C1414D" w:rsidRDefault="00000000">
            <w:pPr>
              <w:spacing w:before="0"/>
              <w:rPr>
                <w:color w:val="000000"/>
                <w:sz w:val="16"/>
                <w:szCs w:val="16"/>
              </w:rPr>
            </w:pPr>
            <w:r>
              <w:rPr>
                <w:rFonts w:hint="eastAsia"/>
                <w:color w:val="000000"/>
                <w:sz w:val="16"/>
                <w:szCs w:val="16"/>
              </w:rPr>
              <w:t xml:space="preserve">S35 4K </w:t>
            </w:r>
            <w:r>
              <w:rPr>
                <w:color w:val="000000"/>
                <w:sz w:val="16"/>
                <w:szCs w:val="16"/>
              </w:rPr>
              <w:t>3:2</w:t>
            </w:r>
          </w:p>
        </w:tc>
        <w:tc>
          <w:tcPr>
            <w:tcW w:w="1346" w:type="pct"/>
            <w:gridSpan w:val="2"/>
            <w:tcBorders>
              <w:top w:val="nil"/>
              <w:left w:val="nil"/>
              <w:bottom w:val="nil"/>
              <w:right w:val="nil"/>
            </w:tcBorders>
            <w:vAlign w:val="center"/>
          </w:tcPr>
          <w:p w14:paraId="3ED098F6" w14:textId="77777777" w:rsidR="00C1414D" w:rsidRDefault="00000000">
            <w:pPr>
              <w:spacing w:before="0"/>
              <w:rPr>
                <w:color w:val="000000"/>
                <w:sz w:val="16"/>
                <w:szCs w:val="16"/>
              </w:rPr>
            </w:pPr>
            <w:r>
              <w:rPr>
                <w:rFonts w:hint="eastAsia"/>
                <w:color w:val="000000"/>
                <w:sz w:val="16"/>
                <w:szCs w:val="16"/>
              </w:rPr>
              <w:t>4096x</w:t>
            </w:r>
            <w:r>
              <w:rPr>
                <w:color w:val="000000"/>
                <w:sz w:val="16"/>
                <w:szCs w:val="16"/>
              </w:rPr>
              <w:t>2700</w:t>
            </w:r>
            <w:r>
              <w:rPr>
                <w:rFonts w:hint="eastAsia"/>
                <w:color w:val="000000"/>
                <w:sz w:val="16"/>
                <w:szCs w:val="16"/>
              </w:rPr>
              <w:t>, 0.2~70fps</w:t>
            </w:r>
          </w:p>
        </w:tc>
        <w:tc>
          <w:tcPr>
            <w:tcW w:w="374" w:type="pct"/>
            <w:tcBorders>
              <w:top w:val="nil"/>
              <w:left w:val="nil"/>
              <w:bottom w:val="nil"/>
              <w:right w:val="single" w:sz="4" w:space="0" w:color="auto"/>
            </w:tcBorders>
            <w:vAlign w:val="center"/>
          </w:tcPr>
          <w:p w14:paraId="6388E10B" w14:textId="77777777" w:rsidR="00C1414D" w:rsidRDefault="00000000">
            <w:pPr>
              <w:spacing w:before="0"/>
              <w:rPr>
                <w:color w:val="000000"/>
                <w:sz w:val="16"/>
                <w:szCs w:val="16"/>
              </w:rPr>
            </w:pPr>
            <w:r>
              <w:rPr>
                <w:rFonts w:hint="eastAsia"/>
                <w:color w:val="000000"/>
                <w:sz w:val="16"/>
                <w:szCs w:val="16"/>
              </w:rPr>
              <w:t> </w:t>
            </w:r>
          </w:p>
        </w:tc>
        <w:tc>
          <w:tcPr>
            <w:tcW w:w="1536" w:type="pct"/>
            <w:gridSpan w:val="3"/>
            <w:tcBorders>
              <w:top w:val="nil"/>
              <w:left w:val="nil"/>
              <w:bottom w:val="nil"/>
              <w:right w:val="nil"/>
            </w:tcBorders>
            <w:vAlign w:val="center"/>
          </w:tcPr>
          <w:p w14:paraId="152E4E5F" w14:textId="77777777" w:rsidR="00C1414D" w:rsidRDefault="00000000">
            <w:pPr>
              <w:spacing w:before="0"/>
              <w:rPr>
                <w:color w:val="000000"/>
                <w:sz w:val="16"/>
                <w:szCs w:val="16"/>
              </w:rPr>
            </w:pPr>
            <w:r>
              <w:rPr>
                <w:rFonts w:hint="eastAsia"/>
                <w:color w:val="000000"/>
                <w:sz w:val="16"/>
                <w:szCs w:val="16"/>
              </w:rPr>
              <w:t>感光尺寸：24.5x</w:t>
            </w:r>
            <w:r>
              <w:rPr>
                <w:color w:val="000000"/>
                <w:sz w:val="16"/>
                <w:szCs w:val="16"/>
              </w:rPr>
              <w:t>16.1</w:t>
            </w:r>
            <w:r>
              <w:rPr>
                <w:rFonts w:hint="eastAsia"/>
                <w:color w:val="000000"/>
                <w:sz w:val="16"/>
                <w:szCs w:val="16"/>
              </w:rPr>
              <w:t xml:space="preserve">mm,  ø </w:t>
            </w:r>
            <w:r>
              <w:rPr>
                <w:color w:val="000000"/>
                <w:sz w:val="16"/>
                <w:szCs w:val="16"/>
              </w:rPr>
              <w:t>29.3</w:t>
            </w:r>
            <w:r>
              <w:rPr>
                <w:rFonts w:hint="eastAsia"/>
                <w:color w:val="000000"/>
                <w:sz w:val="16"/>
                <w:szCs w:val="16"/>
              </w:rPr>
              <w:t>mm</w:t>
            </w:r>
          </w:p>
        </w:tc>
      </w:tr>
      <w:tr w:rsidR="00C1414D" w14:paraId="28D544F8" w14:textId="77777777">
        <w:trPr>
          <w:trHeight w:val="300"/>
        </w:trPr>
        <w:tc>
          <w:tcPr>
            <w:tcW w:w="577" w:type="pct"/>
            <w:vMerge/>
            <w:tcBorders>
              <w:left w:val="nil"/>
              <w:right w:val="single" w:sz="4" w:space="0" w:color="auto"/>
            </w:tcBorders>
            <w:vAlign w:val="center"/>
          </w:tcPr>
          <w:p w14:paraId="7813194F" w14:textId="77777777" w:rsidR="00C1414D" w:rsidRDefault="00C1414D">
            <w:pPr>
              <w:spacing w:before="0"/>
              <w:rPr>
                <w:b/>
                <w:bCs/>
                <w:color w:val="000000"/>
                <w:sz w:val="16"/>
                <w:szCs w:val="16"/>
              </w:rPr>
            </w:pPr>
          </w:p>
        </w:tc>
        <w:tc>
          <w:tcPr>
            <w:tcW w:w="1164" w:type="pct"/>
            <w:tcBorders>
              <w:top w:val="nil"/>
              <w:left w:val="nil"/>
              <w:bottom w:val="nil"/>
              <w:right w:val="nil"/>
            </w:tcBorders>
            <w:vAlign w:val="center"/>
          </w:tcPr>
          <w:p w14:paraId="0FBEEB3B" w14:textId="77777777" w:rsidR="00C1414D" w:rsidRDefault="00000000">
            <w:pPr>
              <w:spacing w:before="0"/>
              <w:rPr>
                <w:color w:val="000000"/>
                <w:sz w:val="16"/>
                <w:szCs w:val="16"/>
              </w:rPr>
            </w:pPr>
            <w:r>
              <w:rPr>
                <w:rFonts w:hint="eastAsia"/>
                <w:color w:val="000000"/>
                <w:sz w:val="16"/>
                <w:szCs w:val="16"/>
              </w:rPr>
              <w:t xml:space="preserve">S35 </w:t>
            </w:r>
            <w:r>
              <w:rPr>
                <w:color w:val="000000"/>
                <w:sz w:val="16"/>
                <w:szCs w:val="16"/>
              </w:rPr>
              <w:t>4K DCI</w:t>
            </w:r>
          </w:p>
        </w:tc>
        <w:tc>
          <w:tcPr>
            <w:tcW w:w="1346" w:type="pct"/>
            <w:gridSpan w:val="2"/>
            <w:tcBorders>
              <w:top w:val="nil"/>
              <w:left w:val="nil"/>
              <w:bottom w:val="nil"/>
              <w:right w:val="nil"/>
            </w:tcBorders>
            <w:vAlign w:val="center"/>
          </w:tcPr>
          <w:p w14:paraId="2A52EFC1" w14:textId="77777777" w:rsidR="00C1414D" w:rsidRDefault="00000000">
            <w:pPr>
              <w:spacing w:before="0"/>
              <w:rPr>
                <w:color w:val="000000"/>
                <w:sz w:val="16"/>
                <w:szCs w:val="16"/>
              </w:rPr>
            </w:pPr>
            <w:r>
              <w:rPr>
                <w:rFonts w:hint="eastAsia"/>
                <w:color w:val="000000"/>
                <w:sz w:val="16"/>
                <w:szCs w:val="16"/>
              </w:rPr>
              <w:t>4096x2160, 0.2~112fps</w:t>
            </w:r>
          </w:p>
        </w:tc>
        <w:tc>
          <w:tcPr>
            <w:tcW w:w="374" w:type="pct"/>
            <w:tcBorders>
              <w:top w:val="nil"/>
              <w:left w:val="nil"/>
              <w:bottom w:val="nil"/>
              <w:right w:val="single" w:sz="4" w:space="0" w:color="auto"/>
            </w:tcBorders>
            <w:vAlign w:val="center"/>
          </w:tcPr>
          <w:p w14:paraId="4AC4973B" w14:textId="77777777" w:rsidR="00C1414D" w:rsidRDefault="00000000">
            <w:pPr>
              <w:spacing w:before="0"/>
              <w:rPr>
                <w:color w:val="000000"/>
                <w:sz w:val="16"/>
                <w:szCs w:val="16"/>
              </w:rPr>
            </w:pPr>
            <w:r>
              <w:rPr>
                <w:rFonts w:hint="eastAsia"/>
                <w:color w:val="000000"/>
                <w:sz w:val="16"/>
                <w:szCs w:val="16"/>
              </w:rPr>
              <w:t> </w:t>
            </w:r>
          </w:p>
        </w:tc>
        <w:tc>
          <w:tcPr>
            <w:tcW w:w="1536" w:type="pct"/>
            <w:gridSpan w:val="3"/>
            <w:tcBorders>
              <w:top w:val="nil"/>
              <w:left w:val="nil"/>
              <w:bottom w:val="nil"/>
              <w:right w:val="nil"/>
            </w:tcBorders>
            <w:vAlign w:val="center"/>
          </w:tcPr>
          <w:p w14:paraId="72EA7D49" w14:textId="77777777" w:rsidR="00C1414D" w:rsidRDefault="00000000">
            <w:pPr>
              <w:spacing w:before="0"/>
              <w:rPr>
                <w:color w:val="000000"/>
                <w:sz w:val="16"/>
                <w:szCs w:val="16"/>
              </w:rPr>
            </w:pPr>
            <w:r>
              <w:rPr>
                <w:rFonts w:hint="eastAsia"/>
                <w:color w:val="000000"/>
                <w:sz w:val="16"/>
                <w:szCs w:val="16"/>
              </w:rPr>
              <w:t>感光尺寸：24.5x12.9mm, ø 27.7mm</w:t>
            </w:r>
          </w:p>
        </w:tc>
      </w:tr>
      <w:tr w:rsidR="00C1414D" w14:paraId="5D383087" w14:textId="77777777">
        <w:trPr>
          <w:trHeight w:val="300"/>
        </w:trPr>
        <w:tc>
          <w:tcPr>
            <w:tcW w:w="577" w:type="pct"/>
            <w:vMerge/>
            <w:tcBorders>
              <w:left w:val="nil"/>
              <w:right w:val="single" w:sz="4" w:space="0" w:color="auto"/>
            </w:tcBorders>
            <w:vAlign w:val="center"/>
          </w:tcPr>
          <w:p w14:paraId="18C3A3B4" w14:textId="77777777" w:rsidR="00C1414D" w:rsidRDefault="00C1414D">
            <w:pPr>
              <w:spacing w:before="0"/>
              <w:rPr>
                <w:b/>
                <w:bCs/>
                <w:color w:val="000000"/>
                <w:sz w:val="16"/>
                <w:szCs w:val="16"/>
              </w:rPr>
            </w:pPr>
          </w:p>
        </w:tc>
        <w:tc>
          <w:tcPr>
            <w:tcW w:w="1164" w:type="pct"/>
            <w:tcBorders>
              <w:top w:val="nil"/>
              <w:left w:val="nil"/>
              <w:bottom w:val="nil"/>
              <w:right w:val="nil"/>
            </w:tcBorders>
            <w:vAlign w:val="center"/>
          </w:tcPr>
          <w:p w14:paraId="246C006B" w14:textId="77777777" w:rsidR="00C1414D" w:rsidRDefault="00000000">
            <w:pPr>
              <w:spacing w:before="0"/>
              <w:rPr>
                <w:color w:val="000000"/>
                <w:sz w:val="16"/>
                <w:szCs w:val="16"/>
              </w:rPr>
            </w:pPr>
            <w:r>
              <w:rPr>
                <w:rFonts w:hint="eastAsia"/>
                <w:color w:val="000000"/>
                <w:sz w:val="16"/>
                <w:szCs w:val="16"/>
              </w:rPr>
              <w:t xml:space="preserve">S35 </w:t>
            </w:r>
            <w:r>
              <w:rPr>
                <w:color w:val="000000"/>
                <w:sz w:val="16"/>
                <w:szCs w:val="16"/>
              </w:rPr>
              <w:t>4K 2.4:1</w:t>
            </w:r>
          </w:p>
        </w:tc>
        <w:tc>
          <w:tcPr>
            <w:tcW w:w="1346" w:type="pct"/>
            <w:gridSpan w:val="2"/>
            <w:tcBorders>
              <w:top w:val="nil"/>
              <w:left w:val="nil"/>
              <w:bottom w:val="nil"/>
              <w:right w:val="nil"/>
            </w:tcBorders>
            <w:vAlign w:val="center"/>
          </w:tcPr>
          <w:p w14:paraId="5E58BC0C" w14:textId="77777777" w:rsidR="00C1414D" w:rsidRDefault="00000000">
            <w:pPr>
              <w:spacing w:before="0"/>
              <w:rPr>
                <w:color w:val="000000"/>
                <w:sz w:val="16"/>
                <w:szCs w:val="16"/>
              </w:rPr>
            </w:pPr>
            <w:r>
              <w:rPr>
                <w:rFonts w:hint="eastAsia"/>
                <w:color w:val="000000"/>
                <w:sz w:val="16"/>
                <w:szCs w:val="16"/>
              </w:rPr>
              <w:t>4096x1720, 0.2~140fps</w:t>
            </w:r>
          </w:p>
        </w:tc>
        <w:tc>
          <w:tcPr>
            <w:tcW w:w="374" w:type="pct"/>
            <w:tcBorders>
              <w:top w:val="nil"/>
              <w:left w:val="nil"/>
              <w:bottom w:val="nil"/>
              <w:right w:val="single" w:sz="4" w:space="0" w:color="auto"/>
            </w:tcBorders>
            <w:vAlign w:val="center"/>
          </w:tcPr>
          <w:p w14:paraId="0D32F486" w14:textId="77777777" w:rsidR="00C1414D" w:rsidRDefault="00000000">
            <w:pPr>
              <w:spacing w:before="0"/>
              <w:rPr>
                <w:color w:val="000000"/>
                <w:sz w:val="16"/>
                <w:szCs w:val="16"/>
              </w:rPr>
            </w:pPr>
            <w:r>
              <w:rPr>
                <w:rFonts w:hint="eastAsia"/>
                <w:color w:val="000000"/>
                <w:sz w:val="16"/>
                <w:szCs w:val="16"/>
              </w:rPr>
              <w:t> </w:t>
            </w:r>
          </w:p>
        </w:tc>
        <w:tc>
          <w:tcPr>
            <w:tcW w:w="1536" w:type="pct"/>
            <w:gridSpan w:val="3"/>
            <w:tcBorders>
              <w:top w:val="nil"/>
              <w:left w:val="nil"/>
              <w:bottom w:val="nil"/>
              <w:right w:val="nil"/>
            </w:tcBorders>
            <w:vAlign w:val="center"/>
          </w:tcPr>
          <w:p w14:paraId="76DB7C30" w14:textId="77777777" w:rsidR="00C1414D" w:rsidRDefault="00000000">
            <w:pPr>
              <w:spacing w:before="0"/>
              <w:rPr>
                <w:color w:val="000000"/>
                <w:sz w:val="16"/>
                <w:szCs w:val="16"/>
              </w:rPr>
            </w:pPr>
            <w:r>
              <w:rPr>
                <w:rFonts w:hint="eastAsia"/>
                <w:color w:val="000000"/>
                <w:sz w:val="16"/>
                <w:szCs w:val="16"/>
              </w:rPr>
              <w:t>感光尺寸：24.5x10.3mm, ø 26.6mm</w:t>
            </w:r>
          </w:p>
        </w:tc>
      </w:tr>
      <w:tr w:rsidR="00C1414D" w14:paraId="0B6AF23C" w14:textId="77777777">
        <w:trPr>
          <w:trHeight w:val="300"/>
        </w:trPr>
        <w:tc>
          <w:tcPr>
            <w:tcW w:w="577" w:type="pct"/>
            <w:vMerge/>
            <w:tcBorders>
              <w:left w:val="nil"/>
              <w:right w:val="single" w:sz="4" w:space="0" w:color="auto"/>
            </w:tcBorders>
            <w:vAlign w:val="center"/>
          </w:tcPr>
          <w:p w14:paraId="4FAA84E2" w14:textId="77777777" w:rsidR="00C1414D" w:rsidRDefault="00C1414D">
            <w:pPr>
              <w:spacing w:before="0"/>
              <w:rPr>
                <w:b/>
                <w:bCs/>
                <w:color w:val="000000"/>
                <w:sz w:val="16"/>
                <w:szCs w:val="16"/>
              </w:rPr>
            </w:pPr>
          </w:p>
        </w:tc>
        <w:tc>
          <w:tcPr>
            <w:tcW w:w="1164" w:type="pct"/>
            <w:tcBorders>
              <w:top w:val="nil"/>
              <w:left w:val="nil"/>
              <w:bottom w:val="nil"/>
              <w:right w:val="nil"/>
            </w:tcBorders>
            <w:vAlign w:val="center"/>
          </w:tcPr>
          <w:p w14:paraId="5BB8A3C6" w14:textId="77777777" w:rsidR="00C1414D" w:rsidRDefault="00000000">
            <w:pPr>
              <w:spacing w:before="0"/>
              <w:rPr>
                <w:color w:val="000000"/>
                <w:sz w:val="16"/>
                <w:szCs w:val="16"/>
              </w:rPr>
            </w:pPr>
            <w:r>
              <w:rPr>
                <w:rFonts w:hint="eastAsia"/>
                <w:color w:val="000000"/>
                <w:sz w:val="16"/>
                <w:szCs w:val="16"/>
              </w:rPr>
              <w:t xml:space="preserve">S35 </w:t>
            </w:r>
            <w:r>
              <w:rPr>
                <w:color w:val="000000"/>
                <w:sz w:val="16"/>
                <w:szCs w:val="16"/>
              </w:rPr>
              <w:t>4K UHD</w:t>
            </w:r>
          </w:p>
        </w:tc>
        <w:tc>
          <w:tcPr>
            <w:tcW w:w="1346" w:type="pct"/>
            <w:gridSpan w:val="2"/>
            <w:tcBorders>
              <w:top w:val="nil"/>
              <w:left w:val="nil"/>
              <w:bottom w:val="nil"/>
              <w:right w:val="nil"/>
            </w:tcBorders>
            <w:vAlign w:val="center"/>
          </w:tcPr>
          <w:p w14:paraId="556FBC51" w14:textId="77777777" w:rsidR="00C1414D" w:rsidRDefault="00000000">
            <w:pPr>
              <w:spacing w:before="0"/>
              <w:rPr>
                <w:color w:val="000000"/>
                <w:sz w:val="16"/>
                <w:szCs w:val="16"/>
              </w:rPr>
            </w:pPr>
            <w:r>
              <w:rPr>
                <w:rFonts w:hint="eastAsia"/>
                <w:color w:val="000000"/>
                <w:sz w:val="16"/>
                <w:szCs w:val="16"/>
              </w:rPr>
              <w:t>3840x2160, 0.2~112fps</w:t>
            </w:r>
          </w:p>
        </w:tc>
        <w:tc>
          <w:tcPr>
            <w:tcW w:w="374" w:type="pct"/>
            <w:tcBorders>
              <w:top w:val="nil"/>
              <w:left w:val="nil"/>
              <w:bottom w:val="nil"/>
              <w:right w:val="single" w:sz="4" w:space="0" w:color="auto"/>
            </w:tcBorders>
            <w:vAlign w:val="center"/>
          </w:tcPr>
          <w:p w14:paraId="3A986404" w14:textId="77777777" w:rsidR="00C1414D" w:rsidRDefault="00000000">
            <w:pPr>
              <w:spacing w:before="0"/>
              <w:rPr>
                <w:color w:val="000000"/>
                <w:sz w:val="16"/>
                <w:szCs w:val="16"/>
              </w:rPr>
            </w:pPr>
            <w:r>
              <w:rPr>
                <w:rFonts w:hint="eastAsia"/>
                <w:color w:val="000000"/>
                <w:sz w:val="16"/>
                <w:szCs w:val="16"/>
              </w:rPr>
              <w:t> </w:t>
            </w:r>
          </w:p>
        </w:tc>
        <w:tc>
          <w:tcPr>
            <w:tcW w:w="1536" w:type="pct"/>
            <w:gridSpan w:val="3"/>
            <w:tcBorders>
              <w:top w:val="nil"/>
              <w:left w:val="nil"/>
              <w:bottom w:val="nil"/>
              <w:right w:val="nil"/>
            </w:tcBorders>
            <w:vAlign w:val="center"/>
          </w:tcPr>
          <w:p w14:paraId="0341B936" w14:textId="77777777" w:rsidR="00C1414D" w:rsidRDefault="00000000">
            <w:pPr>
              <w:spacing w:before="0"/>
              <w:rPr>
                <w:color w:val="000000"/>
                <w:sz w:val="16"/>
                <w:szCs w:val="16"/>
              </w:rPr>
            </w:pPr>
            <w:r>
              <w:rPr>
                <w:rFonts w:hint="eastAsia"/>
                <w:color w:val="000000"/>
                <w:sz w:val="16"/>
                <w:szCs w:val="16"/>
              </w:rPr>
              <w:t>感光尺寸：23.0x12.9mm, ø 26.4mm</w:t>
            </w:r>
          </w:p>
        </w:tc>
      </w:tr>
      <w:tr w:rsidR="00C1414D" w14:paraId="564BD356" w14:textId="77777777">
        <w:trPr>
          <w:trHeight w:val="300"/>
        </w:trPr>
        <w:tc>
          <w:tcPr>
            <w:tcW w:w="577" w:type="pct"/>
            <w:vMerge/>
            <w:tcBorders>
              <w:left w:val="nil"/>
              <w:right w:val="single" w:sz="4" w:space="0" w:color="auto"/>
            </w:tcBorders>
            <w:vAlign w:val="center"/>
          </w:tcPr>
          <w:p w14:paraId="20DBA252" w14:textId="77777777" w:rsidR="00C1414D" w:rsidRDefault="00C1414D">
            <w:pPr>
              <w:spacing w:before="0"/>
              <w:rPr>
                <w:b/>
                <w:bCs/>
                <w:color w:val="000000"/>
                <w:sz w:val="16"/>
                <w:szCs w:val="16"/>
              </w:rPr>
            </w:pPr>
          </w:p>
        </w:tc>
        <w:tc>
          <w:tcPr>
            <w:tcW w:w="1164" w:type="pct"/>
            <w:tcBorders>
              <w:top w:val="nil"/>
              <w:left w:val="nil"/>
              <w:bottom w:val="nil"/>
              <w:right w:val="nil"/>
            </w:tcBorders>
            <w:vAlign w:val="center"/>
          </w:tcPr>
          <w:p w14:paraId="24EEE8F1" w14:textId="77777777" w:rsidR="00C1414D" w:rsidRDefault="00000000">
            <w:pPr>
              <w:spacing w:before="0"/>
              <w:rPr>
                <w:color w:val="000000"/>
                <w:sz w:val="16"/>
                <w:szCs w:val="16"/>
              </w:rPr>
            </w:pPr>
            <w:r>
              <w:rPr>
                <w:rFonts w:hint="eastAsia"/>
                <w:color w:val="000000"/>
                <w:sz w:val="16"/>
                <w:szCs w:val="16"/>
              </w:rPr>
              <w:t xml:space="preserve">S35 </w:t>
            </w:r>
            <w:r>
              <w:rPr>
                <w:color w:val="000000"/>
                <w:sz w:val="16"/>
                <w:szCs w:val="16"/>
              </w:rPr>
              <w:t>3.8K 2.4:1</w:t>
            </w:r>
          </w:p>
        </w:tc>
        <w:tc>
          <w:tcPr>
            <w:tcW w:w="1346" w:type="pct"/>
            <w:gridSpan w:val="2"/>
            <w:tcBorders>
              <w:top w:val="nil"/>
              <w:left w:val="nil"/>
              <w:bottom w:val="nil"/>
              <w:right w:val="nil"/>
            </w:tcBorders>
            <w:vAlign w:val="center"/>
          </w:tcPr>
          <w:p w14:paraId="7C6B22E0" w14:textId="77777777" w:rsidR="00C1414D" w:rsidRDefault="00000000">
            <w:pPr>
              <w:spacing w:before="0"/>
              <w:rPr>
                <w:color w:val="000000"/>
                <w:sz w:val="16"/>
                <w:szCs w:val="16"/>
              </w:rPr>
            </w:pPr>
            <w:r>
              <w:rPr>
                <w:rFonts w:hint="eastAsia"/>
                <w:color w:val="000000"/>
                <w:sz w:val="16"/>
                <w:szCs w:val="16"/>
              </w:rPr>
              <w:t>3840x1600, 0.2~150fps</w:t>
            </w:r>
          </w:p>
        </w:tc>
        <w:tc>
          <w:tcPr>
            <w:tcW w:w="374" w:type="pct"/>
            <w:tcBorders>
              <w:top w:val="nil"/>
              <w:left w:val="nil"/>
              <w:bottom w:val="nil"/>
              <w:right w:val="single" w:sz="4" w:space="0" w:color="auto"/>
            </w:tcBorders>
            <w:vAlign w:val="center"/>
          </w:tcPr>
          <w:p w14:paraId="3525F236" w14:textId="77777777" w:rsidR="00C1414D" w:rsidRDefault="00000000">
            <w:pPr>
              <w:spacing w:before="0"/>
              <w:rPr>
                <w:color w:val="000000"/>
                <w:sz w:val="16"/>
                <w:szCs w:val="16"/>
              </w:rPr>
            </w:pPr>
            <w:r>
              <w:rPr>
                <w:rFonts w:hint="eastAsia"/>
                <w:color w:val="000000"/>
                <w:sz w:val="16"/>
                <w:szCs w:val="16"/>
              </w:rPr>
              <w:t> </w:t>
            </w:r>
          </w:p>
        </w:tc>
        <w:tc>
          <w:tcPr>
            <w:tcW w:w="1536" w:type="pct"/>
            <w:gridSpan w:val="3"/>
            <w:tcBorders>
              <w:top w:val="nil"/>
              <w:left w:val="nil"/>
              <w:bottom w:val="nil"/>
              <w:right w:val="nil"/>
            </w:tcBorders>
            <w:vAlign w:val="center"/>
          </w:tcPr>
          <w:p w14:paraId="0BC9C308" w14:textId="77777777" w:rsidR="00C1414D" w:rsidRDefault="00000000">
            <w:pPr>
              <w:spacing w:before="0"/>
              <w:rPr>
                <w:color w:val="000000"/>
                <w:sz w:val="16"/>
                <w:szCs w:val="16"/>
              </w:rPr>
            </w:pPr>
            <w:r>
              <w:rPr>
                <w:rFonts w:hint="eastAsia"/>
                <w:color w:val="000000"/>
                <w:sz w:val="16"/>
                <w:szCs w:val="16"/>
              </w:rPr>
              <w:t>感光尺寸：23.0x9.6mm, ø 24.9mm</w:t>
            </w:r>
          </w:p>
        </w:tc>
      </w:tr>
      <w:tr w:rsidR="00C1414D" w14:paraId="6C087DF6" w14:textId="77777777">
        <w:trPr>
          <w:trHeight w:val="300"/>
        </w:trPr>
        <w:tc>
          <w:tcPr>
            <w:tcW w:w="577" w:type="pct"/>
            <w:vMerge/>
            <w:tcBorders>
              <w:left w:val="nil"/>
              <w:right w:val="single" w:sz="4" w:space="0" w:color="auto"/>
            </w:tcBorders>
            <w:vAlign w:val="center"/>
          </w:tcPr>
          <w:p w14:paraId="35F76462" w14:textId="77777777" w:rsidR="00C1414D" w:rsidRDefault="00C1414D">
            <w:pPr>
              <w:spacing w:before="0"/>
              <w:rPr>
                <w:b/>
                <w:bCs/>
                <w:color w:val="000000"/>
                <w:sz w:val="16"/>
                <w:szCs w:val="16"/>
              </w:rPr>
            </w:pPr>
          </w:p>
        </w:tc>
        <w:tc>
          <w:tcPr>
            <w:tcW w:w="1164" w:type="pct"/>
            <w:tcBorders>
              <w:top w:val="nil"/>
              <w:left w:val="nil"/>
              <w:bottom w:val="nil"/>
              <w:right w:val="nil"/>
            </w:tcBorders>
            <w:vAlign w:val="center"/>
          </w:tcPr>
          <w:p w14:paraId="6ED2CAC8" w14:textId="77777777" w:rsidR="00C1414D" w:rsidRDefault="00000000">
            <w:pPr>
              <w:spacing w:before="0"/>
              <w:rPr>
                <w:color w:val="000000"/>
                <w:sz w:val="16"/>
                <w:szCs w:val="16"/>
              </w:rPr>
            </w:pPr>
            <w:r>
              <w:rPr>
                <w:rFonts w:hint="eastAsia"/>
                <w:color w:val="000000"/>
                <w:sz w:val="16"/>
                <w:szCs w:val="16"/>
              </w:rPr>
              <w:t xml:space="preserve">S35 </w:t>
            </w:r>
            <w:r>
              <w:rPr>
                <w:color w:val="000000"/>
                <w:sz w:val="16"/>
                <w:szCs w:val="16"/>
              </w:rPr>
              <w:t>3.6K 4:3</w:t>
            </w:r>
          </w:p>
        </w:tc>
        <w:tc>
          <w:tcPr>
            <w:tcW w:w="1346" w:type="pct"/>
            <w:gridSpan w:val="2"/>
            <w:tcBorders>
              <w:top w:val="nil"/>
              <w:left w:val="nil"/>
              <w:bottom w:val="nil"/>
              <w:right w:val="nil"/>
            </w:tcBorders>
            <w:vAlign w:val="center"/>
          </w:tcPr>
          <w:p w14:paraId="27BA49ED" w14:textId="77777777" w:rsidR="00C1414D" w:rsidRDefault="00000000">
            <w:pPr>
              <w:spacing w:before="0"/>
              <w:rPr>
                <w:color w:val="000000"/>
                <w:sz w:val="16"/>
                <w:szCs w:val="16"/>
              </w:rPr>
            </w:pPr>
            <w:r>
              <w:rPr>
                <w:color w:val="000000"/>
                <w:sz w:val="16"/>
                <w:szCs w:val="16"/>
              </w:rPr>
              <w:t>3712</w:t>
            </w:r>
            <w:r>
              <w:rPr>
                <w:rFonts w:hint="eastAsia"/>
                <w:color w:val="000000"/>
                <w:sz w:val="16"/>
                <w:szCs w:val="16"/>
              </w:rPr>
              <w:t>x</w:t>
            </w:r>
            <w:r>
              <w:rPr>
                <w:color w:val="000000"/>
                <w:sz w:val="16"/>
                <w:szCs w:val="16"/>
              </w:rPr>
              <w:t>2700</w:t>
            </w:r>
            <w:r>
              <w:rPr>
                <w:rFonts w:hint="eastAsia"/>
                <w:color w:val="000000"/>
                <w:sz w:val="16"/>
                <w:szCs w:val="16"/>
              </w:rPr>
              <w:t>, 0.2~</w:t>
            </w:r>
            <w:r>
              <w:rPr>
                <w:color w:val="000000"/>
                <w:sz w:val="16"/>
                <w:szCs w:val="16"/>
              </w:rPr>
              <w:t>70</w:t>
            </w:r>
            <w:r>
              <w:rPr>
                <w:rFonts w:hint="eastAsia"/>
                <w:color w:val="000000"/>
                <w:sz w:val="16"/>
                <w:szCs w:val="16"/>
              </w:rPr>
              <w:t>fps</w:t>
            </w:r>
          </w:p>
        </w:tc>
        <w:tc>
          <w:tcPr>
            <w:tcW w:w="374" w:type="pct"/>
            <w:tcBorders>
              <w:top w:val="nil"/>
              <w:left w:val="nil"/>
              <w:bottom w:val="nil"/>
              <w:right w:val="single" w:sz="4" w:space="0" w:color="auto"/>
            </w:tcBorders>
            <w:vAlign w:val="center"/>
          </w:tcPr>
          <w:p w14:paraId="30B2D8E6" w14:textId="77777777" w:rsidR="00C1414D" w:rsidRDefault="00000000">
            <w:pPr>
              <w:spacing w:before="0"/>
              <w:rPr>
                <w:color w:val="000000"/>
                <w:sz w:val="16"/>
                <w:szCs w:val="16"/>
              </w:rPr>
            </w:pPr>
            <w:r>
              <w:rPr>
                <w:rFonts w:hint="eastAsia"/>
                <w:color w:val="000000"/>
                <w:sz w:val="16"/>
                <w:szCs w:val="16"/>
              </w:rPr>
              <w:t> </w:t>
            </w:r>
          </w:p>
        </w:tc>
        <w:tc>
          <w:tcPr>
            <w:tcW w:w="1536" w:type="pct"/>
            <w:gridSpan w:val="3"/>
            <w:tcBorders>
              <w:top w:val="nil"/>
              <w:left w:val="nil"/>
              <w:bottom w:val="nil"/>
              <w:right w:val="nil"/>
            </w:tcBorders>
            <w:vAlign w:val="center"/>
          </w:tcPr>
          <w:p w14:paraId="5837B430" w14:textId="77777777" w:rsidR="00C1414D" w:rsidRDefault="00000000">
            <w:pPr>
              <w:spacing w:before="0"/>
              <w:rPr>
                <w:color w:val="000000"/>
                <w:sz w:val="16"/>
                <w:szCs w:val="16"/>
              </w:rPr>
            </w:pPr>
            <w:r>
              <w:rPr>
                <w:rFonts w:hint="eastAsia"/>
                <w:color w:val="000000"/>
                <w:sz w:val="16"/>
                <w:szCs w:val="16"/>
              </w:rPr>
              <w:t>感光尺寸：</w:t>
            </w:r>
            <w:r>
              <w:rPr>
                <w:color w:val="000000"/>
                <w:sz w:val="16"/>
                <w:szCs w:val="16"/>
              </w:rPr>
              <w:t>22.2</w:t>
            </w:r>
            <w:r>
              <w:rPr>
                <w:rFonts w:hint="eastAsia"/>
                <w:color w:val="000000"/>
                <w:sz w:val="16"/>
                <w:szCs w:val="16"/>
              </w:rPr>
              <w:t>x</w:t>
            </w:r>
            <w:r>
              <w:rPr>
                <w:color w:val="000000"/>
                <w:sz w:val="16"/>
                <w:szCs w:val="16"/>
              </w:rPr>
              <w:t>16.1</w:t>
            </w:r>
            <w:r>
              <w:rPr>
                <w:rFonts w:hint="eastAsia"/>
                <w:color w:val="000000"/>
                <w:sz w:val="16"/>
                <w:szCs w:val="16"/>
              </w:rPr>
              <w:t xml:space="preserve">mm, ø </w:t>
            </w:r>
            <w:r>
              <w:rPr>
                <w:color w:val="000000"/>
                <w:sz w:val="16"/>
                <w:szCs w:val="16"/>
              </w:rPr>
              <w:t>27.4</w:t>
            </w:r>
            <w:r>
              <w:rPr>
                <w:rFonts w:hint="eastAsia"/>
                <w:color w:val="000000"/>
                <w:sz w:val="16"/>
                <w:szCs w:val="16"/>
              </w:rPr>
              <w:t>mm</w:t>
            </w:r>
          </w:p>
        </w:tc>
      </w:tr>
      <w:tr w:rsidR="00C1414D" w14:paraId="32D5B474" w14:textId="77777777">
        <w:trPr>
          <w:trHeight w:val="300"/>
        </w:trPr>
        <w:tc>
          <w:tcPr>
            <w:tcW w:w="577" w:type="pct"/>
            <w:vMerge/>
            <w:tcBorders>
              <w:left w:val="nil"/>
              <w:right w:val="single" w:sz="4" w:space="0" w:color="auto"/>
            </w:tcBorders>
            <w:vAlign w:val="center"/>
          </w:tcPr>
          <w:p w14:paraId="1CD52F1F" w14:textId="77777777" w:rsidR="00C1414D" w:rsidRDefault="00C1414D">
            <w:pPr>
              <w:spacing w:before="0"/>
              <w:rPr>
                <w:b/>
                <w:bCs/>
                <w:color w:val="000000"/>
                <w:sz w:val="16"/>
                <w:szCs w:val="16"/>
              </w:rPr>
            </w:pPr>
          </w:p>
        </w:tc>
        <w:tc>
          <w:tcPr>
            <w:tcW w:w="1164" w:type="pct"/>
            <w:tcBorders>
              <w:top w:val="nil"/>
              <w:left w:val="nil"/>
              <w:bottom w:val="nil"/>
              <w:right w:val="nil"/>
            </w:tcBorders>
            <w:vAlign w:val="center"/>
          </w:tcPr>
          <w:p w14:paraId="397D6931" w14:textId="77777777" w:rsidR="00C1414D" w:rsidRDefault="00000000">
            <w:pPr>
              <w:spacing w:before="0"/>
              <w:rPr>
                <w:color w:val="000000"/>
                <w:sz w:val="16"/>
                <w:szCs w:val="16"/>
              </w:rPr>
            </w:pPr>
            <w:r>
              <w:rPr>
                <w:rFonts w:hint="eastAsia"/>
                <w:color w:val="000000"/>
                <w:sz w:val="16"/>
                <w:szCs w:val="16"/>
              </w:rPr>
              <w:t>S</w:t>
            </w:r>
            <w:r>
              <w:rPr>
                <w:color w:val="000000"/>
                <w:sz w:val="16"/>
                <w:szCs w:val="16"/>
              </w:rPr>
              <w:t>35 3.2K 6:5</w:t>
            </w:r>
          </w:p>
        </w:tc>
        <w:tc>
          <w:tcPr>
            <w:tcW w:w="1346" w:type="pct"/>
            <w:gridSpan w:val="2"/>
            <w:tcBorders>
              <w:top w:val="nil"/>
              <w:left w:val="nil"/>
              <w:bottom w:val="nil"/>
              <w:right w:val="nil"/>
            </w:tcBorders>
            <w:vAlign w:val="center"/>
          </w:tcPr>
          <w:p w14:paraId="1B3947BB" w14:textId="77777777" w:rsidR="00C1414D" w:rsidRDefault="00000000">
            <w:pPr>
              <w:spacing w:before="0"/>
              <w:rPr>
                <w:color w:val="000000"/>
                <w:sz w:val="16"/>
                <w:szCs w:val="16"/>
              </w:rPr>
            </w:pPr>
            <w:r>
              <w:rPr>
                <w:rFonts w:hint="eastAsia"/>
                <w:color w:val="000000"/>
                <w:sz w:val="16"/>
                <w:szCs w:val="16"/>
              </w:rPr>
              <w:t>3</w:t>
            </w:r>
            <w:r>
              <w:rPr>
                <w:color w:val="000000"/>
                <w:sz w:val="16"/>
                <w:szCs w:val="16"/>
              </w:rPr>
              <w:t>328x2700, 0.2~70fps</w:t>
            </w:r>
          </w:p>
        </w:tc>
        <w:tc>
          <w:tcPr>
            <w:tcW w:w="374" w:type="pct"/>
            <w:tcBorders>
              <w:top w:val="nil"/>
              <w:left w:val="nil"/>
              <w:bottom w:val="nil"/>
              <w:right w:val="single" w:sz="4" w:space="0" w:color="auto"/>
            </w:tcBorders>
            <w:vAlign w:val="center"/>
          </w:tcPr>
          <w:p w14:paraId="7F819CFB" w14:textId="77777777" w:rsidR="00C1414D" w:rsidRDefault="00C1414D">
            <w:pPr>
              <w:spacing w:before="0"/>
              <w:rPr>
                <w:color w:val="000000"/>
                <w:sz w:val="16"/>
                <w:szCs w:val="16"/>
              </w:rPr>
            </w:pPr>
          </w:p>
        </w:tc>
        <w:tc>
          <w:tcPr>
            <w:tcW w:w="1536" w:type="pct"/>
            <w:gridSpan w:val="3"/>
            <w:tcBorders>
              <w:top w:val="nil"/>
              <w:left w:val="nil"/>
              <w:bottom w:val="nil"/>
              <w:right w:val="nil"/>
            </w:tcBorders>
            <w:vAlign w:val="center"/>
          </w:tcPr>
          <w:p w14:paraId="2A705766" w14:textId="77777777" w:rsidR="00C1414D" w:rsidRDefault="00000000">
            <w:pPr>
              <w:spacing w:before="0"/>
              <w:rPr>
                <w:color w:val="000000"/>
                <w:sz w:val="16"/>
                <w:szCs w:val="16"/>
              </w:rPr>
            </w:pPr>
            <w:r>
              <w:rPr>
                <w:rFonts w:hint="eastAsia"/>
                <w:color w:val="000000"/>
                <w:sz w:val="16"/>
                <w:szCs w:val="16"/>
              </w:rPr>
              <w:t>感光尺寸：1</w:t>
            </w:r>
            <w:r>
              <w:rPr>
                <w:color w:val="000000"/>
                <w:sz w:val="16"/>
                <w:szCs w:val="16"/>
              </w:rPr>
              <w:t xml:space="preserve">9.9x16.1mm, </w:t>
            </w:r>
            <w:r>
              <w:rPr>
                <w:rFonts w:hint="eastAsia"/>
                <w:color w:val="000000"/>
                <w:sz w:val="16"/>
                <w:szCs w:val="16"/>
              </w:rPr>
              <w:t>ø</w:t>
            </w:r>
            <w:r>
              <w:rPr>
                <w:color w:val="000000"/>
                <w:sz w:val="16"/>
                <w:szCs w:val="16"/>
              </w:rPr>
              <w:t xml:space="preserve"> 25.6mm</w:t>
            </w:r>
          </w:p>
        </w:tc>
      </w:tr>
      <w:tr w:rsidR="00C1414D" w14:paraId="5CC1F004" w14:textId="77777777">
        <w:trPr>
          <w:trHeight w:val="300"/>
        </w:trPr>
        <w:tc>
          <w:tcPr>
            <w:tcW w:w="577" w:type="pct"/>
            <w:vMerge/>
            <w:tcBorders>
              <w:left w:val="nil"/>
              <w:right w:val="single" w:sz="4" w:space="0" w:color="auto"/>
            </w:tcBorders>
            <w:vAlign w:val="center"/>
          </w:tcPr>
          <w:p w14:paraId="4B789C28" w14:textId="77777777" w:rsidR="00C1414D" w:rsidRDefault="00C1414D">
            <w:pPr>
              <w:spacing w:before="0"/>
              <w:rPr>
                <w:b/>
                <w:bCs/>
                <w:color w:val="000000"/>
                <w:sz w:val="16"/>
                <w:szCs w:val="16"/>
              </w:rPr>
            </w:pPr>
          </w:p>
        </w:tc>
        <w:tc>
          <w:tcPr>
            <w:tcW w:w="1164" w:type="pct"/>
            <w:tcBorders>
              <w:top w:val="nil"/>
              <w:left w:val="nil"/>
              <w:bottom w:val="nil"/>
              <w:right w:val="nil"/>
            </w:tcBorders>
            <w:vAlign w:val="center"/>
          </w:tcPr>
          <w:p w14:paraId="6D0B9873" w14:textId="77777777" w:rsidR="00C1414D" w:rsidRDefault="00000000">
            <w:pPr>
              <w:spacing w:before="0"/>
              <w:rPr>
                <w:color w:val="000000"/>
                <w:sz w:val="16"/>
                <w:szCs w:val="16"/>
              </w:rPr>
            </w:pPr>
            <w:r>
              <w:rPr>
                <w:rFonts w:hint="eastAsia"/>
                <w:color w:val="000000"/>
                <w:sz w:val="16"/>
                <w:szCs w:val="16"/>
              </w:rPr>
              <w:t>S</w:t>
            </w:r>
            <w:r>
              <w:rPr>
                <w:color w:val="000000"/>
                <w:sz w:val="16"/>
                <w:szCs w:val="16"/>
              </w:rPr>
              <w:t>35 2.7K 1:1</w:t>
            </w:r>
          </w:p>
        </w:tc>
        <w:tc>
          <w:tcPr>
            <w:tcW w:w="1346" w:type="pct"/>
            <w:gridSpan w:val="2"/>
            <w:tcBorders>
              <w:top w:val="nil"/>
              <w:left w:val="nil"/>
              <w:bottom w:val="nil"/>
              <w:right w:val="nil"/>
            </w:tcBorders>
            <w:vAlign w:val="center"/>
          </w:tcPr>
          <w:p w14:paraId="70E45F86" w14:textId="77777777" w:rsidR="00C1414D" w:rsidRDefault="00000000">
            <w:pPr>
              <w:spacing w:before="0"/>
              <w:rPr>
                <w:color w:val="000000"/>
                <w:sz w:val="16"/>
                <w:szCs w:val="16"/>
              </w:rPr>
            </w:pPr>
            <w:r>
              <w:rPr>
                <w:rFonts w:hint="eastAsia"/>
                <w:color w:val="000000"/>
                <w:sz w:val="16"/>
                <w:szCs w:val="16"/>
              </w:rPr>
              <w:t>2</w:t>
            </w:r>
            <w:r>
              <w:rPr>
                <w:color w:val="000000"/>
                <w:sz w:val="16"/>
                <w:szCs w:val="16"/>
              </w:rPr>
              <w:t>688x2688, 0.2~70fps</w:t>
            </w:r>
          </w:p>
        </w:tc>
        <w:tc>
          <w:tcPr>
            <w:tcW w:w="374" w:type="pct"/>
            <w:tcBorders>
              <w:top w:val="nil"/>
              <w:left w:val="nil"/>
              <w:bottom w:val="nil"/>
              <w:right w:val="single" w:sz="4" w:space="0" w:color="auto"/>
            </w:tcBorders>
            <w:vAlign w:val="center"/>
          </w:tcPr>
          <w:p w14:paraId="0431792A" w14:textId="77777777" w:rsidR="00C1414D" w:rsidRDefault="00C1414D">
            <w:pPr>
              <w:spacing w:before="0"/>
              <w:rPr>
                <w:color w:val="000000"/>
                <w:sz w:val="16"/>
                <w:szCs w:val="16"/>
              </w:rPr>
            </w:pPr>
          </w:p>
        </w:tc>
        <w:tc>
          <w:tcPr>
            <w:tcW w:w="1536" w:type="pct"/>
            <w:gridSpan w:val="3"/>
            <w:tcBorders>
              <w:top w:val="nil"/>
              <w:left w:val="nil"/>
              <w:bottom w:val="nil"/>
              <w:right w:val="nil"/>
            </w:tcBorders>
            <w:vAlign w:val="center"/>
          </w:tcPr>
          <w:p w14:paraId="7901FFDE" w14:textId="77777777" w:rsidR="00C1414D" w:rsidRDefault="00000000">
            <w:pPr>
              <w:spacing w:before="0"/>
              <w:rPr>
                <w:color w:val="000000"/>
                <w:sz w:val="16"/>
                <w:szCs w:val="16"/>
              </w:rPr>
            </w:pPr>
            <w:r>
              <w:rPr>
                <w:rFonts w:hint="eastAsia"/>
                <w:color w:val="000000"/>
                <w:sz w:val="16"/>
                <w:szCs w:val="16"/>
              </w:rPr>
              <w:t>感光尺寸：1</w:t>
            </w:r>
            <w:r>
              <w:rPr>
                <w:color w:val="000000"/>
                <w:sz w:val="16"/>
                <w:szCs w:val="16"/>
              </w:rPr>
              <w:t xml:space="preserve">6.1x16.1mm, </w:t>
            </w:r>
            <w:r>
              <w:rPr>
                <w:rFonts w:hint="eastAsia"/>
                <w:color w:val="000000"/>
                <w:sz w:val="16"/>
                <w:szCs w:val="16"/>
              </w:rPr>
              <w:t>ø</w:t>
            </w:r>
            <w:r>
              <w:rPr>
                <w:color w:val="000000"/>
                <w:sz w:val="16"/>
                <w:szCs w:val="16"/>
              </w:rPr>
              <w:t xml:space="preserve"> 22.8mm</w:t>
            </w:r>
          </w:p>
        </w:tc>
      </w:tr>
      <w:tr w:rsidR="00C1414D" w14:paraId="5B3B9D5E" w14:textId="77777777">
        <w:trPr>
          <w:trHeight w:val="300"/>
        </w:trPr>
        <w:tc>
          <w:tcPr>
            <w:tcW w:w="577" w:type="pct"/>
            <w:vMerge/>
            <w:tcBorders>
              <w:left w:val="nil"/>
              <w:right w:val="single" w:sz="4" w:space="0" w:color="auto"/>
            </w:tcBorders>
            <w:vAlign w:val="center"/>
          </w:tcPr>
          <w:p w14:paraId="1721B9C6" w14:textId="77777777" w:rsidR="00C1414D" w:rsidRDefault="00C1414D">
            <w:pPr>
              <w:spacing w:before="0"/>
              <w:rPr>
                <w:b/>
                <w:bCs/>
                <w:color w:val="000000"/>
                <w:sz w:val="16"/>
                <w:szCs w:val="16"/>
              </w:rPr>
            </w:pPr>
          </w:p>
        </w:tc>
        <w:tc>
          <w:tcPr>
            <w:tcW w:w="1164" w:type="pct"/>
            <w:tcBorders>
              <w:top w:val="nil"/>
              <w:left w:val="nil"/>
              <w:bottom w:val="nil"/>
              <w:right w:val="nil"/>
            </w:tcBorders>
            <w:vAlign w:val="center"/>
          </w:tcPr>
          <w:p w14:paraId="03E09F20" w14:textId="77777777" w:rsidR="00C1414D" w:rsidRDefault="00000000">
            <w:pPr>
              <w:spacing w:before="0"/>
              <w:rPr>
                <w:color w:val="000000"/>
                <w:sz w:val="16"/>
                <w:szCs w:val="16"/>
              </w:rPr>
            </w:pPr>
            <w:r>
              <w:rPr>
                <w:rFonts w:hint="eastAsia"/>
                <w:color w:val="000000"/>
                <w:sz w:val="16"/>
                <w:szCs w:val="16"/>
              </w:rPr>
              <w:t xml:space="preserve">S35 </w:t>
            </w:r>
            <w:r>
              <w:rPr>
                <w:color w:val="000000"/>
                <w:sz w:val="16"/>
                <w:szCs w:val="16"/>
              </w:rPr>
              <w:t>2K DCI</w:t>
            </w:r>
            <w:r>
              <w:rPr>
                <w:rFonts w:hint="eastAsia"/>
                <w:color w:val="000000"/>
                <w:sz w:val="16"/>
                <w:szCs w:val="16"/>
              </w:rPr>
              <w:t>（超采）</w:t>
            </w:r>
          </w:p>
        </w:tc>
        <w:tc>
          <w:tcPr>
            <w:tcW w:w="1346" w:type="pct"/>
            <w:gridSpan w:val="2"/>
            <w:tcBorders>
              <w:top w:val="nil"/>
              <w:left w:val="nil"/>
              <w:bottom w:val="nil"/>
              <w:right w:val="nil"/>
            </w:tcBorders>
            <w:vAlign w:val="center"/>
          </w:tcPr>
          <w:p w14:paraId="5B4538F5" w14:textId="77777777" w:rsidR="00C1414D" w:rsidRDefault="00000000">
            <w:pPr>
              <w:spacing w:before="0"/>
              <w:rPr>
                <w:color w:val="000000"/>
                <w:sz w:val="16"/>
                <w:szCs w:val="16"/>
              </w:rPr>
            </w:pPr>
            <w:r>
              <w:rPr>
                <w:rFonts w:hint="eastAsia"/>
                <w:color w:val="000000"/>
                <w:sz w:val="16"/>
                <w:szCs w:val="16"/>
              </w:rPr>
              <w:t>2048x1080, 0.2~112fps</w:t>
            </w:r>
          </w:p>
        </w:tc>
        <w:tc>
          <w:tcPr>
            <w:tcW w:w="374" w:type="pct"/>
            <w:tcBorders>
              <w:top w:val="nil"/>
              <w:left w:val="nil"/>
              <w:bottom w:val="nil"/>
              <w:right w:val="single" w:sz="4" w:space="0" w:color="auto"/>
            </w:tcBorders>
            <w:vAlign w:val="center"/>
          </w:tcPr>
          <w:p w14:paraId="09A700E6" w14:textId="77777777" w:rsidR="00C1414D" w:rsidRDefault="00000000">
            <w:pPr>
              <w:spacing w:before="0"/>
              <w:rPr>
                <w:color w:val="000000"/>
                <w:sz w:val="16"/>
                <w:szCs w:val="16"/>
              </w:rPr>
            </w:pPr>
            <w:r>
              <w:rPr>
                <w:rFonts w:hint="eastAsia"/>
                <w:color w:val="000000"/>
                <w:sz w:val="16"/>
                <w:szCs w:val="16"/>
              </w:rPr>
              <w:t> </w:t>
            </w:r>
          </w:p>
        </w:tc>
        <w:tc>
          <w:tcPr>
            <w:tcW w:w="1536" w:type="pct"/>
            <w:gridSpan w:val="3"/>
            <w:tcBorders>
              <w:top w:val="nil"/>
              <w:left w:val="nil"/>
              <w:bottom w:val="nil"/>
              <w:right w:val="nil"/>
            </w:tcBorders>
            <w:vAlign w:val="center"/>
          </w:tcPr>
          <w:p w14:paraId="66DA2EA0" w14:textId="77777777" w:rsidR="00C1414D" w:rsidRDefault="00000000">
            <w:pPr>
              <w:spacing w:before="0"/>
              <w:rPr>
                <w:color w:val="000000"/>
                <w:sz w:val="16"/>
                <w:szCs w:val="16"/>
              </w:rPr>
            </w:pPr>
            <w:r>
              <w:rPr>
                <w:rFonts w:hint="eastAsia"/>
                <w:color w:val="000000"/>
                <w:sz w:val="16"/>
                <w:szCs w:val="16"/>
              </w:rPr>
              <w:t>感光尺寸：24.5x12.9mm, ø 27.7mm</w:t>
            </w:r>
          </w:p>
        </w:tc>
      </w:tr>
      <w:tr w:rsidR="00C1414D" w14:paraId="7C0D995E" w14:textId="77777777">
        <w:trPr>
          <w:trHeight w:val="300"/>
        </w:trPr>
        <w:tc>
          <w:tcPr>
            <w:tcW w:w="577" w:type="pct"/>
            <w:vMerge/>
            <w:tcBorders>
              <w:left w:val="nil"/>
              <w:right w:val="single" w:sz="4" w:space="0" w:color="auto"/>
            </w:tcBorders>
            <w:vAlign w:val="center"/>
          </w:tcPr>
          <w:p w14:paraId="191118E9" w14:textId="77777777" w:rsidR="00C1414D" w:rsidRDefault="00C1414D">
            <w:pPr>
              <w:spacing w:before="0"/>
              <w:rPr>
                <w:b/>
                <w:bCs/>
                <w:color w:val="000000"/>
                <w:sz w:val="16"/>
                <w:szCs w:val="16"/>
              </w:rPr>
            </w:pPr>
          </w:p>
        </w:tc>
        <w:tc>
          <w:tcPr>
            <w:tcW w:w="1164" w:type="pct"/>
            <w:tcBorders>
              <w:top w:val="nil"/>
              <w:left w:val="nil"/>
              <w:right w:val="nil"/>
            </w:tcBorders>
            <w:vAlign w:val="center"/>
          </w:tcPr>
          <w:p w14:paraId="3FF55C7D" w14:textId="77777777" w:rsidR="00C1414D" w:rsidRDefault="00000000">
            <w:pPr>
              <w:spacing w:before="0"/>
              <w:rPr>
                <w:color w:val="000000"/>
                <w:sz w:val="16"/>
                <w:szCs w:val="16"/>
              </w:rPr>
            </w:pPr>
            <w:r>
              <w:rPr>
                <w:rFonts w:hint="eastAsia"/>
                <w:color w:val="000000"/>
                <w:sz w:val="16"/>
                <w:szCs w:val="16"/>
              </w:rPr>
              <w:t xml:space="preserve">S35 </w:t>
            </w:r>
            <w:r>
              <w:rPr>
                <w:color w:val="000000"/>
                <w:sz w:val="16"/>
                <w:szCs w:val="16"/>
              </w:rPr>
              <w:t>2K 2.4:1</w:t>
            </w:r>
            <w:r>
              <w:rPr>
                <w:rFonts w:hint="eastAsia"/>
                <w:color w:val="000000"/>
                <w:sz w:val="16"/>
                <w:szCs w:val="16"/>
              </w:rPr>
              <w:t>（超采）</w:t>
            </w:r>
          </w:p>
        </w:tc>
        <w:tc>
          <w:tcPr>
            <w:tcW w:w="1346" w:type="pct"/>
            <w:gridSpan w:val="2"/>
            <w:tcBorders>
              <w:top w:val="nil"/>
              <w:left w:val="nil"/>
              <w:bottom w:val="nil"/>
              <w:right w:val="nil"/>
            </w:tcBorders>
            <w:vAlign w:val="center"/>
          </w:tcPr>
          <w:p w14:paraId="42EA09F1" w14:textId="77777777" w:rsidR="00C1414D" w:rsidRDefault="00000000">
            <w:pPr>
              <w:spacing w:before="0"/>
              <w:rPr>
                <w:color w:val="000000"/>
                <w:sz w:val="16"/>
                <w:szCs w:val="16"/>
              </w:rPr>
            </w:pPr>
            <w:r>
              <w:rPr>
                <w:rFonts w:hint="eastAsia"/>
                <w:color w:val="000000"/>
                <w:sz w:val="16"/>
                <w:szCs w:val="16"/>
              </w:rPr>
              <w:t>2048x860, 0.2~140fps</w:t>
            </w:r>
          </w:p>
        </w:tc>
        <w:tc>
          <w:tcPr>
            <w:tcW w:w="374" w:type="pct"/>
            <w:tcBorders>
              <w:top w:val="nil"/>
              <w:left w:val="nil"/>
              <w:bottom w:val="nil"/>
              <w:right w:val="single" w:sz="4" w:space="0" w:color="auto"/>
            </w:tcBorders>
            <w:vAlign w:val="center"/>
          </w:tcPr>
          <w:p w14:paraId="278C36EC" w14:textId="77777777" w:rsidR="00C1414D" w:rsidRDefault="00000000">
            <w:pPr>
              <w:spacing w:before="0"/>
              <w:rPr>
                <w:color w:val="000000"/>
                <w:sz w:val="16"/>
                <w:szCs w:val="16"/>
              </w:rPr>
            </w:pPr>
            <w:r>
              <w:rPr>
                <w:rFonts w:hint="eastAsia"/>
                <w:color w:val="000000"/>
                <w:sz w:val="16"/>
                <w:szCs w:val="16"/>
              </w:rPr>
              <w:t xml:space="preserve"> </w:t>
            </w:r>
          </w:p>
        </w:tc>
        <w:tc>
          <w:tcPr>
            <w:tcW w:w="1536" w:type="pct"/>
            <w:gridSpan w:val="3"/>
            <w:tcBorders>
              <w:top w:val="nil"/>
              <w:left w:val="nil"/>
              <w:bottom w:val="nil"/>
              <w:right w:val="nil"/>
            </w:tcBorders>
            <w:vAlign w:val="center"/>
          </w:tcPr>
          <w:p w14:paraId="4923C371" w14:textId="77777777" w:rsidR="00C1414D" w:rsidRDefault="00000000">
            <w:pPr>
              <w:spacing w:before="0"/>
              <w:rPr>
                <w:color w:val="000000"/>
                <w:sz w:val="16"/>
                <w:szCs w:val="16"/>
              </w:rPr>
            </w:pPr>
            <w:r>
              <w:rPr>
                <w:rFonts w:hint="eastAsia"/>
                <w:color w:val="000000"/>
                <w:sz w:val="16"/>
                <w:szCs w:val="16"/>
              </w:rPr>
              <w:t>感光尺寸：24.5x10.3mm, ø 26.6mm</w:t>
            </w:r>
          </w:p>
        </w:tc>
      </w:tr>
      <w:tr w:rsidR="00C1414D" w14:paraId="4F186F71" w14:textId="77777777">
        <w:trPr>
          <w:trHeight w:val="272"/>
        </w:trPr>
        <w:tc>
          <w:tcPr>
            <w:tcW w:w="577" w:type="pct"/>
            <w:vMerge/>
            <w:tcBorders>
              <w:left w:val="nil"/>
              <w:right w:val="single" w:sz="4" w:space="0" w:color="auto"/>
            </w:tcBorders>
            <w:vAlign w:val="center"/>
          </w:tcPr>
          <w:p w14:paraId="30C1AAC1" w14:textId="77777777" w:rsidR="00C1414D" w:rsidRDefault="00C1414D">
            <w:pPr>
              <w:spacing w:before="0"/>
              <w:rPr>
                <w:b/>
                <w:bCs/>
                <w:color w:val="000000"/>
                <w:sz w:val="16"/>
                <w:szCs w:val="16"/>
              </w:rPr>
            </w:pPr>
          </w:p>
        </w:tc>
        <w:tc>
          <w:tcPr>
            <w:tcW w:w="1164" w:type="pct"/>
            <w:tcBorders>
              <w:top w:val="nil"/>
              <w:left w:val="nil"/>
              <w:right w:val="nil"/>
            </w:tcBorders>
            <w:vAlign w:val="center"/>
          </w:tcPr>
          <w:p w14:paraId="10C06E7B" w14:textId="77777777" w:rsidR="00C1414D" w:rsidRDefault="00000000">
            <w:pPr>
              <w:spacing w:before="0"/>
              <w:rPr>
                <w:color w:val="000000"/>
                <w:sz w:val="16"/>
                <w:szCs w:val="16"/>
              </w:rPr>
            </w:pPr>
            <w:r>
              <w:rPr>
                <w:rFonts w:hint="eastAsia"/>
                <w:color w:val="000000"/>
                <w:sz w:val="16"/>
                <w:szCs w:val="16"/>
              </w:rPr>
              <w:t xml:space="preserve">S35 </w:t>
            </w:r>
            <w:r>
              <w:rPr>
                <w:color w:val="000000"/>
                <w:sz w:val="16"/>
                <w:szCs w:val="16"/>
              </w:rPr>
              <w:t>2K FHD</w:t>
            </w:r>
            <w:r>
              <w:rPr>
                <w:rFonts w:hint="eastAsia"/>
                <w:color w:val="000000"/>
                <w:sz w:val="16"/>
                <w:szCs w:val="16"/>
              </w:rPr>
              <w:t>（超采）</w:t>
            </w:r>
          </w:p>
        </w:tc>
        <w:tc>
          <w:tcPr>
            <w:tcW w:w="1346" w:type="pct"/>
            <w:gridSpan w:val="2"/>
            <w:tcBorders>
              <w:top w:val="nil"/>
              <w:left w:val="nil"/>
              <w:right w:val="nil"/>
            </w:tcBorders>
            <w:vAlign w:val="center"/>
          </w:tcPr>
          <w:p w14:paraId="415B1949" w14:textId="77777777" w:rsidR="00C1414D" w:rsidRDefault="00000000">
            <w:pPr>
              <w:spacing w:before="0"/>
              <w:rPr>
                <w:color w:val="000000"/>
                <w:sz w:val="16"/>
                <w:szCs w:val="16"/>
              </w:rPr>
            </w:pPr>
            <w:r>
              <w:rPr>
                <w:rFonts w:hint="eastAsia"/>
                <w:color w:val="000000"/>
                <w:sz w:val="16"/>
                <w:szCs w:val="16"/>
              </w:rPr>
              <w:t>1920x1080, 0.2~112fps</w:t>
            </w:r>
          </w:p>
        </w:tc>
        <w:tc>
          <w:tcPr>
            <w:tcW w:w="374" w:type="pct"/>
            <w:tcBorders>
              <w:top w:val="nil"/>
              <w:left w:val="nil"/>
              <w:right w:val="single" w:sz="4" w:space="0" w:color="auto"/>
            </w:tcBorders>
            <w:vAlign w:val="center"/>
          </w:tcPr>
          <w:p w14:paraId="5EE5CCA0" w14:textId="77777777" w:rsidR="00C1414D" w:rsidRDefault="00000000">
            <w:pPr>
              <w:spacing w:before="0"/>
              <w:rPr>
                <w:color w:val="000000"/>
                <w:sz w:val="16"/>
                <w:szCs w:val="16"/>
              </w:rPr>
            </w:pPr>
            <w:r>
              <w:rPr>
                <w:rFonts w:hint="eastAsia"/>
                <w:color w:val="000000"/>
                <w:sz w:val="16"/>
                <w:szCs w:val="16"/>
              </w:rPr>
              <w:t> </w:t>
            </w:r>
          </w:p>
        </w:tc>
        <w:tc>
          <w:tcPr>
            <w:tcW w:w="1536" w:type="pct"/>
            <w:gridSpan w:val="3"/>
            <w:tcBorders>
              <w:top w:val="nil"/>
              <w:left w:val="nil"/>
              <w:right w:val="nil"/>
            </w:tcBorders>
            <w:vAlign w:val="center"/>
          </w:tcPr>
          <w:p w14:paraId="30E7FE6D" w14:textId="77777777" w:rsidR="00C1414D" w:rsidRDefault="00000000">
            <w:pPr>
              <w:spacing w:before="0"/>
              <w:rPr>
                <w:color w:val="000000"/>
                <w:sz w:val="16"/>
                <w:szCs w:val="16"/>
              </w:rPr>
            </w:pPr>
            <w:r>
              <w:rPr>
                <w:rFonts w:hint="eastAsia"/>
                <w:color w:val="000000"/>
                <w:sz w:val="16"/>
                <w:szCs w:val="16"/>
              </w:rPr>
              <w:t>感光尺寸：23.0x12.9mm, ø 26.4mm</w:t>
            </w:r>
          </w:p>
        </w:tc>
      </w:tr>
      <w:tr w:rsidR="00C1414D" w14:paraId="14A1CF7F" w14:textId="77777777">
        <w:trPr>
          <w:trHeight w:val="271"/>
        </w:trPr>
        <w:tc>
          <w:tcPr>
            <w:tcW w:w="577" w:type="pct"/>
            <w:vMerge/>
            <w:tcBorders>
              <w:left w:val="nil"/>
              <w:bottom w:val="single" w:sz="4" w:space="0" w:color="auto"/>
              <w:right w:val="single" w:sz="4" w:space="0" w:color="auto"/>
            </w:tcBorders>
            <w:vAlign w:val="center"/>
          </w:tcPr>
          <w:p w14:paraId="777825B4" w14:textId="77777777" w:rsidR="00C1414D" w:rsidRDefault="00C1414D">
            <w:pPr>
              <w:spacing w:before="0"/>
              <w:rPr>
                <w:b/>
                <w:bCs/>
                <w:color w:val="000000"/>
                <w:sz w:val="16"/>
                <w:szCs w:val="16"/>
              </w:rPr>
            </w:pPr>
          </w:p>
        </w:tc>
        <w:tc>
          <w:tcPr>
            <w:tcW w:w="1164" w:type="pct"/>
            <w:tcBorders>
              <w:left w:val="nil"/>
              <w:bottom w:val="single" w:sz="4" w:space="0" w:color="auto"/>
              <w:right w:val="nil"/>
            </w:tcBorders>
            <w:vAlign w:val="center"/>
          </w:tcPr>
          <w:p w14:paraId="574B5A8F" w14:textId="77777777" w:rsidR="00C1414D" w:rsidRDefault="00000000">
            <w:pPr>
              <w:spacing w:before="0"/>
              <w:rPr>
                <w:color w:val="000000"/>
                <w:sz w:val="16"/>
                <w:szCs w:val="16"/>
              </w:rPr>
            </w:pPr>
            <w:r>
              <w:rPr>
                <w:rFonts w:hint="eastAsia"/>
                <w:color w:val="000000"/>
                <w:sz w:val="16"/>
                <w:szCs w:val="16"/>
              </w:rPr>
              <w:t xml:space="preserve">S35 </w:t>
            </w:r>
            <w:r>
              <w:rPr>
                <w:color w:val="000000"/>
                <w:sz w:val="16"/>
                <w:szCs w:val="16"/>
              </w:rPr>
              <w:t>1.9K</w:t>
            </w:r>
            <w:r>
              <w:rPr>
                <w:rFonts w:hint="eastAsia"/>
                <w:color w:val="000000"/>
                <w:sz w:val="16"/>
                <w:szCs w:val="16"/>
              </w:rPr>
              <w:t xml:space="preserve"> </w:t>
            </w:r>
            <w:r>
              <w:rPr>
                <w:color w:val="000000"/>
                <w:sz w:val="16"/>
                <w:szCs w:val="16"/>
              </w:rPr>
              <w:t>2.4:1</w:t>
            </w:r>
            <w:r>
              <w:rPr>
                <w:rFonts w:hint="eastAsia"/>
                <w:color w:val="000000"/>
                <w:sz w:val="16"/>
                <w:szCs w:val="16"/>
              </w:rPr>
              <w:t>（超采）</w:t>
            </w:r>
          </w:p>
        </w:tc>
        <w:tc>
          <w:tcPr>
            <w:tcW w:w="1346" w:type="pct"/>
            <w:gridSpan w:val="2"/>
            <w:tcBorders>
              <w:left w:val="nil"/>
              <w:bottom w:val="single" w:sz="4" w:space="0" w:color="auto"/>
              <w:right w:val="nil"/>
            </w:tcBorders>
            <w:vAlign w:val="center"/>
          </w:tcPr>
          <w:p w14:paraId="00DDF6A5" w14:textId="77777777" w:rsidR="00C1414D" w:rsidRDefault="00000000">
            <w:pPr>
              <w:spacing w:before="0"/>
              <w:rPr>
                <w:color w:val="000000"/>
                <w:sz w:val="16"/>
                <w:szCs w:val="16"/>
              </w:rPr>
            </w:pPr>
            <w:r>
              <w:rPr>
                <w:rFonts w:hint="eastAsia"/>
                <w:color w:val="000000"/>
                <w:sz w:val="16"/>
                <w:szCs w:val="16"/>
              </w:rPr>
              <w:t>1920x800, 0.2~140fps</w:t>
            </w:r>
          </w:p>
        </w:tc>
        <w:tc>
          <w:tcPr>
            <w:tcW w:w="374" w:type="pct"/>
            <w:tcBorders>
              <w:left w:val="nil"/>
              <w:bottom w:val="single" w:sz="4" w:space="0" w:color="auto"/>
              <w:right w:val="single" w:sz="4" w:space="0" w:color="auto"/>
            </w:tcBorders>
            <w:vAlign w:val="center"/>
          </w:tcPr>
          <w:p w14:paraId="5E4BD17C" w14:textId="77777777" w:rsidR="00C1414D" w:rsidRDefault="00C1414D">
            <w:pPr>
              <w:spacing w:before="0"/>
              <w:rPr>
                <w:color w:val="000000"/>
                <w:sz w:val="16"/>
                <w:szCs w:val="16"/>
              </w:rPr>
            </w:pPr>
          </w:p>
        </w:tc>
        <w:tc>
          <w:tcPr>
            <w:tcW w:w="1536" w:type="pct"/>
            <w:gridSpan w:val="3"/>
            <w:tcBorders>
              <w:left w:val="nil"/>
              <w:bottom w:val="single" w:sz="4" w:space="0" w:color="auto"/>
              <w:right w:val="nil"/>
            </w:tcBorders>
            <w:vAlign w:val="center"/>
          </w:tcPr>
          <w:p w14:paraId="1DB06F12" w14:textId="77777777" w:rsidR="00C1414D" w:rsidRDefault="00000000">
            <w:pPr>
              <w:spacing w:before="0"/>
              <w:rPr>
                <w:color w:val="000000"/>
                <w:sz w:val="16"/>
                <w:szCs w:val="16"/>
              </w:rPr>
            </w:pPr>
            <w:r>
              <w:rPr>
                <w:rFonts w:hint="eastAsia"/>
                <w:color w:val="000000"/>
                <w:sz w:val="16"/>
                <w:szCs w:val="16"/>
              </w:rPr>
              <w:t>感光尺寸：23.0x9.6mm, ø 24.9mm</w:t>
            </w:r>
          </w:p>
        </w:tc>
      </w:tr>
      <w:tr w:rsidR="00C1414D" w14:paraId="215687FA" w14:textId="77777777">
        <w:trPr>
          <w:trHeight w:val="300"/>
        </w:trPr>
        <w:tc>
          <w:tcPr>
            <w:tcW w:w="577" w:type="pct"/>
            <w:vMerge w:val="restart"/>
            <w:tcBorders>
              <w:top w:val="single" w:sz="4" w:space="0" w:color="auto"/>
              <w:left w:val="nil"/>
              <w:bottom w:val="single" w:sz="4" w:space="0" w:color="000000"/>
              <w:right w:val="single" w:sz="4" w:space="0" w:color="auto"/>
            </w:tcBorders>
            <w:vAlign w:val="center"/>
          </w:tcPr>
          <w:p w14:paraId="1EA1F954" w14:textId="77777777" w:rsidR="00C1414D" w:rsidRDefault="00000000">
            <w:pPr>
              <w:spacing w:before="0"/>
              <w:rPr>
                <w:b/>
                <w:bCs/>
                <w:color w:val="000000"/>
                <w:sz w:val="16"/>
                <w:szCs w:val="16"/>
              </w:rPr>
            </w:pPr>
            <w:r>
              <w:rPr>
                <w:rFonts w:hint="eastAsia"/>
                <w:b/>
                <w:bCs/>
                <w:color w:val="000000"/>
                <w:sz w:val="16"/>
                <w:szCs w:val="16"/>
              </w:rPr>
              <w:t>其他剪裁模式</w:t>
            </w:r>
          </w:p>
        </w:tc>
        <w:tc>
          <w:tcPr>
            <w:tcW w:w="1164" w:type="pct"/>
            <w:tcBorders>
              <w:top w:val="single" w:sz="4" w:space="0" w:color="auto"/>
              <w:left w:val="nil"/>
              <w:bottom w:val="nil"/>
              <w:right w:val="nil"/>
            </w:tcBorders>
            <w:vAlign w:val="center"/>
          </w:tcPr>
          <w:p w14:paraId="46E6DC37" w14:textId="77777777" w:rsidR="00C1414D" w:rsidRDefault="00000000">
            <w:pPr>
              <w:spacing w:before="0"/>
              <w:rPr>
                <w:color w:val="000000"/>
                <w:sz w:val="16"/>
                <w:szCs w:val="16"/>
              </w:rPr>
            </w:pPr>
            <w:r>
              <w:rPr>
                <w:color w:val="000000"/>
                <w:sz w:val="16"/>
                <w:szCs w:val="16"/>
              </w:rPr>
              <w:t>3K DCI</w:t>
            </w:r>
          </w:p>
        </w:tc>
        <w:tc>
          <w:tcPr>
            <w:tcW w:w="1346" w:type="pct"/>
            <w:gridSpan w:val="2"/>
            <w:tcBorders>
              <w:top w:val="single" w:sz="4" w:space="0" w:color="auto"/>
              <w:left w:val="nil"/>
              <w:bottom w:val="nil"/>
              <w:right w:val="nil"/>
            </w:tcBorders>
            <w:vAlign w:val="center"/>
          </w:tcPr>
          <w:p w14:paraId="219AF583" w14:textId="77777777" w:rsidR="00C1414D" w:rsidRDefault="00000000">
            <w:pPr>
              <w:spacing w:before="0"/>
              <w:rPr>
                <w:color w:val="000000"/>
                <w:sz w:val="16"/>
                <w:szCs w:val="16"/>
              </w:rPr>
            </w:pPr>
            <w:r>
              <w:rPr>
                <w:rFonts w:hint="eastAsia"/>
                <w:color w:val="000000"/>
                <w:sz w:val="16"/>
                <w:szCs w:val="16"/>
              </w:rPr>
              <w:t>3072x1620, 0.2~144fps</w:t>
            </w:r>
          </w:p>
        </w:tc>
        <w:tc>
          <w:tcPr>
            <w:tcW w:w="374" w:type="pct"/>
            <w:tcBorders>
              <w:top w:val="single" w:sz="4" w:space="0" w:color="auto"/>
              <w:left w:val="nil"/>
              <w:bottom w:val="nil"/>
              <w:right w:val="single" w:sz="4" w:space="0" w:color="auto"/>
            </w:tcBorders>
            <w:vAlign w:val="center"/>
          </w:tcPr>
          <w:p w14:paraId="50C959A9" w14:textId="77777777" w:rsidR="00C1414D" w:rsidRDefault="00000000">
            <w:pPr>
              <w:spacing w:before="0"/>
              <w:rPr>
                <w:color w:val="000000"/>
                <w:sz w:val="16"/>
                <w:szCs w:val="16"/>
              </w:rPr>
            </w:pPr>
            <w:r>
              <w:rPr>
                <w:rFonts w:hint="eastAsia"/>
                <w:color w:val="000000"/>
                <w:sz w:val="16"/>
                <w:szCs w:val="16"/>
              </w:rPr>
              <w:t> </w:t>
            </w:r>
          </w:p>
        </w:tc>
        <w:tc>
          <w:tcPr>
            <w:tcW w:w="1536" w:type="pct"/>
            <w:gridSpan w:val="3"/>
            <w:tcBorders>
              <w:top w:val="single" w:sz="4" w:space="0" w:color="auto"/>
              <w:left w:val="nil"/>
              <w:bottom w:val="nil"/>
              <w:right w:val="nil"/>
            </w:tcBorders>
            <w:vAlign w:val="center"/>
          </w:tcPr>
          <w:p w14:paraId="578195A4" w14:textId="77777777" w:rsidR="00C1414D" w:rsidRDefault="00C1414D">
            <w:pPr>
              <w:spacing w:before="0"/>
              <w:rPr>
                <w:color w:val="000000"/>
                <w:sz w:val="16"/>
                <w:szCs w:val="16"/>
              </w:rPr>
            </w:pPr>
          </w:p>
        </w:tc>
      </w:tr>
      <w:tr w:rsidR="00C1414D" w14:paraId="299C536A" w14:textId="77777777">
        <w:trPr>
          <w:trHeight w:val="300"/>
        </w:trPr>
        <w:tc>
          <w:tcPr>
            <w:tcW w:w="577" w:type="pct"/>
            <w:vMerge/>
            <w:tcBorders>
              <w:top w:val="single" w:sz="4" w:space="0" w:color="auto"/>
              <w:left w:val="nil"/>
              <w:bottom w:val="single" w:sz="4" w:space="0" w:color="000000"/>
              <w:right w:val="single" w:sz="4" w:space="0" w:color="auto"/>
            </w:tcBorders>
            <w:vAlign w:val="center"/>
          </w:tcPr>
          <w:p w14:paraId="0FAB3BAB" w14:textId="77777777" w:rsidR="00C1414D" w:rsidRDefault="00C1414D">
            <w:pPr>
              <w:spacing w:before="0"/>
              <w:rPr>
                <w:b/>
                <w:bCs/>
                <w:color w:val="000000"/>
                <w:sz w:val="16"/>
                <w:szCs w:val="16"/>
              </w:rPr>
            </w:pPr>
          </w:p>
        </w:tc>
        <w:tc>
          <w:tcPr>
            <w:tcW w:w="1164" w:type="pct"/>
            <w:tcBorders>
              <w:top w:val="nil"/>
              <w:left w:val="nil"/>
              <w:bottom w:val="nil"/>
              <w:right w:val="nil"/>
            </w:tcBorders>
            <w:vAlign w:val="center"/>
          </w:tcPr>
          <w:p w14:paraId="371CCB4A" w14:textId="77777777" w:rsidR="00C1414D" w:rsidRDefault="00000000">
            <w:pPr>
              <w:spacing w:before="0"/>
              <w:rPr>
                <w:color w:val="000000"/>
                <w:sz w:val="16"/>
                <w:szCs w:val="16"/>
              </w:rPr>
            </w:pPr>
            <w:r>
              <w:rPr>
                <w:color w:val="000000"/>
                <w:sz w:val="16"/>
                <w:szCs w:val="16"/>
              </w:rPr>
              <w:t>3K 2.4:1</w:t>
            </w:r>
          </w:p>
        </w:tc>
        <w:tc>
          <w:tcPr>
            <w:tcW w:w="1346" w:type="pct"/>
            <w:gridSpan w:val="2"/>
            <w:tcBorders>
              <w:top w:val="nil"/>
              <w:left w:val="nil"/>
              <w:bottom w:val="nil"/>
              <w:right w:val="nil"/>
            </w:tcBorders>
            <w:vAlign w:val="center"/>
          </w:tcPr>
          <w:p w14:paraId="66AFAA40" w14:textId="77777777" w:rsidR="00C1414D" w:rsidRDefault="00000000">
            <w:pPr>
              <w:spacing w:before="0"/>
              <w:rPr>
                <w:color w:val="000000"/>
                <w:sz w:val="16"/>
                <w:szCs w:val="16"/>
              </w:rPr>
            </w:pPr>
            <w:r>
              <w:rPr>
                <w:rFonts w:hint="eastAsia"/>
                <w:color w:val="000000"/>
                <w:sz w:val="16"/>
                <w:szCs w:val="16"/>
              </w:rPr>
              <w:t>3072x1200, 0.2~195fps</w:t>
            </w:r>
          </w:p>
        </w:tc>
        <w:tc>
          <w:tcPr>
            <w:tcW w:w="374" w:type="pct"/>
            <w:tcBorders>
              <w:top w:val="nil"/>
              <w:left w:val="nil"/>
              <w:bottom w:val="nil"/>
              <w:right w:val="single" w:sz="4" w:space="0" w:color="auto"/>
            </w:tcBorders>
            <w:vAlign w:val="center"/>
          </w:tcPr>
          <w:p w14:paraId="7C234751" w14:textId="77777777" w:rsidR="00C1414D" w:rsidRDefault="00000000">
            <w:pPr>
              <w:spacing w:before="0"/>
              <w:rPr>
                <w:color w:val="000000"/>
                <w:sz w:val="16"/>
                <w:szCs w:val="16"/>
              </w:rPr>
            </w:pPr>
            <w:r>
              <w:rPr>
                <w:rFonts w:hint="eastAsia"/>
                <w:color w:val="000000"/>
                <w:sz w:val="16"/>
                <w:szCs w:val="16"/>
              </w:rPr>
              <w:t> </w:t>
            </w:r>
          </w:p>
        </w:tc>
        <w:tc>
          <w:tcPr>
            <w:tcW w:w="1536" w:type="pct"/>
            <w:gridSpan w:val="3"/>
            <w:tcBorders>
              <w:top w:val="nil"/>
              <w:left w:val="nil"/>
              <w:bottom w:val="nil"/>
              <w:right w:val="nil"/>
            </w:tcBorders>
            <w:vAlign w:val="center"/>
          </w:tcPr>
          <w:p w14:paraId="7073E81B" w14:textId="77777777" w:rsidR="00C1414D" w:rsidRDefault="00C1414D">
            <w:pPr>
              <w:spacing w:before="0"/>
              <w:rPr>
                <w:color w:val="000000"/>
                <w:sz w:val="16"/>
                <w:szCs w:val="16"/>
              </w:rPr>
            </w:pPr>
          </w:p>
        </w:tc>
      </w:tr>
      <w:tr w:rsidR="00C1414D" w14:paraId="39A8EE36" w14:textId="77777777">
        <w:trPr>
          <w:trHeight w:val="300"/>
        </w:trPr>
        <w:tc>
          <w:tcPr>
            <w:tcW w:w="577" w:type="pct"/>
            <w:vMerge/>
            <w:tcBorders>
              <w:top w:val="single" w:sz="4" w:space="0" w:color="auto"/>
              <w:left w:val="nil"/>
              <w:bottom w:val="single" w:sz="4" w:space="0" w:color="000000"/>
              <w:right w:val="single" w:sz="4" w:space="0" w:color="auto"/>
            </w:tcBorders>
            <w:vAlign w:val="center"/>
          </w:tcPr>
          <w:p w14:paraId="6D38C9DE" w14:textId="77777777" w:rsidR="00C1414D" w:rsidRDefault="00C1414D">
            <w:pPr>
              <w:spacing w:before="0"/>
              <w:rPr>
                <w:b/>
                <w:bCs/>
                <w:color w:val="000000"/>
                <w:sz w:val="16"/>
                <w:szCs w:val="16"/>
              </w:rPr>
            </w:pPr>
          </w:p>
        </w:tc>
        <w:tc>
          <w:tcPr>
            <w:tcW w:w="1164" w:type="pct"/>
            <w:tcBorders>
              <w:top w:val="nil"/>
              <w:left w:val="nil"/>
              <w:bottom w:val="nil"/>
              <w:right w:val="nil"/>
            </w:tcBorders>
            <w:vAlign w:val="center"/>
          </w:tcPr>
          <w:p w14:paraId="36A54AFA" w14:textId="77777777" w:rsidR="00C1414D" w:rsidRDefault="00000000">
            <w:pPr>
              <w:spacing w:before="0"/>
              <w:rPr>
                <w:color w:val="000000"/>
                <w:sz w:val="16"/>
                <w:szCs w:val="16"/>
              </w:rPr>
            </w:pPr>
            <w:r>
              <w:rPr>
                <w:color w:val="000000"/>
                <w:sz w:val="16"/>
                <w:szCs w:val="16"/>
              </w:rPr>
              <w:t>3K HD</w:t>
            </w:r>
          </w:p>
        </w:tc>
        <w:tc>
          <w:tcPr>
            <w:tcW w:w="1346" w:type="pct"/>
            <w:gridSpan w:val="2"/>
            <w:tcBorders>
              <w:top w:val="nil"/>
              <w:left w:val="nil"/>
              <w:bottom w:val="nil"/>
              <w:right w:val="nil"/>
            </w:tcBorders>
            <w:vAlign w:val="center"/>
          </w:tcPr>
          <w:p w14:paraId="7E3A1FEC" w14:textId="77777777" w:rsidR="00C1414D" w:rsidRDefault="00000000">
            <w:pPr>
              <w:spacing w:before="0"/>
              <w:rPr>
                <w:color w:val="000000"/>
                <w:sz w:val="16"/>
                <w:szCs w:val="16"/>
              </w:rPr>
            </w:pPr>
            <w:r>
              <w:rPr>
                <w:rFonts w:hint="eastAsia"/>
                <w:color w:val="000000"/>
                <w:sz w:val="16"/>
                <w:szCs w:val="16"/>
              </w:rPr>
              <w:t>2944x1620, 0.2~145fps</w:t>
            </w:r>
          </w:p>
        </w:tc>
        <w:tc>
          <w:tcPr>
            <w:tcW w:w="374" w:type="pct"/>
            <w:tcBorders>
              <w:top w:val="nil"/>
              <w:left w:val="nil"/>
              <w:bottom w:val="nil"/>
              <w:right w:val="single" w:sz="4" w:space="0" w:color="auto"/>
            </w:tcBorders>
            <w:vAlign w:val="center"/>
          </w:tcPr>
          <w:p w14:paraId="16E7AF67" w14:textId="77777777" w:rsidR="00C1414D" w:rsidRDefault="00000000">
            <w:pPr>
              <w:spacing w:before="0"/>
              <w:rPr>
                <w:color w:val="000000"/>
                <w:sz w:val="16"/>
                <w:szCs w:val="16"/>
              </w:rPr>
            </w:pPr>
            <w:r>
              <w:rPr>
                <w:rFonts w:hint="eastAsia"/>
                <w:color w:val="000000"/>
                <w:sz w:val="16"/>
                <w:szCs w:val="16"/>
              </w:rPr>
              <w:t> </w:t>
            </w:r>
          </w:p>
        </w:tc>
        <w:tc>
          <w:tcPr>
            <w:tcW w:w="1536" w:type="pct"/>
            <w:gridSpan w:val="3"/>
            <w:tcBorders>
              <w:top w:val="nil"/>
              <w:left w:val="nil"/>
              <w:bottom w:val="nil"/>
              <w:right w:val="nil"/>
            </w:tcBorders>
            <w:vAlign w:val="center"/>
          </w:tcPr>
          <w:p w14:paraId="5140AFE6" w14:textId="77777777" w:rsidR="00C1414D" w:rsidRDefault="00C1414D">
            <w:pPr>
              <w:spacing w:before="0"/>
              <w:rPr>
                <w:color w:val="000000"/>
                <w:sz w:val="16"/>
                <w:szCs w:val="16"/>
              </w:rPr>
            </w:pPr>
          </w:p>
        </w:tc>
      </w:tr>
      <w:tr w:rsidR="00C1414D" w14:paraId="26FABA58" w14:textId="77777777">
        <w:trPr>
          <w:trHeight w:val="300"/>
        </w:trPr>
        <w:tc>
          <w:tcPr>
            <w:tcW w:w="577" w:type="pct"/>
            <w:vMerge/>
            <w:tcBorders>
              <w:top w:val="single" w:sz="4" w:space="0" w:color="auto"/>
              <w:left w:val="nil"/>
              <w:bottom w:val="single" w:sz="4" w:space="0" w:color="000000"/>
              <w:right w:val="single" w:sz="4" w:space="0" w:color="auto"/>
            </w:tcBorders>
            <w:vAlign w:val="center"/>
          </w:tcPr>
          <w:p w14:paraId="20C7576C" w14:textId="77777777" w:rsidR="00C1414D" w:rsidRDefault="00C1414D">
            <w:pPr>
              <w:spacing w:before="0"/>
              <w:rPr>
                <w:b/>
                <w:bCs/>
                <w:color w:val="000000"/>
                <w:sz w:val="16"/>
                <w:szCs w:val="16"/>
              </w:rPr>
            </w:pPr>
          </w:p>
        </w:tc>
        <w:tc>
          <w:tcPr>
            <w:tcW w:w="1164" w:type="pct"/>
            <w:tcBorders>
              <w:top w:val="nil"/>
              <w:left w:val="nil"/>
              <w:bottom w:val="nil"/>
              <w:right w:val="nil"/>
            </w:tcBorders>
            <w:vAlign w:val="center"/>
          </w:tcPr>
          <w:p w14:paraId="1A71A0DB" w14:textId="77777777" w:rsidR="00C1414D" w:rsidRDefault="00000000">
            <w:pPr>
              <w:spacing w:before="0"/>
              <w:rPr>
                <w:color w:val="000000"/>
                <w:sz w:val="16"/>
                <w:szCs w:val="16"/>
              </w:rPr>
            </w:pPr>
            <w:r>
              <w:rPr>
                <w:color w:val="000000"/>
                <w:sz w:val="16"/>
                <w:szCs w:val="16"/>
              </w:rPr>
              <w:t>3K HD 2.4:1</w:t>
            </w:r>
          </w:p>
        </w:tc>
        <w:tc>
          <w:tcPr>
            <w:tcW w:w="1346" w:type="pct"/>
            <w:gridSpan w:val="2"/>
            <w:tcBorders>
              <w:top w:val="nil"/>
              <w:left w:val="nil"/>
              <w:bottom w:val="nil"/>
              <w:right w:val="nil"/>
            </w:tcBorders>
            <w:vAlign w:val="center"/>
          </w:tcPr>
          <w:p w14:paraId="1434A423" w14:textId="77777777" w:rsidR="00C1414D" w:rsidRDefault="00000000">
            <w:pPr>
              <w:spacing w:before="0"/>
              <w:rPr>
                <w:color w:val="000000"/>
                <w:sz w:val="16"/>
                <w:szCs w:val="16"/>
              </w:rPr>
            </w:pPr>
            <w:r>
              <w:rPr>
                <w:rFonts w:hint="eastAsia"/>
                <w:color w:val="000000"/>
                <w:sz w:val="16"/>
                <w:szCs w:val="16"/>
              </w:rPr>
              <w:t>2944x1200, 0.2~195fps</w:t>
            </w:r>
          </w:p>
        </w:tc>
        <w:tc>
          <w:tcPr>
            <w:tcW w:w="374" w:type="pct"/>
            <w:tcBorders>
              <w:top w:val="nil"/>
              <w:left w:val="nil"/>
              <w:bottom w:val="nil"/>
              <w:right w:val="single" w:sz="4" w:space="0" w:color="auto"/>
            </w:tcBorders>
            <w:vAlign w:val="center"/>
          </w:tcPr>
          <w:p w14:paraId="42899D7E" w14:textId="77777777" w:rsidR="00C1414D" w:rsidRDefault="00000000">
            <w:pPr>
              <w:spacing w:before="0"/>
              <w:rPr>
                <w:color w:val="000000"/>
                <w:sz w:val="16"/>
                <w:szCs w:val="16"/>
              </w:rPr>
            </w:pPr>
            <w:r>
              <w:rPr>
                <w:rFonts w:hint="eastAsia"/>
                <w:color w:val="000000"/>
                <w:sz w:val="16"/>
                <w:szCs w:val="16"/>
              </w:rPr>
              <w:t> </w:t>
            </w:r>
          </w:p>
        </w:tc>
        <w:tc>
          <w:tcPr>
            <w:tcW w:w="1536" w:type="pct"/>
            <w:gridSpan w:val="3"/>
            <w:tcBorders>
              <w:top w:val="nil"/>
              <w:left w:val="nil"/>
              <w:bottom w:val="nil"/>
              <w:right w:val="nil"/>
            </w:tcBorders>
            <w:vAlign w:val="center"/>
          </w:tcPr>
          <w:p w14:paraId="346BCF41" w14:textId="77777777" w:rsidR="00C1414D" w:rsidRDefault="00C1414D">
            <w:pPr>
              <w:spacing w:before="0"/>
              <w:rPr>
                <w:color w:val="000000"/>
                <w:sz w:val="16"/>
                <w:szCs w:val="16"/>
              </w:rPr>
            </w:pPr>
          </w:p>
        </w:tc>
      </w:tr>
      <w:tr w:rsidR="00C1414D" w14:paraId="7EA5AC5D" w14:textId="77777777">
        <w:trPr>
          <w:trHeight w:val="300"/>
        </w:trPr>
        <w:tc>
          <w:tcPr>
            <w:tcW w:w="577" w:type="pct"/>
            <w:vMerge/>
            <w:tcBorders>
              <w:top w:val="single" w:sz="4" w:space="0" w:color="auto"/>
              <w:left w:val="nil"/>
              <w:bottom w:val="single" w:sz="4" w:space="0" w:color="000000"/>
              <w:right w:val="single" w:sz="4" w:space="0" w:color="auto"/>
            </w:tcBorders>
            <w:vAlign w:val="center"/>
          </w:tcPr>
          <w:p w14:paraId="7BCB919D" w14:textId="77777777" w:rsidR="00C1414D" w:rsidRDefault="00C1414D">
            <w:pPr>
              <w:spacing w:before="0"/>
              <w:rPr>
                <w:b/>
                <w:bCs/>
                <w:color w:val="000000"/>
                <w:sz w:val="16"/>
                <w:szCs w:val="16"/>
              </w:rPr>
            </w:pPr>
          </w:p>
        </w:tc>
        <w:tc>
          <w:tcPr>
            <w:tcW w:w="1164" w:type="pct"/>
            <w:tcBorders>
              <w:top w:val="nil"/>
              <w:left w:val="nil"/>
              <w:bottom w:val="nil"/>
              <w:right w:val="nil"/>
            </w:tcBorders>
            <w:vAlign w:val="center"/>
          </w:tcPr>
          <w:p w14:paraId="4B9E3776" w14:textId="77777777" w:rsidR="00C1414D" w:rsidRDefault="00000000">
            <w:pPr>
              <w:spacing w:before="0"/>
              <w:rPr>
                <w:color w:val="000000"/>
                <w:sz w:val="16"/>
                <w:szCs w:val="16"/>
              </w:rPr>
            </w:pPr>
            <w:r>
              <w:rPr>
                <w:color w:val="000000"/>
                <w:sz w:val="16"/>
                <w:szCs w:val="16"/>
              </w:rPr>
              <w:t>2K DCI</w:t>
            </w:r>
          </w:p>
        </w:tc>
        <w:tc>
          <w:tcPr>
            <w:tcW w:w="1346" w:type="pct"/>
            <w:gridSpan w:val="2"/>
            <w:tcBorders>
              <w:top w:val="nil"/>
              <w:left w:val="nil"/>
              <w:bottom w:val="nil"/>
              <w:right w:val="nil"/>
            </w:tcBorders>
            <w:vAlign w:val="center"/>
          </w:tcPr>
          <w:p w14:paraId="0FC27446" w14:textId="77777777" w:rsidR="00C1414D" w:rsidRDefault="00000000">
            <w:pPr>
              <w:spacing w:before="0"/>
              <w:rPr>
                <w:color w:val="000000"/>
                <w:sz w:val="16"/>
                <w:szCs w:val="16"/>
              </w:rPr>
            </w:pPr>
            <w:r>
              <w:rPr>
                <w:rFonts w:hint="eastAsia"/>
                <w:color w:val="000000"/>
                <w:sz w:val="16"/>
                <w:szCs w:val="16"/>
              </w:rPr>
              <w:t>2048x1080, 0.2~200fps</w:t>
            </w:r>
          </w:p>
        </w:tc>
        <w:tc>
          <w:tcPr>
            <w:tcW w:w="374" w:type="pct"/>
            <w:tcBorders>
              <w:top w:val="nil"/>
              <w:left w:val="nil"/>
              <w:bottom w:val="nil"/>
              <w:right w:val="single" w:sz="4" w:space="0" w:color="auto"/>
            </w:tcBorders>
            <w:vAlign w:val="center"/>
          </w:tcPr>
          <w:p w14:paraId="31F36311" w14:textId="77777777" w:rsidR="00C1414D" w:rsidRDefault="00000000">
            <w:pPr>
              <w:spacing w:before="0"/>
              <w:rPr>
                <w:color w:val="000000"/>
                <w:sz w:val="16"/>
                <w:szCs w:val="16"/>
              </w:rPr>
            </w:pPr>
            <w:r>
              <w:rPr>
                <w:rFonts w:hint="eastAsia"/>
                <w:color w:val="000000"/>
                <w:sz w:val="16"/>
                <w:szCs w:val="16"/>
              </w:rPr>
              <w:t xml:space="preserve"> </w:t>
            </w:r>
          </w:p>
        </w:tc>
        <w:tc>
          <w:tcPr>
            <w:tcW w:w="1536" w:type="pct"/>
            <w:gridSpan w:val="3"/>
            <w:tcBorders>
              <w:top w:val="nil"/>
              <w:left w:val="nil"/>
              <w:bottom w:val="nil"/>
              <w:right w:val="nil"/>
            </w:tcBorders>
            <w:vAlign w:val="center"/>
          </w:tcPr>
          <w:p w14:paraId="612C6182" w14:textId="77777777" w:rsidR="00C1414D" w:rsidRDefault="00C1414D">
            <w:pPr>
              <w:spacing w:before="0"/>
              <w:rPr>
                <w:color w:val="000000"/>
                <w:sz w:val="16"/>
                <w:szCs w:val="16"/>
              </w:rPr>
            </w:pPr>
          </w:p>
        </w:tc>
      </w:tr>
      <w:tr w:rsidR="00C1414D" w14:paraId="4795697D" w14:textId="77777777">
        <w:trPr>
          <w:trHeight w:val="300"/>
        </w:trPr>
        <w:tc>
          <w:tcPr>
            <w:tcW w:w="577" w:type="pct"/>
            <w:vMerge/>
            <w:tcBorders>
              <w:top w:val="single" w:sz="4" w:space="0" w:color="auto"/>
              <w:left w:val="nil"/>
              <w:bottom w:val="single" w:sz="4" w:space="0" w:color="000000"/>
              <w:right w:val="single" w:sz="4" w:space="0" w:color="auto"/>
            </w:tcBorders>
            <w:vAlign w:val="center"/>
          </w:tcPr>
          <w:p w14:paraId="34D25A75" w14:textId="77777777" w:rsidR="00C1414D" w:rsidRDefault="00C1414D">
            <w:pPr>
              <w:spacing w:before="0"/>
              <w:rPr>
                <w:b/>
                <w:bCs/>
                <w:color w:val="000000"/>
                <w:sz w:val="16"/>
                <w:szCs w:val="16"/>
              </w:rPr>
            </w:pPr>
          </w:p>
        </w:tc>
        <w:tc>
          <w:tcPr>
            <w:tcW w:w="1164" w:type="pct"/>
            <w:tcBorders>
              <w:top w:val="nil"/>
              <w:left w:val="nil"/>
              <w:bottom w:val="nil"/>
              <w:right w:val="nil"/>
            </w:tcBorders>
            <w:vAlign w:val="center"/>
          </w:tcPr>
          <w:p w14:paraId="04E4F8EC" w14:textId="77777777" w:rsidR="00C1414D" w:rsidRDefault="00000000">
            <w:pPr>
              <w:spacing w:before="0"/>
              <w:rPr>
                <w:color w:val="000000"/>
                <w:sz w:val="16"/>
                <w:szCs w:val="16"/>
              </w:rPr>
            </w:pPr>
            <w:r>
              <w:rPr>
                <w:color w:val="000000"/>
                <w:sz w:val="16"/>
                <w:szCs w:val="16"/>
              </w:rPr>
              <w:t>2K 2.4:1</w:t>
            </w:r>
          </w:p>
        </w:tc>
        <w:tc>
          <w:tcPr>
            <w:tcW w:w="1346" w:type="pct"/>
            <w:gridSpan w:val="2"/>
            <w:tcBorders>
              <w:top w:val="nil"/>
              <w:left w:val="nil"/>
              <w:bottom w:val="nil"/>
              <w:right w:val="nil"/>
            </w:tcBorders>
            <w:vAlign w:val="center"/>
          </w:tcPr>
          <w:p w14:paraId="5F2E34F9" w14:textId="77777777" w:rsidR="00C1414D" w:rsidRDefault="00000000">
            <w:pPr>
              <w:spacing w:before="0"/>
              <w:rPr>
                <w:color w:val="000000"/>
                <w:sz w:val="16"/>
                <w:szCs w:val="16"/>
              </w:rPr>
            </w:pPr>
            <w:r>
              <w:rPr>
                <w:rFonts w:hint="eastAsia"/>
                <w:color w:val="000000"/>
                <w:sz w:val="16"/>
                <w:szCs w:val="16"/>
              </w:rPr>
              <w:t>2048x860, 0.2~270fps</w:t>
            </w:r>
          </w:p>
        </w:tc>
        <w:tc>
          <w:tcPr>
            <w:tcW w:w="374" w:type="pct"/>
            <w:tcBorders>
              <w:top w:val="nil"/>
              <w:left w:val="nil"/>
              <w:bottom w:val="nil"/>
              <w:right w:val="single" w:sz="4" w:space="0" w:color="auto"/>
            </w:tcBorders>
            <w:vAlign w:val="center"/>
          </w:tcPr>
          <w:p w14:paraId="0AB319FD" w14:textId="77777777" w:rsidR="00C1414D" w:rsidRDefault="00000000">
            <w:pPr>
              <w:spacing w:before="0"/>
              <w:rPr>
                <w:color w:val="000000"/>
                <w:sz w:val="16"/>
                <w:szCs w:val="16"/>
              </w:rPr>
            </w:pPr>
            <w:r>
              <w:rPr>
                <w:rFonts w:hint="eastAsia"/>
                <w:color w:val="000000"/>
                <w:sz w:val="16"/>
                <w:szCs w:val="16"/>
              </w:rPr>
              <w:t xml:space="preserve"> </w:t>
            </w:r>
          </w:p>
        </w:tc>
        <w:tc>
          <w:tcPr>
            <w:tcW w:w="1536" w:type="pct"/>
            <w:gridSpan w:val="3"/>
            <w:tcBorders>
              <w:top w:val="nil"/>
              <w:left w:val="nil"/>
              <w:bottom w:val="nil"/>
              <w:right w:val="nil"/>
            </w:tcBorders>
            <w:vAlign w:val="center"/>
          </w:tcPr>
          <w:p w14:paraId="13F8B71C" w14:textId="77777777" w:rsidR="00C1414D" w:rsidRDefault="00C1414D">
            <w:pPr>
              <w:spacing w:before="0"/>
              <w:rPr>
                <w:color w:val="000000"/>
                <w:sz w:val="16"/>
                <w:szCs w:val="16"/>
              </w:rPr>
            </w:pPr>
          </w:p>
        </w:tc>
      </w:tr>
      <w:tr w:rsidR="00C1414D" w14:paraId="4376B6E5" w14:textId="77777777">
        <w:trPr>
          <w:trHeight w:val="300"/>
        </w:trPr>
        <w:tc>
          <w:tcPr>
            <w:tcW w:w="577" w:type="pct"/>
            <w:vMerge/>
            <w:tcBorders>
              <w:top w:val="single" w:sz="4" w:space="0" w:color="auto"/>
              <w:left w:val="nil"/>
              <w:bottom w:val="single" w:sz="4" w:space="0" w:color="000000"/>
              <w:right w:val="single" w:sz="4" w:space="0" w:color="auto"/>
            </w:tcBorders>
            <w:vAlign w:val="center"/>
          </w:tcPr>
          <w:p w14:paraId="49FCC2B7" w14:textId="77777777" w:rsidR="00C1414D" w:rsidRDefault="00C1414D">
            <w:pPr>
              <w:spacing w:before="0"/>
              <w:rPr>
                <w:b/>
                <w:bCs/>
                <w:color w:val="000000"/>
                <w:sz w:val="16"/>
                <w:szCs w:val="16"/>
              </w:rPr>
            </w:pPr>
          </w:p>
        </w:tc>
        <w:tc>
          <w:tcPr>
            <w:tcW w:w="1164" w:type="pct"/>
            <w:tcBorders>
              <w:top w:val="nil"/>
              <w:left w:val="nil"/>
              <w:bottom w:val="nil"/>
              <w:right w:val="nil"/>
            </w:tcBorders>
            <w:vAlign w:val="center"/>
          </w:tcPr>
          <w:p w14:paraId="00C6CC50" w14:textId="77777777" w:rsidR="00C1414D" w:rsidRDefault="00000000">
            <w:pPr>
              <w:spacing w:before="0"/>
              <w:rPr>
                <w:color w:val="000000"/>
                <w:sz w:val="16"/>
                <w:szCs w:val="16"/>
              </w:rPr>
            </w:pPr>
            <w:r>
              <w:rPr>
                <w:color w:val="000000"/>
                <w:sz w:val="16"/>
                <w:szCs w:val="16"/>
              </w:rPr>
              <w:t>2K FHD</w:t>
            </w:r>
          </w:p>
        </w:tc>
        <w:tc>
          <w:tcPr>
            <w:tcW w:w="1346" w:type="pct"/>
            <w:gridSpan w:val="2"/>
            <w:tcBorders>
              <w:top w:val="nil"/>
              <w:left w:val="nil"/>
              <w:bottom w:val="nil"/>
              <w:right w:val="nil"/>
            </w:tcBorders>
            <w:vAlign w:val="center"/>
          </w:tcPr>
          <w:p w14:paraId="6598C6C4" w14:textId="77777777" w:rsidR="00C1414D" w:rsidRDefault="00000000">
            <w:pPr>
              <w:spacing w:before="0"/>
              <w:rPr>
                <w:color w:val="000000"/>
                <w:sz w:val="16"/>
                <w:szCs w:val="16"/>
              </w:rPr>
            </w:pPr>
            <w:r>
              <w:rPr>
                <w:rFonts w:hint="eastAsia"/>
                <w:color w:val="000000"/>
                <w:sz w:val="16"/>
                <w:szCs w:val="16"/>
              </w:rPr>
              <w:t>1920x1080, 0.2~220fps</w:t>
            </w:r>
          </w:p>
        </w:tc>
        <w:tc>
          <w:tcPr>
            <w:tcW w:w="374" w:type="pct"/>
            <w:tcBorders>
              <w:top w:val="nil"/>
              <w:left w:val="nil"/>
              <w:bottom w:val="nil"/>
              <w:right w:val="single" w:sz="4" w:space="0" w:color="auto"/>
            </w:tcBorders>
            <w:vAlign w:val="center"/>
          </w:tcPr>
          <w:p w14:paraId="310E45C4" w14:textId="77777777" w:rsidR="00C1414D" w:rsidRDefault="00000000">
            <w:pPr>
              <w:spacing w:before="0"/>
              <w:rPr>
                <w:color w:val="000000"/>
                <w:sz w:val="16"/>
                <w:szCs w:val="16"/>
              </w:rPr>
            </w:pPr>
            <w:r>
              <w:rPr>
                <w:rFonts w:hint="eastAsia"/>
                <w:color w:val="000000"/>
                <w:sz w:val="16"/>
                <w:szCs w:val="16"/>
              </w:rPr>
              <w:t> </w:t>
            </w:r>
          </w:p>
        </w:tc>
        <w:tc>
          <w:tcPr>
            <w:tcW w:w="1536" w:type="pct"/>
            <w:gridSpan w:val="3"/>
            <w:tcBorders>
              <w:top w:val="nil"/>
              <w:left w:val="nil"/>
              <w:bottom w:val="nil"/>
              <w:right w:val="nil"/>
            </w:tcBorders>
            <w:vAlign w:val="center"/>
          </w:tcPr>
          <w:p w14:paraId="0B97391D" w14:textId="77777777" w:rsidR="00C1414D" w:rsidRDefault="00C1414D">
            <w:pPr>
              <w:spacing w:before="0"/>
              <w:rPr>
                <w:color w:val="000000"/>
                <w:sz w:val="16"/>
                <w:szCs w:val="16"/>
              </w:rPr>
            </w:pPr>
          </w:p>
        </w:tc>
      </w:tr>
      <w:tr w:rsidR="00C1414D" w14:paraId="01DBFCB1" w14:textId="77777777">
        <w:trPr>
          <w:trHeight w:val="300"/>
        </w:trPr>
        <w:tc>
          <w:tcPr>
            <w:tcW w:w="577" w:type="pct"/>
            <w:vMerge/>
            <w:tcBorders>
              <w:top w:val="single" w:sz="4" w:space="0" w:color="auto"/>
              <w:left w:val="nil"/>
              <w:bottom w:val="single" w:sz="4" w:space="0" w:color="000000"/>
              <w:right w:val="single" w:sz="4" w:space="0" w:color="auto"/>
            </w:tcBorders>
            <w:vAlign w:val="center"/>
          </w:tcPr>
          <w:p w14:paraId="3C535339" w14:textId="77777777" w:rsidR="00C1414D" w:rsidRDefault="00C1414D">
            <w:pPr>
              <w:spacing w:before="0"/>
              <w:rPr>
                <w:b/>
                <w:bCs/>
                <w:color w:val="000000"/>
                <w:sz w:val="16"/>
                <w:szCs w:val="16"/>
              </w:rPr>
            </w:pPr>
          </w:p>
        </w:tc>
        <w:tc>
          <w:tcPr>
            <w:tcW w:w="1164" w:type="pct"/>
            <w:tcBorders>
              <w:top w:val="nil"/>
              <w:left w:val="nil"/>
              <w:bottom w:val="single" w:sz="4" w:space="0" w:color="auto"/>
              <w:right w:val="nil"/>
            </w:tcBorders>
            <w:vAlign w:val="center"/>
          </w:tcPr>
          <w:p w14:paraId="63AC77FD" w14:textId="77777777" w:rsidR="00C1414D" w:rsidRDefault="00000000">
            <w:pPr>
              <w:spacing w:before="0"/>
              <w:rPr>
                <w:color w:val="000000"/>
                <w:sz w:val="16"/>
                <w:szCs w:val="16"/>
              </w:rPr>
            </w:pPr>
            <w:r>
              <w:rPr>
                <w:color w:val="000000"/>
                <w:sz w:val="16"/>
                <w:szCs w:val="16"/>
              </w:rPr>
              <w:t>1.9K 2.4:1</w:t>
            </w:r>
          </w:p>
        </w:tc>
        <w:tc>
          <w:tcPr>
            <w:tcW w:w="1346" w:type="pct"/>
            <w:gridSpan w:val="2"/>
            <w:tcBorders>
              <w:top w:val="nil"/>
              <w:left w:val="nil"/>
              <w:bottom w:val="single" w:sz="4" w:space="0" w:color="auto"/>
              <w:right w:val="nil"/>
            </w:tcBorders>
            <w:vAlign w:val="center"/>
          </w:tcPr>
          <w:p w14:paraId="6A840D48" w14:textId="77777777" w:rsidR="00C1414D" w:rsidRDefault="00000000">
            <w:pPr>
              <w:spacing w:before="0"/>
              <w:rPr>
                <w:color w:val="000000"/>
                <w:sz w:val="16"/>
                <w:szCs w:val="16"/>
              </w:rPr>
            </w:pPr>
            <w:r>
              <w:rPr>
                <w:rFonts w:hint="eastAsia"/>
                <w:color w:val="000000"/>
                <w:sz w:val="16"/>
                <w:szCs w:val="16"/>
              </w:rPr>
              <w:t>1920x800, 0.2~290fps</w:t>
            </w:r>
          </w:p>
        </w:tc>
        <w:tc>
          <w:tcPr>
            <w:tcW w:w="374" w:type="pct"/>
            <w:tcBorders>
              <w:top w:val="nil"/>
              <w:left w:val="nil"/>
              <w:bottom w:val="single" w:sz="4" w:space="0" w:color="auto"/>
              <w:right w:val="single" w:sz="4" w:space="0" w:color="auto"/>
            </w:tcBorders>
            <w:vAlign w:val="center"/>
          </w:tcPr>
          <w:p w14:paraId="66FE8455" w14:textId="77777777" w:rsidR="00C1414D" w:rsidRDefault="00000000">
            <w:pPr>
              <w:spacing w:before="0"/>
              <w:rPr>
                <w:color w:val="000000"/>
                <w:sz w:val="16"/>
                <w:szCs w:val="16"/>
              </w:rPr>
            </w:pPr>
            <w:r>
              <w:rPr>
                <w:rFonts w:hint="eastAsia"/>
                <w:color w:val="000000"/>
                <w:sz w:val="16"/>
                <w:szCs w:val="16"/>
              </w:rPr>
              <w:t> </w:t>
            </w:r>
          </w:p>
        </w:tc>
        <w:tc>
          <w:tcPr>
            <w:tcW w:w="1536" w:type="pct"/>
            <w:gridSpan w:val="3"/>
            <w:tcBorders>
              <w:top w:val="nil"/>
              <w:left w:val="nil"/>
              <w:bottom w:val="single" w:sz="4" w:space="0" w:color="auto"/>
              <w:right w:val="nil"/>
            </w:tcBorders>
            <w:vAlign w:val="center"/>
          </w:tcPr>
          <w:p w14:paraId="4D279069" w14:textId="77777777" w:rsidR="00C1414D" w:rsidRDefault="00000000">
            <w:pPr>
              <w:spacing w:before="0"/>
              <w:rPr>
                <w:color w:val="000000"/>
                <w:sz w:val="16"/>
                <w:szCs w:val="16"/>
              </w:rPr>
            </w:pPr>
            <w:r>
              <w:rPr>
                <w:rFonts w:hint="eastAsia"/>
                <w:color w:val="000000"/>
                <w:sz w:val="16"/>
                <w:szCs w:val="16"/>
              </w:rPr>
              <w:t> </w:t>
            </w:r>
          </w:p>
        </w:tc>
      </w:tr>
      <w:tr w:rsidR="00C1414D" w14:paraId="6FDC8AB3" w14:textId="77777777">
        <w:trPr>
          <w:trHeight w:val="300"/>
        </w:trPr>
        <w:tc>
          <w:tcPr>
            <w:tcW w:w="577" w:type="pct"/>
            <w:tcBorders>
              <w:top w:val="nil"/>
              <w:left w:val="nil"/>
              <w:bottom w:val="single" w:sz="4" w:space="0" w:color="auto"/>
              <w:right w:val="nil"/>
            </w:tcBorders>
            <w:vAlign w:val="center"/>
          </w:tcPr>
          <w:p w14:paraId="6F79BF08" w14:textId="77777777" w:rsidR="00C1414D" w:rsidRDefault="00000000">
            <w:pPr>
              <w:spacing w:before="0"/>
              <w:rPr>
                <w:b/>
                <w:bCs/>
                <w:color w:val="000000"/>
                <w:sz w:val="16"/>
                <w:szCs w:val="16"/>
              </w:rPr>
            </w:pPr>
            <w:r>
              <w:rPr>
                <w:rFonts w:hint="eastAsia"/>
                <w:b/>
                <w:bCs/>
                <w:color w:val="000000"/>
                <w:sz w:val="16"/>
                <w:szCs w:val="16"/>
              </w:rPr>
              <w:t> </w:t>
            </w:r>
          </w:p>
        </w:tc>
        <w:tc>
          <w:tcPr>
            <w:tcW w:w="1164" w:type="pct"/>
            <w:tcBorders>
              <w:top w:val="nil"/>
              <w:left w:val="nil"/>
              <w:bottom w:val="single" w:sz="4" w:space="0" w:color="auto"/>
              <w:right w:val="nil"/>
            </w:tcBorders>
            <w:vAlign w:val="center"/>
          </w:tcPr>
          <w:p w14:paraId="2CA2809C" w14:textId="77777777" w:rsidR="00C1414D" w:rsidRDefault="00000000">
            <w:pPr>
              <w:spacing w:before="0"/>
              <w:rPr>
                <w:color w:val="000000"/>
                <w:sz w:val="16"/>
                <w:szCs w:val="16"/>
              </w:rPr>
            </w:pPr>
            <w:r>
              <w:rPr>
                <w:rFonts w:hint="eastAsia"/>
                <w:color w:val="000000"/>
                <w:sz w:val="16"/>
                <w:szCs w:val="16"/>
              </w:rPr>
              <w:t> </w:t>
            </w:r>
          </w:p>
        </w:tc>
        <w:tc>
          <w:tcPr>
            <w:tcW w:w="1346" w:type="pct"/>
            <w:gridSpan w:val="2"/>
            <w:tcBorders>
              <w:top w:val="nil"/>
              <w:left w:val="nil"/>
              <w:bottom w:val="single" w:sz="4" w:space="0" w:color="auto"/>
              <w:right w:val="nil"/>
            </w:tcBorders>
            <w:vAlign w:val="center"/>
          </w:tcPr>
          <w:p w14:paraId="712C9DE3" w14:textId="77777777" w:rsidR="00C1414D" w:rsidRDefault="00000000">
            <w:pPr>
              <w:spacing w:before="0"/>
              <w:rPr>
                <w:color w:val="000000"/>
                <w:sz w:val="16"/>
                <w:szCs w:val="16"/>
              </w:rPr>
            </w:pPr>
            <w:r>
              <w:rPr>
                <w:rFonts w:hint="eastAsia"/>
                <w:color w:val="000000"/>
                <w:sz w:val="16"/>
                <w:szCs w:val="16"/>
              </w:rPr>
              <w:t> </w:t>
            </w:r>
          </w:p>
        </w:tc>
        <w:tc>
          <w:tcPr>
            <w:tcW w:w="374" w:type="pct"/>
            <w:tcBorders>
              <w:top w:val="nil"/>
              <w:left w:val="nil"/>
              <w:bottom w:val="single" w:sz="4" w:space="0" w:color="auto"/>
              <w:right w:val="nil"/>
            </w:tcBorders>
            <w:vAlign w:val="center"/>
          </w:tcPr>
          <w:p w14:paraId="57B1F6AA" w14:textId="77777777" w:rsidR="00C1414D" w:rsidRDefault="00000000">
            <w:pPr>
              <w:spacing w:before="0"/>
              <w:rPr>
                <w:color w:val="000000"/>
                <w:sz w:val="16"/>
                <w:szCs w:val="16"/>
              </w:rPr>
            </w:pPr>
            <w:r>
              <w:rPr>
                <w:rFonts w:hint="eastAsia"/>
                <w:color w:val="000000"/>
                <w:sz w:val="16"/>
                <w:szCs w:val="16"/>
              </w:rPr>
              <w:t> </w:t>
            </w:r>
          </w:p>
        </w:tc>
        <w:tc>
          <w:tcPr>
            <w:tcW w:w="1536" w:type="pct"/>
            <w:gridSpan w:val="3"/>
            <w:tcBorders>
              <w:top w:val="nil"/>
              <w:left w:val="nil"/>
              <w:bottom w:val="single" w:sz="4" w:space="0" w:color="auto"/>
              <w:right w:val="nil"/>
            </w:tcBorders>
            <w:vAlign w:val="center"/>
          </w:tcPr>
          <w:p w14:paraId="6150B27F" w14:textId="77777777" w:rsidR="00C1414D" w:rsidRDefault="00000000">
            <w:pPr>
              <w:spacing w:before="0"/>
              <w:rPr>
                <w:color w:val="000000"/>
                <w:sz w:val="16"/>
                <w:szCs w:val="16"/>
              </w:rPr>
            </w:pPr>
            <w:r>
              <w:rPr>
                <w:rFonts w:hint="eastAsia"/>
                <w:color w:val="000000"/>
                <w:sz w:val="16"/>
                <w:szCs w:val="16"/>
              </w:rPr>
              <w:t> </w:t>
            </w:r>
          </w:p>
        </w:tc>
      </w:tr>
      <w:tr w:rsidR="00C1414D" w14:paraId="06CCA280" w14:textId="77777777">
        <w:trPr>
          <w:trHeight w:val="300"/>
        </w:trPr>
        <w:tc>
          <w:tcPr>
            <w:tcW w:w="577" w:type="pct"/>
            <w:vMerge w:val="restart"/>
            <w:tcBorders>
              <w:top w:val="nil"/>
              <w:left w:val="nil"/>
              <w:bottom w:val="single" w:sz="4" w:space="0" w:color="000000"/>
              <w:right w:val="single" w:sz="4" w:space="0" w:color="auto"/>
            </w:tcBorders>
            <w:vAlign w:val="center"/>
          </w:tcPr>
          <w:p w14:paraId="7AC1E9B0" w14:textId="77777777" w:rsidR="00C1414D" w:rsidRDefault="00000000">
            <w:pPr>
              <w:spacing w:before="0"/>
              <w:rPr>
                <w:b/>
                <w:bCs/>
                <w:color w:val="000000"/>
                <w:sz w:val="16"/>
                <w:szCs w:val="16"/>
              </w:rPr>
            </w:pPr>
            <w:r>
              <w:rPr>
                <w:rFonts w:hint="eastAsia"/>
                <w:b/>
                <w:bCs/>
                <w:color w:val="000000"/>
                <w:sz w:val="16"/>
                <w:szCs w:val="16"/>
              </w:rPr>
              <w:t>编码格式</w:t>
            </w:r>
          </w:p>
        </w:tc>
        <w:tc>
          <w:tcPr>
            <w:tcW w:w="1164" w:type="pct"/>
            <w:tcBorders>
              <w:top w:val="nil"/>
              <w:left w:val="nil"/>
              <w:bottom w:val="single" w:sz="4" w:space="0" w:color="auto"/>
              <w:right w:val="nil"/>
            </w:tcBorders>
            <w:shd w:val="clear" w:color="000000" w:fill="F2F2F2"/>
            <w:noWrap/>
            <w:vAlign w:val="center"/>
          </w:tcPr>
          <w:p w14:paraId="7C2EFE18" w14:textId="77777777" w:rsidR="00C1414D" w:rsidRDefault="00000000">
            <w:pPr>
              <w:spacing w:before="0"/>
              <w:rPr>
                <w:b/>
                <w:bCs/>
                <w:color w:val="000000"/>
                <w:sz w:val="16"/>
                <w:szCs w:val="16"/>
              </w:rPr>
            </w:pPr>
            <w:r>
              <w:rPr>
                <w:rFonts w:hint="eastAsia"/>
                <w:b/>
                <w:bCs/>
                <w:color w:val="000000"/>
                <w:sz w:val="16"/>
                <w:szCs w:val="16"/>
              </w:rPr>
              <w:t>编码类型</w:t>
            </w:r>
          </w:p>
        </w:tc>
        <w:tc>
          <w:tcPr>
            <w:tcW w:w="1346" w:type="pct"/>
            <w:gridSpan w:val="2"/>
            <w:tcBorders>
              <w:top w:val="nil"/>
              <w:left w:val="nil"/>
              <w:bottom w:val="single" w:sz="4" w:space="0" w:color="auto"/>
              <w:right w:val="nil"/>
            </w:tcBorders>
            <w:shd w:val="clear" w:color="000000" w:fill="F2F2F2"/>
            <w:noWrap/>
            <w:vAlign w:val="center"/>
          </w:tcPr>
          <w:p w14:paraId="31D6D3FC" w14:textId="77777777" w:rsidR="00C1414D" w:rsidRDefault="00000000">
            <w:pPr>
              <w:spacing w:before="0"/>
              <w:jc w:val="center"/>
              <w:rPr>
                <w:b/>
                <w:bCs/>
                <w:color w:val="000000"/>
                <w:sz w:val="16"/>
                <w:szCs w:val="16"/>
              </w:rPr>
            </w:pPr>
            <w:r>
              <w:rPr>
                <w:rFonts w:hint="eastAsia"/>
                <w:b/>
                <w:bCs/>
                <w:color w:val="000000"/>
                <w:sz w:val="16"/>
                <w:szCs w:val="16"/>
              </w:rPr>
              <w:t>封装格式</w:t>
            </w:r>
          </w:p>
        </w:tc>
        <w:tc>
          <w:tcPr>
            <w:tcW w:w="374" w:type="pct"/>
            <w:tcBorders>
              <w:top w:val="nil"/>
              <w:left w:val="nil"/>
              <w:bottom w:val="single" w:sz="4" w:space="0" w:color="auto"/>
              <w:right w:val="single" w:sz="4" w:space="0" w:color="auto"/>
            </w:tcBorders>
            <w:shd w:val="clear" w:color="000000" w:fill="F2F2F2"/>
            <w:noWrap/>
            <w:vAlign w:val="center"/>
          </w:tcPr>
          <w:p w14:paraId="198F285E" w14:textId="77777777" w:rsidR="00C1414D" w:rsidRDefault="00000000">
            <w:pPr>
              <w:spacing w:before="0"/>
              <w:jc w:val="center"/>
              <w:rPr>
                <w:b/>
                <w:bCs/>
                <w:color w:val="000000"/>
                <w:sz w:val="16"/>
                <w:szCs w:val="16"/>
              </w:rPr>
            </w:pPr>
            <w:r>
              <w:rPr>
                <w:rFonts w:hint="eastAsia"/>
                <w:b/>
                <w:bCs/>
                <w:color w:val="000000"/>
                <w:sz w:val="16"/>
                <w:szCs w:val="16"/>
              </w:rPr>
              <w:t>位深</w:t>
            </w:r>
          </w:p>
        </w:tc>
        <w:tc>
          <w:tcPr>
            <w:tcW w:w="1536" w:type="pct"/>
            <w:gridSpan w:val="3"/>
            <w:tcBorders>
              <w:top w:val="nil"/>
              <w:left w:val="nil"/>
              <w:bottom w:val="single" w:sz="4" w:space="0" w:color="auto"/>
              <w:right w:val="nil"/>
            </w:tcBorders>
            <w:shd w:val="clear" w:color="000000" w:fill="F2F2F2"/>
            <w:vAlign w:val="center"/>
          </w:tcPr>
          <w:p w14:paraId="240C4C02" w14:textId="77777777" w:rsidR="00C1414D" w:rsidRDefault="00000000">
            <w:pPr>
              <w:spacing w:before="0"/>
              <w:jc w:val="center"/>
              <w:rPr>
                <w:color w:val="000000"/>
                <w:sz w:val="16"/>
                <w:szCs w:val="16"/>
              </w:rPr>
            </w:pPr>
            <w:r>
              <w:rPr>
                <w:rFonts w:hint="eastAsia"/>
                <w:color w:val="000000"/>
                <w:sz w:val="16"/>
                <w:szCs w:val="16"/>
              </w:rPr>
              <w:t> </w:t>
            </w:r>
          </w:p>
        </w:tc>
      </w:tr>
      <w:tr w:rsidR="00C1414D" w14:paraId="001E5065" w14:textId="77777777">
        <w:trPr>
          <w:trHeight w:val="300"/>
        </w:trPr>
        <w:tc>
          <w:tcPr>
            <w:tcW w:w="577" w:type="pct"/>
            <w:vMerge/>
            <w:tcBorders>
              <w:top w:val="nil"/>
              <w:left w:val="nil"/>
              <w:bottom w:val="single" w:sz="4" w:space="0" w:color="000000"/>
              <w:right w:val="single" w:sz="4" w:space="0" w:color="auto"/>
            </w:tcBorders>
            <w:vAlign w:val="center"/>
          </w:tcPr>
          <w:p w14:paraId="7382BDB2" w14:textId="77777777" w:rsidR="00C1414D" w:rsidRDefault="00C1414D">
            <w:pPr>
              <w:spacing w:before="0"/>
              <w:rPr>
                <w:b/>
                <w:bCs/>
                <w:color w:val="000000"/>
                <w:sz w:val="16"/>
                <w:szCs w:val="16"/>
              </w:rPr>
            </w:pPr>
          </w:p>
        </w:tc>
        <w:tc>
          <w:tcPr>
            <w:tcW w:w="1164" w:type="pct"/>
            <w:tcBorders>
              <w:top w:val="nil"/>
              <w:left w:val="nil"/>
              <w:bottom w:val="single" w:sz="4" w:space="0" w:color="auto"/>
              <w:right w:val="nil"/>
            </w:tcBorders>
            <w:noWrap/>
            <w:vAlign w:val="center"/>
          </w:tcPr>
          <w:p w14:paraId="79B45484" w14:textId="77777777" w:rsidR="00C1414D" w:rsidRDefault="00000000">
            <w:pPr>
              <w:spacing w:before="0"/>
              <w:rPr>
                <w:color w:val="000000"/>
                <w:sz w:val="16"/>
                <w:szCs w:val="16"/>
              </w:rPr>
            </w:pPr>
            <w:r>
              <w:rPr>
                <w:rFonts w:hint="eastAsia"/>
                <w:color w:val="000000"/>
                <w:sz w:val="16"/>
                <w:szCs w:val="16"/>
              </w:rPr>
              <w:t>ProRes4444XQ</w:t>
            </w:r>
          </w:p>
        </w:tc>
        <w:tc>
          <w:tcPr>
            <w:tcW w:w="1346" w:type="pct"/>
            <w:gridSpan w:val="2"/>
            <w:tcBorders>
              <w:top w:val="nil"/>
              <w:left w:val="nil"/>
              <w:bottom w:val="single" w:sz="4" w:space="0" w:color="auto"/>
              <w:right w:val="nil"/>
            </w:tcBorders>
            <w:vAlign w:val="center"/>
          </w:tcPr>
          <w:p w14:paraId="161B39BA" w14:textId="77777777" w:rsidR="00C1414D" w:rsidRDefault="00000000">
            <w:pPr>
              <w:spacing w:before="0"/>
              <w:jc w:val="center"/>
              <w:rPr>
                <w:color w:val="000000"/>
                <w:sz w:val="16"/>
                <w:szCs w:val="16"/>
              </w:rPr>
            </w:pPr>
            <w:r>
              <w:rPr>
                <w:rFonts w:hint="eastAsia"/>
                <w:color w:val="000000"/>
                <w:sz w:val="16"/>
                <w:szCs w:val="16"/>
              </w:rPr>
              <w:t>Quicktime mov</w:t>
            </w:r>
          </w:p>
        </w:tc>
        <w:tc>
          <w:tcPr>
            <w:tcW w:w="374" w:type="pct"/>
            <w:tcBorders>
              <w:top w:val="nil"/>
              <w:left w:val="nil"/>
              <w:bottom w:val="single" w:sz="4" w:space="0" w:color="auto"/>
              <w:right w:val="single" w:sz="4" w:space="0" w:color="auto"/>
            </w:tcBorders>
            <w:vAlign w:val="center"/>
          </w:tcPr>
          <w:p w14:paraId="2D824C18" w14:textId="77777777" w:rsidR="00C1414D" w:rsidRDefault="00000000">
            <w:pPr>
              <w:spacing w:before="0"/>
              <w:jc w:val="center"/>
              <w:rPr>
                <w:color w:val="000000"/>
                <w:sz w:val="16"/>
                <w:szCs w:val="16"/>
              </w:rPr>
            </w:pPr>
            <w:r>
              <w:rPr>
                <w:rFonts w:hint="eastAsia"/>
                <w:color w:val="000000"/>
                <w:sz w:val="16"/>
                <w:szCs w:val="16"/>
              </w:rPr>
              <w:t>12bits</w:t>
            </w:r>
          </w:p>
        </w:tc>
        <w:tc>
          <w:tcPr>
            <w:tcW w:w="1536" w:type="pct"/>
            <w:gridSpan w:val="3"/>
            <w:tcBorders>
              <w:top w:val="nil"/>
              <w:left w:val="nil"/>
              <w:bottom w:val="single" w:sz="4" w:space="0" w:color="auto"/>
              <w:right w:val="nil"/>
            </w:tcBorders>
            <w:vAlign w:val="center"/>
          </w:tcPr>
          <w:p w14:paraId="7AADFF0B" w14:textId="77777777" w:rsidR="00C1414D" w:rsidRDefault="00000000">
            <w:pPr>
              <w:spacing w:before="0"/>
              <w:rPr>
                <w:color w:val="000000"/>
                <w:sz w:val="16"/>
                <w:szCs w:val="16"/>
              </w:rPr>
            </w:pPr>
            <w:r>
              <w:rPr>
                <w:rFonts w:hint="eastAsia"/>
                <w:color w:val="000000"/>
                <w:sz w:val="16"/>
                <w:szCs w:val="16"/>
              </w:rPr>
              <w:t> </w:t>
            </w:r>
          </w:p>
        </w:tc>
      </w:tr>
      <w:tr w:rsidR="00C1414D" w14:paraId="5F2B16F7" w14:textId="77777777">
        <w:trPr>
          <w:trHeight w:val="300"/>
        </w:trPr>
        <w:tc>
          <w:tcPr>
            <w:tcW w:w="577" w:type="pct"/>
            <w:vMerge/>
            <w:tcBorders>
              <w:top w:val="nil"/>
              <w:left w:val="nil"/>
              <w:bottom w:val="single" w:sz="4" w:space="0" w:color="000000"/>
              <w:right w:val="single" w:sz="4" w:space="0" w:color="auto"/>
            </w:tcBorders>
            <w:vAlign w:val="center"/>
          </w:tcPr>
          <w:p w14:paraId="25FEEEDC" w14:textId="77777777" w:rsidR="00C1414D" w:rsidRDefault="00C1414D">
            <w:pPr>
              <w:spacing w:before="0"/>
              <w:rPr>
                <w:b/>
                <w:bCs/>
                <w:color w:val="000000"/>
                <w:sz w:val="16"/>
                <w:szCs w:val="16"/>
              </w:rPr>
            </w:pPr>
          </w:p>
        </w:tc>
        <w:tc>
          <w:tcPr>
            <w:tcW w:w="1164" w:type="pct"/>
            <w:tcBorders>
              <w:top w:val="nil"/>
              <w:left w:val="nil"/>
              <w:bottom w:val="single" w:sz="4" w:space="0" w:color="auto"/>
              <w:right w:val="nil"/>
            </w:tcBorders>
            <w:noWrap/>
            <w:vAlign w:val="center"/>
          </w:tcPr>
          <w:p w14:paraId="401E424B" w14:textId="77777777" w:rsidR="00C1414D" w:rsidRDefault="00000000">
            <w:pPr>
              <w:spacing w:before="0"/>
              <w:rPr>
                <w:color w:val="000000"/>
                <w:sz w:val="16"/>
                <w:szCs w:val="16"/>
              </w:rPr>
            </w:pPr>
            <w:r>
              <w:rPr>
                <w:rFonts w:hint="eastAsia"/>
                <w:color w:val="000000"/>
                <w:sz w:val="16"/>
                <w:szCs w:val="16"/>
              </w:rPr>
              <w:t>ProRes4444</w:t>
            </w:r>
          </w:p>
        </w:tc>
        <w:tc>
          <w:tcPr>
            <w:tcW w:w="1346" w:type="pct"/>
            <w:gridSpan w:val="2"/>
            <w:tcBorders>
              <w:top w:val="nil"/>
              <w:left w:val="nil"/>
              <w:bottom w:val="single" w:sz="4" w:space="0" w:color="auto"/>
              <w:right w:val="nil"/>
            </w:tcBorders>
            <w:noWrap/>
            <w:vAlign w:val="center"/>
          </w:tcPr>
          <w:p w14:paraId="63E20D56" w14:textId="77777777" w:rsidR="00C1414D" w:rsidRDefault="00000000">
            <w:pPr>
              <w:spacing w:before="0"/>
              <w:jc w:val="center"/>
              <w:rPr>
                <w:color w:val="000000"/>
                <w:sz w:val="16"/>
                <w:szCs w:val="16"/>
              </w:rPr>
            </w:pPr>
            <w:r>
              <w:rPr>
                <w:rFonts w:hint="eastAsia"/>
                <w:color w:val="000000"/>
                <w:sz w:val="16"/>
                <w:szCs w:val="16"/>
              </w:rPr>
              <w:t>Quicktime mov</w:t>
            </w:r>
          </w:p>
        </w:tc>
        <w:tc>
          <w:tcPr>
            <w:tcW w:w="374" w:type="pct"/>
            <w:tcBorders>
              <w:top w:val="nil"/>
              <w:left w:val="nil"/>
              <w:bottom w:val="single" w:sz="4" w:space="0" w:color="auto"/>
              <w:right w:val="single" w:sz="4" w:space="0" w:color="auto"/>
            </w:tcBorders>
            <w:vAlign w:val="center"/>
          </w:tcPr>
          <w:p w14:paraId="72269121" w14:textId="77777777" w:rsidR="00C1414D" w:rsidRDefault="00000000">
            <w:pPr>
              <w:spacing w:before="0"/>
              <w:jc w:val="center"/>
              <w:rPr>
                <w:color w:val="000000"/>
                <w:sz w:val="16"/>
                <w:szCs w:val="16"/>
              </w:rPr>
            </w:pPr>
            <w:r>
              <w:rPr>
                <w:rFonts w:hint="eastAsia"/>
                <w:color w:val="000000"/>
                <w:sz w:val="16"/>
                <w:szCs w:val="16"/>
              </w:rPr>
              <w:t>12bits</w:t>
            </w:r>
          </w:p>
        </w:tc>
        <w:tc>
          <w:tcPr>
            <w:tcW w:w="1536" w:type="pct"/>
            <w:gridSpan w:val="3"/>
            <w:tcBorders>
              <w:top w:val="nil"/>
              <w:left w:val="nil"/>
              <w:bottom w:val="single" w:sz="4" w:space="0" w:color="auto"/>
              <w:right w:val="nil"/>
            </w:tcBorders>
            <w:vAlign w:val="center"/>
          </w:tcPr>
          <w:p w14:paraId="4C9A869D" w14:textId="77777777" w:rsidR="00C1414D" w:rsidRDefault="00000000">
            <w:pPr>
              <w:spacing w:before="0"/>
              <w:rPr>
                <w:color w:val="000000"/>
                <w:sz w:val="16"/>
                <w:szCs w:val="16"/>
              </w:rPr>
            </w:pPr>
            <w:r>
              <w:rPr>
                <w:rFonts w:hint="eastAsia"/>
                <w:color w:val="000000"/>
                <w:sz w:val="16"/>
                <w:szCs w:val="16"/>
              </w:rPr>
              <w:t> </w:t>
            </w:r>
          </w:p>
        </w:tc>
      </w:tr>
      <w:tr w:rsidR="00C1414D" w14:paraId="1A416CAD" w14:textId="77777777">
        <w:trPr>
          <w:trHeight w:val="300"/>
        </w:trPr>
        <w:tc>
          <w:tcPr>
            <w:tcW w:w="577" w:type="pct"/>
            <w:vMerge/>
            <w:tcBorders>
              <w:top w:val="nil"/>
              <w:left w:val="nil"/>
              <w:bottom w:val="single" w:sz="4" w:space="0" w:color="000000"/>
              <w:right w:val="single" w:sz="4" w:space="0" w:color="auto"/>
            </w:tcBorders>
            <w:vAlign w:val="center"/>
          </w:tcPr>
          <w:p w14:paraId="131CEB15" w14:textId="77777777" w:rsidR="00C1414D" w:rsidRDefault="00C1414D">
            <w:pPr>
              <w:spacing w:before="0"/>
              <w:rPr>
                <w:b/>
                <w:bCs/>
                <w:color w:val="000000"/>
                <w:sz w:val="16"/>
                <w:szCs w:val="16"/>
              </w:rPr>
            </w:pPr>
          </w:p>
        </w:tc>
        <w:tc>
          <w:tcPr>
            <w:tcW w:w="1164" w:type="pct"/>
            <w:tcBorders>
              <w:top w:val="nil"/>
              <w:left w:val="nil"/>
              <w:bottom w:val="single" w:sz="4" w:space="0" w:color="auto"/>
              <w:right w:val="nil"/>
            </w:tcBorders>
            <w:noWrap/>
            <w:vAlign w:val="center"/>
          </w:tcPr>
          <w:p w14:paraId="577346F0" w14:textId="77777777" w:rsidR="00C1414D" w:rsidRDefault="00000000">
            <w:pPr>
              <w:spacing w:before="0"/>
              <w:rPr>
                <w:color w:val="000000"/>
                <w:sz w:val="16"/>
                <w:szCs w:val="16"/>
              </w:rPr>
            </w:pPr>
            <w:r>
              <w:rPr>
                <w:rFonts w:hint="eastAsia"/>
                <w:color w:val="000000"/>
                <w:sz w:val="16"/>
                <w:szCs w:val="16"/>
              </w:rPr>
              <w:t>ProRes422HQ/422/LT</w:t>
            </w:r>
          </w:p>
        </w:tc>
        <w:tc>
          <w:tcPr>
            <w:tcW w:w="1346" w:type="pct"/>
            <w:gridSpan w:val="2"/>
            <w:tcBorders>
              <w:top w:val="nil"/>
              <w:left w:val="nil"/>
              <w:bottom w:val="single" w:sz="4" w:space="0" w:color="auto"/>
              <w:right w:val="nil"/>
            </w:tcBorders>
            <w:noWrap/>
            <w:vAlign w:val="center"/>
          </w:tcPr>
          <w:p w14:paraId="7C755BDF" w14:textId="77777777" w:rsidR="00C1414D" w:rsidRDefault="00000000">
            <w:pPr>
              <w:spacing w:before="0"/>
              <w:jc w:val="center"/>
              <w:rPr>
                <w:color w:val="000000"/>
                <w:sz w:val="16"/>
                <w:szCs w:val="16"/>
              </w:rPr>
            </w:pPr>
            <w:r>
              <w:rPr>
                <w:rFonts w:hint="eastAsia"/>
                <w:color w:val="000000"/>
                <w:sz w:val="16"/>
                <w:szCs w:val="16"/>
              </w:rPr>
              <w:t>Quicktime mov</w:t>
            </w:r>
          </w:p>
        </w:tc>
        <w:tc>
          <w:tcPr>
            <w:tcW w:w="374" w:type="pct"/>
            <w:tcBorders>
              <w:top w:val="nil"/>
              <w:left w:val="nil"/>
              <w:bottom w:val="single" w:sz="4" w:space="0" w:color="auto"/>
              <w:right w:val="single" w:sz="4" w:space="0" w:color="auto"/>
            </w:tcBorders>
            <w:vAlign w:val="center"/>
          </w:tcPr>
          <w:p w14:paraId="3D526F6D" w14:textId="77777777" w:rsidR="00C1414D" w:rsidRDefault="00000000">
            <w:pPr>
              <w:spacing w:before="0"/>
              <w:jc w:val="center"/>
              <w:rPr>
                <w:color w:val="000000"/>
                <w:sz w:val="16"/>
                <w:szCs w:val="16"/>
              </w:rPr>
            </w:pPr>
            <w:r>
              <w:rPr>
                <w:rFonts w:hint="eastAsia"/>
                <w:color w:val="000000"/>
                <w:sz w:val="16"/>
                <w:szCs w:val="16"/>
              </w:rPr>
              <w:t>10bits</w:t>
            </w:r>
          </w:p>
        </w:tc>
        <w:tc>
          <w:tcPr>
            <w:tcW w:w="1536" w:type="pct"/>
            <w:gridSpan w:val="3"/>
            <w:tcBorders>
              <w:top w:val="nil"/>
              <w:left w:val="nil"/>
              <w:bottom w:val="single" w:sz="4" w:space="0" w:color="auto"/>
              <w:right w:val="nil"/>
            </w:tcBorders>
            <w:vAlign w:val="center"/>
          </w:tcPr>
          <w:p w14:paraId="1E89745A" w14:textId="77777777" w:rsidR="00C1414D" w:rsidRDefault="00000000">
            <w:pPr>
              <w:spacing w:before="0"/>
              <w:rPr>
                <w:color w:val="000000"/>
                <w:sz w:val="16"/>
                <w:szCs w:val="16"/>
              </w:rPr>
            </w:pPr>
            <w:r>
              <w:rPr>
                <w:rFonts w:hint="eastAsia"/>
                <w:color w:val="000000"/>
                <w:sz w:val="16"/>
                <w:szCs w:val="16"/>
              </w:rPr>
              <w:t> </w:t>
            </w:r>
          </w:p>
        </w:tc>
      </w:tr>
      <w:tr w:rsidR="00C1414D" w14:paraId="52F5730D" w14:textId="77777777">
        <w:trPr>
          <w:gridAfter w:val="1"/>
          <w:wAfter w:w="2262" w:type="dxa"/>
          <w:trHeight w:val="300"/>
        </w:trPr>
        <w:tc>
          <w:tcPr>
            <w:tcW w:w="577" w:type="pct"/>
            <w:tcBorders>
              <w:top w:val="nil"/>
              <w:left w:val="nil"/>
              <w:bottom w:val="single" w:sz="4" w:space="0" w:color="000000"/>
              <w:right w:val="single" w:sz="4" w:space="0" w:color="auto"/>
            </w:tcBorders>
            <w:vAlign w:val="center"/>
          </w:tcPr>
          <w:p w14:paraId="5AF2E35E" w14:textId="77777777" w:rsidR="00C1414D" w:rsidRDefault="00C1414D">
            <w:pPr>
              <w:spacing w:before="0"/>
              <w:rPr>
                <w:b/>
                <w:bCs/>
                <w:color w:val="000000"/>
                <w:sz w:val="16"/>
                <w:szCs w:val="16"/>
              </w:rPr>
            </w:pPr>
          </w:p>
        </w:tc>
        <w:tc>
          <w:tcPr>
            <w:tcW w:w="1164" w:type="pct"/>
            <w:tcBorders>
              <w:top w:val="nil"/>
              <w:left w:val="nil"/>
              <w:bottom w:val="single" w:sz="4" w:space="0" w:color="auto"/>
              <w:right w:val="nil"/>
            </w:tcBorders>
            <w:noWrap/>
            <w:vAlign w:val="center"/>
          </w:tcPr>
          <w:p w14:paraId="330961AB" w14:textId="77777777" w:rsidR="00C1414D" w:rsidRDefault="00000000">
            <w:pPr>
              <w:spacing w:before="0"/>
              <w:rPr>
                <w:color w:val="000000"/>
                <w:sz w:val="16"/>
                <w:szCs w:val="16"/>
              </w:rPr>
            </w:pPr>
            <w:r>
              <w:rPr>
                <w:rFonts w:hint="eastAsia"/>
                <w:color w:val="000000"/>
                <w:sz w:val="16"/>
                <w:szCs w:val="16"/>
              </w:rPr>
              <w:t>RAW</w:t>
            </w:r>
          </w:p>
        </w:tc>
        <w:tc>
          <w:tcPr>
            <w:tcW w:w="1346" w:type="pct"/>
            <w:tcBorders>
              <w:top w:val="nil"/>
              <w:left w:val="nil"/>
              <w:bottom w:val="single" w:sz="4" w:space="0" w:color="auto"/>
              <w:right w:val="nil"/>
            </w:tcBorders>
            <w:noWrap/>
            <w:vAlign w:val="center"/>
          </w:tcPr>
          <w:p w14:paraId="09F4B2C5" w14:textId="77777777" w:rsidR="00C1414D" w:rsidRDefault="00000000">
            <w:pPr>
              <w:spacing w:before="0"/>
              <w:jc w:val="center"/>
              <w:rPr>
                <w:color w:val="000000"/>
                <w:sz w:val="16"/>
                <w:szCs w:val="16"/>
              </w:rPr>
            </w:pPr>
            <w:r>
              <w:rPr>
                <w:rFonts w:hint="eastAsia"/>
                <w:color w:val="000000"/>
                <w:sz w:val="16"/>
                <w:szCs w:val="16"/>
              </w:rPr>
              <w:t>DNG</w:t>
            </w:r>
          </w:p>
        </w:tc>
        <w:tc>
          <w:tcPr>
            <w:tcW w:w="374" w:type="pct"/>
            <w:tcBorders>
              <w:top w:val="nil"/>
              <w:left w:val="nil"/>
              <w:bottom w:val="single" w:sz="4" w:space="0" w:color="auto"/>
              <w:right w:val="single" w:sz="4" w:space="0" w:color="auto"/>
            </w:tcBorders>
            <w:vAlign w:val="center"/>
          </w:tcPr>
          <w:p w14:paraId="0B7AD449" w14:textId="77777777" w:rsidR="00C1414D" w:rsidRDefault="00000000">
            <w:pPr>
              <w:spacing w:before="0"/>
              <w:jc w:val="center"/>
              <w:rPr>
                <w:color w:val="000000"/>
                <w:sz w:val="16"/>
                <w:szCs w:val="16"/>
              </w:rPr>
            </w:pPr>
            <w:r>
              <w:rPr>
                <w:rFonts w:hint="eastAsia"/>
                <w:color w:val="000000"/>
                <w:sz w:val="16"/>
                <w:szCs w:val="16"/>
              </w:rPr>
              <w:t>12bits</w:t>
            </w:r>
          </w:p>
        </w:tc>
        <w:tc>
          <w:tcPr>
            <w:tcW w:w="1536" w:type="pct"/>
            <w:gridSpan w:val="3"/>
            <w:tcBorders>
              <w:top w:val="nil"/>
              <w:left w:val="nil"/>
              <w:bottom w:val="single" w:sz="4" w:space="0" w:color="auto"/>
              <w:right w:val="nil"/>
            </w:tcBorders>
            <w:vAlign w:val="center"/>
          </w:tcPr>
          <w:p w14:paraId="022EA826" w14:textId="77777777" w:rsidR="00C1414D" w:rsidRDefault="00C1414D">
            <w:pPr>
              <w:spacing w:before="0"/>
              <w:rPr>
                <w:color w:val="000000"/>
                <w:sz w:val="16"/>
                <w:szCs w:val="16"/>
              </w:rPr>
            </w:pPr>
          </w:p>
        </w:tc>
      </w:tr>
      <w:tr w:rsidR="00C1414D" w14:paraId="637C4253" w14:textId="77777777">
        <w:trPr>
          <w:trHeight w:val="300"/>
        </w:trPr>
        <w:tc>
          <w:tcPr>
            <w:tcW w:w="577" w:type="pct"/>
            <w:tcBorders>
              <w:top w:val="nil"/>
              <w:left w:val="nil"/>
              <w:bottom w:val="single" w:sz="4" w:space="0" w:color="auto"/>
              <w:right w:val="single" w:sz="4" w:space="0" w:color="auto"/>
            </w:tcBorders>
            <w:vAlign w:val="center"/>
          </w:tcPr>
          <w:p w14:paraId="2D4B8AE0" w14:textId="77777777" w:rsidR="00C1414D" w:rsidRDefault="00000000">
            <w:pPr>
              <w:spacing w:before="0"/>
              <w:rPr>
                <w:b/>
                <w:bCs/>
                <w:color w:val="000000"/>
                <w:sz w:val="16"/>
                <w:szCs w:val="16"/>
              </w:rPr>
            </w:pPr>
            <w:r>
              <w:rPr>
                <w:rFonts w:hint="eastAsia"/>
                <w:b/>
                <w:bCs/>
                <w:color w:val="000000"/>
                <w:sz w:val="16"/>
                <w:szCs w:val="16"/>
              </w:rPr>
              <w:t>快门角度</w:t>
            </w:r>
          </w:p>
        </w:tc>
        <w:tc>
          <w:tcPr>
            <w:tcW w:w="2885" w:type="pct"/>
            <w:gridSpan w:val="4"/>
            <w:tcBorders>
              <w:top w:val="nil"/>
              <w:left w:val="nil"/>
              <w:bottom w:val="single" w:sz="4" w:space="0" w:color="auto"/>
              <w:right w:val="single" w:sz="4" w:space="0" w:color="000000"/>
            </w:tcBorders>
            <w:noWrap/>
            <w:vAlign w:val="center"/>
          </w:tcPr>
          <w:p w14:paraId="461B72FD" w14:textId="77777777" w:rsidR="00C1414D" w:rsidRDefault="00000000">
            <w:pPr>
              <w:spacing w:before="0"/>
              <w:rPr>
                <w:color w:val="000000"/>
                <w:sz w:val="16"/>
                <w:szCs w:val="16"/>
              </w:rPr>
            </w:pPr>
            <w:r>
              <w:rPr>
                <w:rFonts w:hint="eastAsia"/>
                <w:color w:val="000000"/>
                <w:sz w:val="16"/>
                <w:szCs w:val="16"/>
              </w:rPr>
              <w:t>0.7°~358° 滚动快门</w:t>
            </w:r>
          </w:p>
        </w:tc>
        <w:tc>
          <w:tcPr>
            <w:tcW w:w="1536" w:type="pct"/>
            <w:gridSpan w:val="3"/>
            <w:tcBorders>
              <w:top w:val="nil"/>
              <w:left w:val="nil"/>
              <w:bottom w:val="single" w:sz="4" w:space="0" w:color="auto"/>
              <w:right w:val="nil"/>
            </w:tcBorders>
            <w:vAlign w:val="center"/>
          </w:tcPr>
          <w:p w14:paraId="261735EB" w14:textId="77777777" w:rsidR="00C1414D" w:rsidRDefault="00000000">
            <w:pPr>
              <w:spacing w:before="0"/>
              <w:rPr>
                <w:color w:val="000000"/>
                <w:sz w:val="16"/>
                <w:szCs w:val="16"/>
              </w:rPr>
            </w:pPr>
            <w:r>
              <w:rPr>
                <w:rFonts w:hint="eastAsia"/>
                <w:color w:val="000000"/>
                <w:sz w:val="16"/>
                <w:szCs w:val="16"/>
              </w:rPr>
              <w:t> </w:t>
            </w:r>
          </w:p>
        </w:tc>
      </w:tr>
      <w:tr w:rsidR="00C1414D" w14:paraId="36A4AEA5" w14:textId="77777777">
        <w:trPr>
          <w:trHeight w:val="300"/>
        </w:trPr>
        <w:tc>
          <w:tcPr>
            <w:tcW w:w="577" w:type="pct"/>
            <w:tcBorders>
              <w:top w:val="nil"/>
              <w:left w:val="nil"/>
              <w:bottom w:val="nil"/>
              <w:right w:val="single" w:sz="4" w:space="0" w:color="auto"/>
            </w:tcBorders>
            <w:vAlign w:val="center"/>
          </w:tcPr>
          <w:p w14:paraId="31094EB5" w14:textId="77777777" w:rsidR="00C1414D" w:rsidRDefault="00000000">
            <w:pPr>
              <w:spacing w:before="0"/>
              <w:rPr>
                <w:b/>
                <w:bCs/>
                <w:color w:val="000000"/>
                <w:sz w:val="16"/>
                <w:szCs w:val="16"/>
              </w:rPr>
            </w:pPr>
            <w:r>
              <w:rPr>
                <w:rFonts w:hint="eastAsia"/>
                <w:b/>
                <w:bCs/>
                <w:color w:val="000000"/>
                <w:sz w:val="16"/>
                <w:szCs w:val="16"/>
              </w:rPr>
              <w:t xml:space="preserve">监看 </w:t>
            </w:r>
          </w:p>
        </w:tc>
        <w:tc>
          <w:tcPr>
            <w:tcW w:w="1164" w:type="pct"/>
            <w:tcBorders>
              <w:top w:val="nil"/>
              <w:left w:val="nil"/>
              <w:bottom w:val="single" w:sz="4" w:space="0" w:color="auto"/>
              <w:right w:val="nil"/>
            </w:tcBorders>
            <w:shd w:val="clear" w:color="000000" w:fill="F2F2F2"/>
            <w:noWrap/>
            <w:vAlign w:val="center"/>
          </w:tcPr>
          <w:p w14:paraId="4D1D4674" w14:textId="77777777" w:rsidR="00C1414D" w:rsidRDefault="00000000">
            <w:pPr>
              <w:spacing w:before="0"/>
              <w:rPr>
                <w:color w:val="000000"/>
                <w:sz w:val="16"/>
                <w:szCs w:val="16"/>
              </w:rPr>
            </w:pPr>
            <w:r>
              <w:rPr>
                <w:rFonts w:hint="eastAsia"/>
                <w:color w:val="000000"/>
                <w:sz w:val="16"/>
                <w:szCs w:val="16"/>
              </w:rPr>
              <w:t>Video端口x2</w:t>
            </w:r>
          </w:p>
        </w:tc>
        <w:tc>
          <w:tcPr>
            <w:tcW w:w="1346" w:type="pct"/>
            <w:gridSpan w:val="2"/>
            <w:tcBorders>
              <w:top w:val="nil"/>
              <w:left w:val="nil"/>
              <w:bottom w:val="single" w:sz="4" w:space="0" w:color="auto"/>
              <w:right w:val="nil"/>
            </w:tcBorders>
            <w:shd w:val="clear" w:color="000000" w:fill="F2F2F2"/>
            <w:noWrap/>
            <w:vAlign w:val="center"/>
          </w:tcPr>
          <w:p w14:paraId="77249BAA" w14:textId="77777777" w:rsidR="00C1414D" w:rsidRDefault="00000000">
            <w:pPr>
              <w:spacing w:before="0"/>
              <w:jc w:val="center"/>
              <w:rPr>
                <w:color w:val="000000"/>
                <w:sz w:val="16"/>
                <w:szCs w:val="16"/>
              </w:rPr>
            </w:pPr>
            <w:r>
              <w:rPr>
                <w:rFonts w:hint="eastAsia"/>
                <w:color w:val="000000"/>
                <w:sz w:val="16"/>
                <w:szCs w:val="16"/>
              </w:rPr>
              <w:t>SDI端口 x2</w:t>
            </w:r>
          </w:p>
        </w:tc>
        <w:tc>
          <w:tcPr>
            <w:tcW w:w="374" w:type="pct"/>
            <w:tcBorders>
              <w:top w:val="nil"/>
              <w:left w:val="nil"/>
              <w:bottom w:val="single" w:sz="4" w:space="0" w:color="auto"/>
              <w:right w:val="single" w:sz="4" w:space="0" w:color="auto"/>
            </w:tcBorders>
            <w:shd w:val="clear" w:color="000000" w:fill="F2F2F2"/>
            <w:vAlign w:val="center"/>
          </w:tcPr>
          <w:p w14:paraId="5274CC8E" w14:textId="77777777" w:rsidR="00C1414D" w:rsidRDefault="00000000">
            <w:pPr>
              <w:spacing w:before="0"/>
              <w:jc w:val="center"/>
              <w:rPr>
                <w:color w:val="000000"/>
                <w:sz w:val="16"/>
                <w:szCs w:val="16"/>
              </w:rPr>
            </w:pPr>
            <w:r>
              <w:rPr>
                <w:rFonts w:hint="eastAsia"/>
                <w:color w:val="000000"/>
                <w:sz w:val="16"/>
                <w:szCs w:val="16"/>
              </w:rPr>
              <w:t> </w:t>
            </w:r>
          </w:p>
        </w:tc>
        <w:tc>
          <w:tcPr>
            <w:tcW w:w="1536" w:type="pct"/>
            <w:gridSpan w:val="3"/>
            <w:tcBorders>
              <w:top w:val="nil"/>
              <w:left w:val="nil"/>
              <w:bottom w:val="single" w:sz="4" w:space="0" w:color="auto"/>
              <w:right w:val="nil"/>
            </w:tcBorders>
            <w:shd w:val="clear" w:color="000000" w:fill="F2F2F2"/>
            <w:vAlign w:val="center"/>
          </w:tcPr>
          <w:p w14:paraId="65D850E8" w14:textId="77777777" w:rsidR="00C1414D" w:rsidRDefault="00000000">
            <w:pPr>
              <w:spacing w:before="0"/>
              <w:rPr>
                <w:color w:val="000000"/>
                <w:sz w:val="16"/>
                <w:szCs w:val="16"/>
              </w:rPr>
            </w:pPr>
            <w:r>
              <w:rPr>
                <w:rFonts w:hint="eastAsia"/>
                <w:color w:val="000000"/>
                <w:sz w:val="16"/>
                <w:szCs w:val="16"/>
              </w:rPr>
              <w:t> </w:t>
            </w:r>
          </w:p>
        </w:tc>
      </w:tr>
      <w:tr w:rsidR="00C1414D" w14:paraId="689AD296" w14:textId="77777777">
        <w:trPr>
          <w:trHeight w:val="300"/>
        </w:trPr>
        <w:tc>
          <w:tcPr>
            <w:tcW w:w="577" w:type="pct"/>
            <w:tcBorders>
              <w:top w:val="nil"/>
              <w:left w:val="nil"/>
              <w:bottom w:val="single" w:sz="4" w:space="0" w:color="auto"/>
              <w:right w:val="single" w:sz="4" w:space="0" w:color="auto"/>
            </w:tcBorders>
            <w:vAlign w:val="center"/>
          </w:tcPr>
          <w:p w14:paraId="66CCCC07" w14:textId="77777777" w:rsidR="00C1414D" w:rsidRDefault="00000000">
            <w:pPr>
              <w:spacing w:before="0"/>
              <w:rPr>
                <w:b/>
                <w:bCs/>
                <w:color w:val="000000"/>
                <w:sz w:val="16"/>
                <w:szCs w:val="16"/>
              </w:rPr>
            </w:pPr>
            <w:r>
              <w:rPr>
                <w:rFonts w:hint="eastAsia"/>
                <w:b/>
                <w:bCs/>
                <w:color w:val="000000"/>
                <w:sz w:val="16"/>
                <w:szCs w:val="16"/>
              </w:rPr>
              <w:t>同步</w:t>
            </w:r>
          </w:p>
        </w:tc>
        <w:tc>
          <w:tcPr>
            <w:tcW w:w="2885" w:type="pct"/>
            <w:gridSpan w:val="4"/>
            <w:tcBorders>
              <w:top w:val="nil"/>
              <w:left w:val="nil"/>
              <w:bottom w:val="single" w:sz="4" w:space="0" w:color="auto"/>
              <w:right w:val="single" w:sz="4" w:space="0" w:color="000000"/>
            </w:tcBorders>
            <w:noWrap/>
            <w:vAlign w:val="center"/>
          </w:tcPr>
          <w:p w14:paraId="59BC0B72" w14:textId="77777777" w:rsidR="00C1414D" w:rsidRDefault="00000000">
            <w:pPr>
              <w:spacing w:before="0"/>
              <w:rPr>
                <w:color w:val="000000"/>
                <w:sz w:val="16"/>
                <w:szCs w:val="16"/>
              </w:rPr>
            </w:pPr>
            <w:r>
              <w:rPr>
                <w:rFonts w:hint="eastAsia"/>
                <w:color w:val="000000"/>
                <w:sz w:val="16"/>
                <w:szCs w:val="16"/>
              </w:rPr>
              <w:t>Tally, 自动打板, 蜂鸣器, TC, 3D/多机拍摄</w:t>
            </w:r>
          </w:p>
        </w:tc>
        <w:tc>
          <w:tcPr>
            <w:tcW w:w="1536" w:type="pct"/>
            <w:gridSpan w:val="3"/>
            <w:tcBorders>
              <w:top w:val="nil"/>
              <w:left w:val="nil"/>
              <w:bottom w:val="single" w:sz="4" w:space="0" w:color="auto"/>
              <w:right w:val="nil"/>
            </w:tcBorders>
            <w:vAlign w:val="center"/>
          </w:tcPr>
          <w:p w14:paraId="1E100BA1" w14:textId="77777777" w:rsidR="00C1414D" w:rsidRDefault="00000000">
            <w:pPr>
              <w:spacing w:before="0"/>
              <w:rPr>
                <w:color w:val="000000"/>
                <w:sz w:val="16"/>
                <w:szCs w:val="16"/>
              </w:rPr>
            </w:pPr>
            <w:r>
              <w:rPr>
                <w:rFonts w:hint="eastAsia"/>
                <w:color w:val="000000"/>
                <w:sz w:val="16"/>
                <w:szCs w:val="16"/>
              </w:rPr>
              <w:t> </w:t>
            </w:r>
          </w:p>
        </w:tc>
      </w:tr>
      <w:tr w:rsidR="00C1414D" w14:paraId="32D7B682" w14:textId="77777777">
        <w:trPr>
          <w:trHeight w:val="300"/>
        </w:trPr>
        <w:tc>
          <w:tcPr>
            <w:tcW w:w="577" w:type="pct"/>
            <w:tcBorders>
              <w:top w:val="nil"/>
              <w:left w:val="nil"/>
              <w:bottom w:val="single" w:sz="4" w:space="0" w:color="auto"/>
              <w:right w:val="single" w:sz="4" w:space="0" w:color="auto"/>
            </w:tcBorders>
            <w:vAlign w:val="center"/>
          </w:tcPr>
          <w:p w14:paraId="168DC00D" w14:textId="77777777" w:rsidR="00C1414D" w:rsidRDefault="00000000">
            <w:pPr>
              <w:spacing w:before="0"/>
              <w:rPr>
                <w:b/>
                <w:bCs/>
                <w:color w:val="000000"/>
                <w:sz w:val="16"/>
                <w:szCs w:val="16"/>
              </w:rPr>
            </w:pPr>
            <w:r>
              <w:rPr>
                <w:rFonts w:hint="eastAsia"/>
                <w:b/>
                <w:bCs/>
                <w:color w:val="000000"/>
                <w:sz w:val="16"/>
                <w:szCs w:val="16"/>
              </w:rPr>
              <w:t>LUT</w:t>
            </w:r>
          </w:p>
        </w:tc>
        <w:tc>
          <w:tcPr>
            <w:tcW w:w="2885" w:type="pct"/>
            <w:gridSpan w:val="4"/>
            <w:tcBorders>
              <w:top w:val="nil"/>
              <w:left w:val="nil"/>
              <w:bottom w:val="single" w:sz="4" w:space="0" w:color="auto"/>
              <w:right w:val="single" w:sz="4" w:space="0" w:color="000000"/>
            </w:tcBorders>
            <w:noWrap/>
            <w:vAlign w:val="center"/>
          </w:tcPr>
          <w:p w14:paraId="570D7A5A" w14:textId="77777777" w:rsidR="00C1414D" w:rsidRDefault="00000000">
            <w:pPr>
              <w:spacing w:before="0"/>
              <w:rPr>
                <w:color w:val="000000"/>
                <w:sz w:val="16"/>
                <w:szCs w:val="16"/>
              </w:rPr>
            </w:pPr>
            <w:r>
              <w:rPr>
                <w:rFonts w:hint="eastAsia"/>
                <w:color w:val="000000"/>
                <w:sz w:val="16"/>
                <w:szCs w:val="16"/>
              </w:rPr>
              <w:t xml:space="preserve">预设: KineLOG3，Neutral(Rec 709)，支持用户自定义3D LUT </w:t>
            </w:r>
          </w:p>
        </w:tc>
        <w:tc>
          <w:tcPr>
            <w:tcW w:w="1536" w:type="pct"/>
            <w:gridSpan w:val="3"/>
            <w:tcBorders>
              <w:top w:val="nil"/>
              <w:left w:val="nil"/>
              <w:bottom w:val="single" w:sz="4" w:space="0" w:color="auto"/>
              <w:right w:val="nil"/>
            </w:tcBorders>
            <w:vAlign w:val="center"/>
          </w:tcPr>
          <w:p w14:paraId="3B1BC169" w14:textId="77777777" w:rsidR="00C1414D" w:rsidRDefault="00000000">
            <w:pPr>
              <w:spacing w:before="0"/>
              <w:rPr>
                <w:color w:val="000000"/>
                <w:sz w:val="16"/>
                <w:szCs w:val="16"/>
              </w:rPr>
            </w:pPr>
            <w:r>
              <w:rPr>
                <w:rFonts w:hint="eastAsia"/>
                <w:color w:val="000000"/>
                <w:sz w:val="16"/>
                <w:szCs w:val="16"/>
              </w:rPr>
              <w:t> </w:t>
            </w:r>
          </w:p>
        </w:tc>
      </w:tr>
      <w:tr w:rsidR="00C1414D" w14:paraId="20785CC7" w14:textId="77777777">
        <w:trPr>
          <w:trHeight w:val="300"/>
        </w:trPr>
        <w:tc>
          <w:tcPr>
            <w:tcW w:w="577" w:type="pct"/>
            <w:tcBorders>
              <w:top w:val="nil"/>
              <w:left w:val="nil"/>
              <w:bottom w:val="single" w:sz="4" w:space="0" w:color="auto"/>
              <w:right w:val="single" w:sz="4" w:space="0" w:color="auto"/>
            </w:tcBorders>
            <w:vAlign w:val="center"/>
          </w:tcPr>
          <w:p w14:paraId="18815925" w14:textId="77777777" w:rsidR="00C1414D" w:rsidRDefault="00000000">
            <w:pPr>
              <w:spacing w:before="0"/>
              <w:rPr>
                <w:b/>
                <w:bCs/>
                <w:color w:val="000000"/>
                <w:sz w:val="16"/>
                <w:szCs w:val="16"/>
              </w:rPr>
            </w:pPr>
            <w:r>
              <w:rPr>
                <w:rFonts w:hint="eastAsia"/>
                <w:b/>
                <w:bCs/>
                <w:color w:val="000000"/>
                <w:sz w:val="16"/>
                <w:szCs w:val="16"/>
              </w:rPr>
              <w:t>声音</w:t>
            </w:r>
          </w:p>
        </w:tc>
        <w:tc>
          <w:tcPr>
            <w:tcW w:w="2885" w:type="pct"/>
            <w:gridSpan w:val="4"/>
            <w:tcBorders>
              <w:top w:val="nil"/>
              <w:left w:val="nil"/>
              <w:bottom w:val="single" w:sz="4" w:space="0" w:color="auto"/>
              <w:right w:val="single" w:sz="4" w:space="0" w:color="000000"/>
            </w:tcBorders>
            <w:noWrap/>
            <w:vAlign w:val="center"/>
          </w:tcPr>
          <w:p w14:paraId="35459198" w14:textId="77777777" w:rsidR="00C1414D" w:rsidRDefault="00000000">
            <w:pPr>
              <w:spacing w:before="0"/>
              <w:rPr>
                <w:color w:val="000000"/>
                <w:sz w:val="16"/>
                <w:szCs w:val="16"/>
              </w:rPr>
            </w:pPr>
            <w:r>
              <w:rPr>
                <w:rFonts w:hint="eastAsia"/>
                <w:color w:val="000000"/>
                <w:sz w:val="16"/>
                <w:szCs w:val="16"/>
              </w:rPr>
              <w:t>机身MIC; 3.5mm MIC-IN; 支持48V幻象XLR音频模块Audiox</w:t>
            </w:r>
            <w:r>
              <w:rPr>
                <w:color w:val="000000"/>
                <w:sz w:val="16"/>
                <w:szCs w:val="16"/>
              </w:rPr>
              <w:t>2</w:t>
            </w:r>
          </w:p>
        </w:tc>
        <w:tc>
          <w:tcPr>
            <w:tcW w:w="1536" w:type="pct"/>
            <w:gridSpan w:val="3"/>
            <w:tcBorders>
              <w:top w:val="nil"/>
              <w:left w:val="nil"/>
              <w:bottom w:val="single" w:sz="4" w:space="0" w:color="auto"/>
              <w:right w:val="nil"/>
            </w:tcBorders>
            <w:vAlign w:val="center"/>
          </w:tcPr>
          <w:p w14:paraId="48EF540D" w14:textId="77777777" w:rsidR="00C1414D" w:rsidRDefault="00000000">
            <w:pPr>
              <w:spacing w:before="0"/>
              <w:rPr>
                <w:color w:val="000000"/>
                <w:sz w:val="16"/>
                <w:szCs w:val="16"/>
              </w:rPr>
            </w:pPr>
            <w:r>
              <w:rPr>
                <w:rFonts w:hint="eastAsia"/>
                <w:color w:val="000000"/>
                <w:sz w:val="16"/>
                <w:szCs w:val="16"/>
              </w:rPr>
              <w:t> </w:t>
            </w:r>
          </w:p>
        </w:tc>
      </w:tr>
      <w:tr w:rsidR="00C1414D" w14:paraId="1D612569" w14:textId="77777777">
        <w:trPr>
          <w:trHeight w:val="300"/>
        </w:trPr>
        <w:tc>
          <w:tcPr>
            <w:tcW w:w="577" w:type="pct"/>
            <w:tcBorders>
              <w:top w:val="nil"/>
              <w:left w:val="nil"/>
              <w:bottom w:val="single" w:sz="4" w:space="0" w:color="auto"/>
              <w:right w:val="single" w:sz="4" w:space="0" w:color="auto"/>
            </w:tcBorders>
            <w:vAlign w:val="center"/>
          </w:tcPr>
          <w:p w14:paraId="448C00E7" w14:textId="77777777" w:rsidR="00C1414D" w:rsidRDefault="00000000">
            <w:pPr>
              <w:spacing w:before="0"/>
              <w:rPr>
                <w:b/>
                <w:bCs/>
                <w:color w:val="000000"/>
                <w:sz w:val="16"/>
                <w:szCs w:val="16"/>
              </w:rPr>
            </w:pPr>
            <w:r>
              <w:rPr>
                <w:rFonts w:hint="eastAsia"/>
                <w:b/>
                <w:bCs/>
                <w:color w:val="000000"/>
                <w:sz w:val="16"/>
                <w:szCs w:val="16"/>
              </w:rPr>
              <w:t>记录介质</w:t>
            </w:r>
          </w:p>
        </w:tc>
        <w:tc>
          <w:tcPr>
            <w:tcW w:w="2885" w:type="pct"/>
            <w:gridSpan w:val="4"/>
            <w:tcBorders>
              <w:top w:val="nil"/>
              <w:left w:val="nil"/>
              <w:bottom w:val="single" w:sz="4" w:space="0" w:color="auto"/>
              <w:right w:val="single" w:sz="4" w:space="0" w:color="000000"/>
            </w:tcBorders>
            <w:noWrap/>
            <w:vAlign w:val="center"/>
          </w:tcPr>
          <w:p w14:paraId="4A0B8A1D" w14:textId="77777777" w:rsidR="00C1414D" w:rsidRDefault="00000000">
            <w:pPr>
              <w:spacing w:before="0"/>
              <w:rPr>
                <w:color w:val="000000"/>
                <w:sz w:val="16"/>
                <w:szCs w:val="16"/>
              </w:rPr>
            </w:pPr>
            <w:r>
              <w:rPr>
                <w:rFonts w:hint="eastAsia"/>
                <w:color w:val="000000"/>
                <w:sz w:val="16"/>
                <w:szCs w:val="16"/>
              </w:rPr>
              <w:t>基于NVMe M.2的双卡存储， KineMAG Nano 1TB/2TB SSD</w:t>
            </w:r>
          </w:p>
        </w:tc>
        <w:tc>
          <w:tcPr>
            <w:tcW w:w="1536" w:type="pct"/>
            <w:gridSpan w:val="3"/>
            <w:tcBorders>
              <w:top w:val="nil"/>
              <w:left w:val="nil"/>
              <w:bottom w:val="single" w:sz="4" w:space="0" w:color="auto"/>
              <w:right w:val="nil"/>
            </w:tcBorders>
            <w:noWrap/>
            <w:vAlign w:val="center"/>
          </w:tcPr>
          <w:p w14:paraId="37BE5F77" w14:textId="77777777" w:rsidR="00C1414D" w:rsidRDefault="00000000">
            <w:pPr>
              <w:spacing w:before="0"/>
              <w:jc w:val="center"/>
              <w:rPr>
                <w:i/>
                <w:iCs/>
                <w:color w:val="000000"/>
                <w:sz w:val="16"/>
                <w:szCs w:val="16"/>
              </w:rPr>
            </w:pPr>
            <w:r>
              <w:rPr>
                <w:rFonts w:hint="eastAsia"/>
                <w:i/>
                <w:iCs/>
                <w:color w:val="000000"/>
                <w:sz w:val="16"/>
                <w:szCs w:val="16"/>
              </w:rPr>
              <w:t> </w:t>
            </w:r>
          </w:p>
        </w:tc>
      </w:tr>
      <w:tr w:rsidR="00C1414D" w14:paraId="1DA6B1E7" w14:textId="77777777">
        <w:trPr>
          <w:trHeight w:val="300"/>
        </w:trPr>
        <w:tc>
          <w:tcPr>
            <w:tcW w:w="577" w:type="pct"/>
            <w:vMerge w:val="restart"/>
            <w:tcBorders>
              <w:top w:val="nil"/>
              <w:left w:val="nil"/>
              <w:bottom w:val="single" w:sz="4" w:space="0" w:color="000000"/>
              <w:right w:val="single" w:sz="4" w:space="0" w:color="auto"/>
            </w:tcBorders>
            <w:vAlign w:val="center"/>
          </w:tcPr>
          <w:p w14:paraId="32E4E411" w14:textId="77777777" w:rsidR="00C1414D" w:rsidRDefault="00000000">
            <w:pPr>
              <w:spacing w:before="0"/>
              <w:rPr>
                <w:b/>
                <w:bCs/>
                <w:color w:val="000000"/>
                <w:sz w:val="16"/>
                <w:szCs w:val="16"/>
              </w:rPr>
            </w:pPr>
            <w:r>
              <w:rPr>
                <w:rFonts w:hint="eastAsia"/>
                <w:b/>
                <w:bCs/>
                <w:color w:val="000000"/>
                <w:sz w:val="16"/>
                <w:szCs w:val="16"/>
              </w:rPr>
              <w:t>电源</w:t>
            </w:r>
          </w:p>
        </w:tc>
        <w:tc>
          <w:tcPr>
            <w:tcW w:w="1164" w:type="pct"/>
            <w:tcBorders>
              <w:top w:val="nil"/>
              <w:left w:val="nil"/>
              <w:bottom w:val="single" w:sz="4" w:space="0" w:color="auto"/>
              <w:right w:val="nil"/>
            </w:tcBorders>
            <w:shd w:val="clear" w:color="000000" w:fill="F2F2F2"/>
            <w:noWrap/>
            <w:vAlign w:val="center"/>
          </w:tcPr>
          <w:p w14:paraId="120E3F7D" w14:textId="77777777" w:rsidR="00C1414D" w:rsidRDefault="00000000">
            <w:pPr>
              <w:spacing w:before="0"/>
              <w:rPr>
                <w:b/>
                <w:bCs/>
                <w:color w:val="000000"/>
                <w:sz w:val="16"/>
                <w:szCs w:val="16"/>
              </w:rPr>
            </w:pPr>
            <w:r>
              <w:rPr>
                <w:rFonts w:hint="eastAsia"/>
                <w:b/>
                <w:bCs/>
                <w:color w:val="000000"/>
                <w:sz w:val="16"/>
                <w:szCs w:val="16"/>
              </w:rPr>
              <w:t>输入方式</w:t>
            </w:r>
          </w:p>
        </w:tc>
        <w:tc>
          <w:tcPr>
            <w:tcW w:w="1346" w:type="pct"/>
            <w:gridSpan w:val="2"/>
            <w:tcBorders>
              <w:top w:val="nil"/>
              <w:left w:val="nil"/>
              <w:bottom w:val="single" w:sz="4" w:space="0" w:color="auto"/>
              <w:right w:val="nil"/>
            </w:tcBorders>
            <w:shd w:val="clear" w:color="000000" w:fill="F2F2F2"/>
            <w:noWrap/>
            <w:vAlign w:val="center"/>
          </w:tcPr>
          <w:p w14:paraId="47A653AF" w14:textId="77777777" w:rsidR="00C1414D" w:rsidRDefault="00000000">
            <w:pPr>
              <w:spacing w:before="0"/>
              <w:rPr>
                <w:b/>
                <w:bCs/>
                <w:color w:val="000000"/>
                <w:sz w:val="16"/>
                <w:szCs w:val="16"/>
              </w:rPr>
            </w:pPr>
            <w:r>
              <w:rPr>
                <w:rFonts w:hint="eastAsia"/>
                <w:b/>
                <w:bCs/>
                <w:color w:val="000000"/>
                <w:sz w:val="16"/>
                <w:szCs w:val="16"/>
              </w:rPr>
              <w:t> </w:t>
            </w:r>
          </w:p>
        </w:tc>
        <w:tc>
          <w:tcPr>
            <w:tcW w:w="374" w:type="pct"/>
            <w:tcBorders>
              <w:top w:val="nil"/>
              <w:left w:val="nil"/>
              <w:bottom w:val="single" w:sz="4" w:space="0" w:color="auto"/>
              <w:right w:val="single" w:sz="4" w:space="0" w:color="auto"/>
            </w:tcBorders>
            <w:shd w:val="clear" w:color="000000" w:fill="F2F2F2"/>
            <w:noWrap/>
            <w:vAlign w:val="center"/>
          </w:tcPr>
          <w:p w14:paraId="52E54008" w14:textId="77777777" w:rsidR="00C1414D" w:rsidRDefault="00000000">
            <w:pPr>
              <w:spacing w:before="0"/>
              <w:jc w:val="center"/>
              <w:rPr>
                <w:b/>
                <w:bCs/>
                <w:color w:val="000000"/>
                <w:sz w:val="16"/>
                <w:szCs w:val="16"/>
              </w:rPr>
            </w:pPr>
            <w:r>
              <w:rPr>
                <w:rFonts w:hint="eastAsia"/>
                <w:b/>
                <w:bCs/>
                <w:color w:val="000000"/>
                <w:sz w:val="16"/>
                <w:szCs w:val="16"/>
              </w:rPr>
              <w:t>典型功耗</w:t>
            </w:r>
          </w:p>
        </w:tc>
        <w:tc>
          <w:tcPr>
            <w:tcW w:w="1536" w:type="pct"/>
            <w:gridSpan w:val="3"/>
            <w:tcBorders>
              <w:top w:val="nil"/>
              <w:left w:val="nil"/>
              <w:bottom w:val="single" w:sz="4" w:space="0" w:color="auto"/>
              <w:right w:val="nil"/>
            </w:tcBorders>
            <w:shd w:val="clear" w:color="000000" w:fill="F2F2F2"/>
            <w:vAlign w:val="center"/>
          </w:tcPr>
          <w:p w14:paraId="3FD65C7B" w14:textId="77777777" w:rsidR="00C1414D" w:rsidRDefault="00000000">
            <w:pPr>
              <w:spacing w:before="0"/>
              <w:rPr>
                <w:color w:val="000000"/>
                <w:sz w:val="16"/>
                <w:szCs w:val="16"/>
              </w:rPr>
            </w:pPr>
            <w:r>
              <w:rPr>
                <w:rFonts w:hint="eastAsia"/>
                <w:color w:val="000000"/>
                <w:sz w:val="16"/>
                <w:szCs w:val="16"/>
              </w:rPr>
              <w:t> </w:t>
            </w:r>
          </w:p>
        </w:tc>
      </w:tr>
      <w:tr w:rsidR="00C1414D" w14:paraId="105F3735" w14:textId="77777777">
        <w:trPr>
          <w:trHeight w:val="300"/>
        </w:trPr>
        <w:tc>
          <w:tcPr>
            <w:tcW w:w="577" w:type="pct"/>
            <w:vMerge/>
            <w:tcBorders>
              <w:top w:val="nil"/>
              <w:left w:val="nil"/>
              <w:bottom w:val="single" w:sz="4" w:space="0" w:color="000000"/>
              <w:right w:val="single" w:sz="4" w:space="0" w:color="auto"/>
            </w:tcBorders>
            <w:vAlign w:val="center"/>
          </w:tcPr>
          <w:p w14:paraId="1F03AEE1" w14:textId="77777777" w:rsidR="00C1414D" w:rsidRDefault="00C1414D">
            <w:pPr>
              <w:spacing w:before="0"/>
              <w:rPr>
                <w:b/>
                <w:bCs/>
                <w:color w:val="000000"/>
                <w:sz w:val="16"/>
                <w:szCs w:val="16"/>
              </w:rPr>
            </w:pPr>
          </w:p>
        </w:tc>
        <w:tc>
          <w:tcPr>
            <w:tcW w:w="2511" w:type="pct"/>
            <w:gridSpan w:val="3"/>
            <w:tcBorders>
              <w:top w:val="nil"/>
              <w:left w:val="nil"/>
              <w:bottom w:val="single" w:sz="4" w:space="0" w:color="auto"/>
              <w:right w:val="nil"/>
            </w:tcBorders>
            <w:noWrap/>
            <w:vAlign w:val="center"/>
          </w:tcPr>
          <w:p w14:paraId="6B58BDE9" w14:textId="77777777" w:rsidR="00C1414D" w:rsidRDefault="00000000">
            <w:pPr>
              <w:spacing w:before="0"/>
              <w:rPr>
                <w:color w:val="000000"/>
                <w:sz w:val="16"/>
                <w:szCs w:val="16"/>
              </w:rPr>
            </w:pPr>
            <w:r>
              <w:rPr>
                <w:rFonts w:hint="eastAsia"/>
                <w:color w:val="000000"/>
                <w:sz w:val="16"/>
                <w:szCs w:val="16"/>
              </w:rPr>
              <w:t>DC电源输入（1B2P），11~26V/集成混合电池扣板</w:t>
            </w:r>
          </w:p>
        </w:tc>
        <w:tc>
          <w:tcPr>
            <w:tcW w:w="374" w:type="pct"/>
            <w:tcBorders>
              <w:top w:val="nil"/>
              <w:left w:val="nil"/>
              <w:bottom w:val="single" w:sz="4" w:space="0" w:color="auto"/>
              <w:right w:val="single" w:sz="4" w:space="0" w:color="auto"/>
            </w:tcBorders>
            <w:noWrap/>
            <w:vAlign w:val="center"/>
          </w:tcPr>
          <w:p w14:paraId="467A7B1F" w14:textId="77777777" w:rsidR="00C1414D" w:rsidRDefault="00000000">
            <w:pPr>
              <w:spacing w:before="0"/>
              <w:jc w:val="center"/>
              <w:rPr>
                <w:color w:val="000000"/>
                <w:sz w:val="16"/>
                <w:szCs w:val="16"/>
              </w:rPr>
            </w:pPr>
            <w:r>
              <w:rPr>
                <w:rFonts w:hint="eastAsia"/>
                <w:color w:val="000000"/>
                <w:sz w:val="16"/>
                <w:szCs w:val="16"/>
              </w:rPr>
              <w:t>3</w:t>
            </w:r>
            <w:r>
              <w:rPr>
                <w:color w:val="000000"/>
                <w:sz w:val="16"/>
                <w:szCs w:val="16"/>
              </w:rPr>
              <w:t>0</w:t>
            </w:r>
            <w:r>
              <w:rPr>
                <w:rFonts w:hint="eastAsia"/>
                <w:color w:val="000000"/>
                <w:sz w:val="16"/>
                <w:szCs w:val="16"/>
              </w:rPr>
              <w:t>W</w:t>
            </w:r>
          </w:p>
        </w:tc>
        <w:tc>
          <w:tcPr>
            <w:tcW w:w="1536" w:type="pct"/>
            <w:gridSpan w:val="3"/>
            <w:tcBorders>
              <w:top w:val="nil"/>
              <w:left w:val="nil"/>
              <w:bottom w:val="single" w:sz="4" w:space="0" w:color="auto"/>
              <w:right w:val="nil"/>
            </w:tcBorders>
            <w:vAlign w:val="center"/>
          </w:tcPr>
          <w:p w14:paraId="63D22841" w14:textId="77777777" w:rsidR="00C1414D" w:rsidRDefault="00C1414D">
            <w:pPr>
              <w:spacing w:before="0"/>
              <w:rPr>
                <w:color w:val="000000"/>
                <w:sz w:val="16"/>
                <w:szCs w:val="16"/>
              </w:rPr>
            </w:pPr>
          </w:p>
        </w:tc>
      </w:tr>
      <w:tr w:rsidR="00C1414D" w14:paraId="014F5860" w14:textId="77777777">
        <w:trPr>
          <w:trHeight w:val="300"/>
        </w:trPr>
        <w:tc>
          <w:tcPr>
            <w:tcW w:w="577" w:type="pct"/>
            <w:tcBorders>
              <w:top w:val="nil"/>
              <w:left w:val="nil"/>
              <w:bottom w:val="single" w:sz="4" w:space="0" w:color="auto"/>
              <w:right w:val="single" w:sz="4" w:space="0" w:color="auto"/>
            </w:tcBorders>
            <w:vAlign w:val="center"/>
          </w:tcPr>
          <w:p w14:paraId="2FD5ADD1" w14:textId="77777777" w:rsidR="00C1414D" w:rsidRDefault="00000000">
            <w:pPr>
              <w:spacing w:before="0"/>
              <w:rPr>
                <w:b/>
                <w:bCs/>
                <w:color w:val="000000"/>
                <w:sz w:val="16"/>
                <w:szCs w:val="16"/>
              </w:rPr>
            </w:pPr>
            <w:r>
              <w:rPr>
                <w:rFonts w:hint="eastAsia"/>
                <w:b/>
                <w:bCs/>
                <w:color w:val="000000"/>
                <w:sz w:val="16"/>
                <w:szCs w:val="16"/>
              </w:rPr>
              <w:t>机身材质</w:t>
            </w:r>
          </w:p>
        </w:tc>
        <w:tc>
          <w:tcPr>
            <w:tcW w:w="2885" w:type="pct"/>
            <w:gridSpan w:val="4"/>
            <w:tcBorders>
              <w:top w:val="nil"/>
              <w:left w:val="nil"/>
              <w:bottom w:val="single" w:sz="4" w:space="0" w:color="auto"/>
              <w:right w:val="single" w:sz="4" w:space="0" w:color="000000"/>
            </w:tcBorders>
            <w:vAlign w:val="center"/>
          </w:tcPr>
          <w:p w14:paraId="337A024B" w14:textId="77777777" w:rsidR="00C1414D" w:rsidRDefault="00000000">
            <w:pPr>
              <w:spacing w:before="0"/>
              <w:rPr>
                <w:color w:val="000000"/>
                <w:sz w:val="16"/>
                <w:szCs w:val="16"/>
              </w:rPr>
            </w:pPr>
            <w:r>
              <w:rPr>
                <w:rFonts w:hint="eastAsia"/>
                <w:color w:val="000000"/>
                <w:sz w:val="16"/>
                <w:szCs w:val="16"/>
              </w:rPr>
              <w:t>航空铝</w:t>
            </w:r>
          </w:p>
        </w:tc>
        <w:tc>
          <w:tcPr>
            <w:tcW w:w="1536" w:type="pct"/>
            <w:gridSpan w:val="3"/>
            <w:tcBorders>
              <w:top w:val="nil"/>
              <w:left w:val="nil"/>
              <w:bottom w:val="single" w:sz="4" w:space="0" w:color="auto"/>
              <w:right w:val="nil"/>
            </w:tcBorders>
            <w:vAlign w:val="center"/>
          </w:tcPr>
          <w:p w14:paraId="6AB6C924" w14:textId="77777777" w:rsidR="00C1414D" w:rsidRDefault="00000000">
            <w:pPr>
              <w:spacing w:before="0"/>
              <w:rPr>
                <w:color w:val="000000"/>
                <w:sz w:val="16"/>
                <w:szCs w:val="16"/>
              </w:rPr>
            </w:pPr>
            <w:r>
              <w:rPr>
                <w:rFonts w:hint="eastAsia"/>
                <w:color w:val="000000"/>
                <w:sz w:val="16"/>
                <w:szCs w:val="16"/>
              </w:rPr>
              <w:t> </w:t>
            </w:r>
          </w:p>
        </w:tc>
      </w:tr>
      <w:tr w:rsidR="00C1414D" w14:paraId="247BC681" w14:textId="77777777">
        <w:trPr>
          <w:trHeight w:val="300"/>
        </w:trPr>
        <w:tc>
          <w:tcPr>
            <w:tcW w:w="577" w:type="pct"/>
            <w:tcBorders>
              <w:top w:val="nil"/>
              <w:left w:val="nil"/>
              <w:bottom w:val="single" w:sz="4" w:space="0" w:color="auto"/>
              <w:right w:val="single" w:sz="4" w:space="0" w:color="auto"/>
            </w:tcBorders>
            <w:vAlign w:val="center"/>
          </w:tcPr>
          <w:p w14:paraId="5BFE1CBC" w14:textId="77777777" w:rsidR="00C1414D" w:rsidRDefault="00000000">
            <w:pPr>
              <w:spacing w:before="0"/>
              <w:rPr>
                <w:b/>
                <w:bCs/>
                <w:color w:val="000000"/>
                <w:sz w:val="16"/>
                <w:szCs w:val="16"/>
              </w:rPr>
            </w:pPr>
            <w:r>
              <w:rPr>
                <w:rFonts w:hint="eastAsia"/>
                <w:b/>
                <w:bCs/>
                <w:color w:val="000000"/>
                <w:sz w:val="16"/>
                <w:szCs w:val="16"/>
              </w:rPr>
              <w:t>重量</w:t>
            </w:r>
          </w:p>
        </w:tc>
        <w:tc>
          <w:tcPr>
            <w:tcW w:w="2885" w:type="pct"/>
            <w:gridSpan w:val="4"/>
            <w:tcBorders>
              <w:top w:val="nil"/>
              <w:left w:val="nil"/>
              <w:bottom w:val="single" w:sz="4" w:space="0" w:color="auto"/>
              <w:right w:val="single" w:sz="4" w:space="0" w:color="000000"/>
            </w:tcBorders>
            <w:noWrap/>
            <w:vAlign w:val="center"/>
          </w:tcPr>
          <w:p w14:paraId="3EA14B8A" w14:textId="77777777" w:rsidR="00C1414D" w:rsidRDefault="00000000">
            <w:pPr>
              <w:spacing w:before="0"/>
              <w:rPr>
                <w:sz w:val="16"/>
                <w:szCs w:val="16"/>
              </w:rPr>
            </w:pPr>
            <w:r>
              <w:rPr>
                <w:sz w:val="16"/>
                <w:szCs w:val="16"/>
              </w:rPr>
              <w:t>3.5lb/</w:t>
            </w:r>
            <w:r>
              <w:rPr>
                <w:rFonts w:hint="eastAsia"/>
                <w:sz w:val="16"/>
                <w:szCs w:val="16"/>
              </w:rPr>
              <w:t>1.</w:t>
            </w:r>
            <w:r>
              <w:rPr>
                <w:sz w:val="16"/>
                <w:szCs w:val="16"/>
              </w:rPr>
              <w:t>6</w:t>
            </w:r>
            <w:r>
              <w:rPr>
                <w:rFonts w:hint="eastAsia"/>
                <w:sz w:val="16"/>
                <w:szCs w:val="16"/>
              </w:rPr>
              <w:t>kg</w:t>
            </w:r>
          </w:p>
        </w:tc>
        <w:tc>
          <w:tcPr>
            <w:tcW w:w="1536" w:type="pct"/>
            <w:gridSpan w:val="3"/>
            <w:tcBorders>
              <w:top w:val="nil"/>
              <w:left w:val="nil"/>
              <w:bottom w:val="single" w:sz="4" w:space="0" w:color="auto"/>
              <w:right w:val="nil"/>
            </w:tcBorders>
            <w:noWrap/>
            <w:vAlign w:val="center"/>
          </w:tcPr>
          <w:p w14:paraId="4CDBBA02" w14:textId="77777777" w:rsidR="00C1414D" w:rsidRDefault="00000000">
            <w:pPr>
              <w:spacing w:before="0"/>
              <w:rPr>
                <w:color w:val="000000"/>
                <w:sz w:val="16"/>
                <w:szCs w:val="16"/>
              </w:rPr>
            </w:pPr>
            <w:r>
              <w:rPr>
                <w:rFonts w:hint="eastAsia"/>
                <w:color w:val="000000"/>
                <w:sz w:val="16"/>
                <w:szCs w:val="16"/>
              </w:rPr>
              <w:t>*仅机身</w:t>
            </w:r>
          </w:p>
        </w:tc>
      </w:tr>
      <w:tr w:rsidR="00C1414D" w14:paraId="7414CEB5" w14:textId="77777777">
        <w:trPr>
          <w:trHeight w:val="300"/>
        </w:trPr>
        <w:tc>
          <w:tcPr>
            <w:tcW w:w="577" w:type="pct"/>
            <w:tcBorders>
              <w:top w:val="nil"/>
              <w:left w:val="nil"/>
              <w:bottom w:val="single" w:sz="4" w:space="0" w:color="auto"/>
              <w:right w:val="single" w:sz="4" w:space="0" w:color="auto"/>
            </w:tcBorders>
            <w:vAlign w:val="center"/>
          </w:tcPr>
          <w:p w14:paraId="3B7B0C4B" w14:textId="77777777" w:rsidR="00C1414D" w:rsidRDefault="00000000">
            <w:pPr>
              <w:spacing w:before="0"/>
              <w:rPr>
                <w:b/>
                <w:bCs/>
                <w:color w:val="000000"/>
                <w:sz w:val="16"/>
                <w:szCs w:val="16"/>
              </w:rPr>
            </w:pPr>
            <w:r>
              <w:rPr>
                <w:rFonts w:hint="eastAsia"/>
                <w:b/>
                <w:bCs/>
                <w:color w:val="000000"/>
                <w:sz w:val="16"/>
                <w:szCs w:val="16"/>
              </w:rPr>
              <w:t>尺寸</w:t>
            </w:r>
          </w:p>
        </w:tc>
        <w:tc>
          <w:tcPr>
            <w:tcW w:w="2885" w:type="pct"/>
            <w:gridSpan w:val="4"/>
            <w:tcBorders>
              <w:top w:val="nil"/>
              <w:left w:val="nil"/>
              <w:bottom w:val="single" w:sz="4" w:space="0" w:color="auto"/>
              <w:right w:val="single" w:sz="4" w:space="0" w:color="000000"/>
            </w:tcBorders>
            <w:noWrap/>
            <w:vAlign w:val="center"/>
          </w:tcPr>
          <w:p w14:paraId="7A937362" w14:textId="77777777" w:rsidR="00C1414D" w:rsidRDefault="00000000">
            <w:pPr>
              <w:spacing w:before="0"/>
              <w:rPr>
                <w:sz w:val="16"/>
                <w:szCs w:val="16"/>
              </w:rPr>
            </w:pPr>
            <w:r>
              <w:rPr>
                <w:sz w:val="16"/>
                <w:szCs w:val="16"/>
              </w:rPr>
              <w:t>4.1x4.8x4.3"/</w:t>
            </w:r>
            <w:r>
              <w:rPr>
                <w:rFonts w:hint="eastAsia"/>
                <w:sz w:val="16"/>
                <w:szCs w:val="16"/>
              </w:rPr>
              <w:t>106x124x109 mm</w:t>
            </w:r>
          </w:p>
        </w:tc>
        <w:tc>
          <w:tcPr>
            <w:tcW w:w="1536" w:type="pct"/>
            <w:gridSpan w:val="3"/>
            <w:tcBorders>
              <w:top w:val="nil"/>
              <w:left w:val="nil"/>
              <w:bottom w:val="single" w:sz="4" w:space="0" w:color="auto"/>
              <w:right w:val="nil"/>
            </w:tcBorders>
            <w:vAlign w:val="center"/>
          </w:tcPr>
          <w:p w14:paraId="05BE6427" w14:textId="77777777" w:rsidR="00C1414D" w:rsidRDefault="00000000">
            <w:pPr>
              <w:spacing w:before="0"/>
              <w:rPr>
                <w:color w:val="000000"/>
                <w:sz w:val="16"/>
                <w:szCs w:val="16"/>
              </w:rPr>
            </w:pPr>
            <w:r>
              <w:rPr>
                <w:rFonts w:hint="eastAsia"/>
                <w:color w:val="000000"/>
                <w:sz w:val="16"/>
                <w:szCs w:val="16"/>
              </w:rPr>
              <w:t>*仅机身不含凸出部分，宽x高x长</w:t>
            </w:r>
          </w:p>
        </w:tc>
      </w:tr>
      <w:tr w:rsidR="00C1414D" w14:paraId="307C2603" w14:textId="77777777">
        <w:trPr>
          <w:trHeight w:val="300"/>
        </w:trPr>
        <w:tc>
          <w:tcPr>
            <w:tcW w:w="577" w:type="pct"/>
            <w:tcBorders>
              <w:top w:val="nil"/>
              <w:left w:val="nil"/>
              <w:bottom w:val="single" w:sz="4" w:space="0" w:color="auto"/>
              <w:right w:val="single" w:sz="4" w:space="0" w:color="auto"/>
            </w:tcBorders>
            <w:vAlign w:val="center"/>
          </w:tcPr>
          <w:p w14:paraId="5D4AEBD7" w14:textId="77777777" w:rsidR="00C1414D" w:rsidRDefault="00000000">
            <w:pPr>
              <w:spacing w:before="0"/>
              <w:rPr>
                <w:b/>
                <w:bCs/>
                <w:color w:val="000000"/>
                <w:sz w:val="16"/>
                <w:szCs w:val="16"/>
              </w:rPr>
            </w:pPr>
            <w:r>
              <w:rPr>
                <w:rFonts w:hint="eastAsia"/>
                <w:b/>
                <w:bCs/>
                <w:color w:val="000000"/>
                <w:sz w:val="16"/>
                <w:szCs w:val="16"/>
              </w:rPr>
              <w:t>工作环境温度</w:t>
            </w:r>
          </w:p>
        </w:tc>
        <w:tc>
          <w:tcPr>
            <w:tcW w:w="2885" w:type="pct"/>
            <w:gridSpan w:val="4"/>
            <w:tcBorders>
              <w:top w:val="nil"/>
              <w:left w:val="nil"/>
              <w:bottom w:val="single" w:sz="4" w:space="0" w:color="auto"/>
              <w:right w:val="single" w:sz="4" w:space="0" w:color="000000"/>
            </w:tcBorders>
            <w:noWrap/>
            <w:vAlign w:val="center"/>
          </w:tcPr>
          <w:p w14:paraId="1E467B23" w14:textId="77777777" w:rsidR="00C1414D" w:rsidRDefault="00000000">
            <w:pPr>
              <w:spacing w:before="0"/>
              <w:rPr>
                <w:color w:val="000000"/>
                <w:sz w:val="16"/>
                <w:szCs w:val="16"/>
              </w:rPr>
            </w:pPr>
            <w:r>
              <w:rPr>
                <w:rFonts w:hint="eastAsia"/>
                <w:color w:val="000000"/>
                <w:sz w:val="16"/>
                <w:szCs w:val="16"/>
              </w:rPr>
              <w:t>0°C ~ 40°C</w:t>
            </w:r>
          </w:p>
        </w:tc>
        <w:tc>
          <w:tcPr>
            <w:tcW w:w="1536" w:type="pct"/>
            <w:gridSpan w:val="3"/>
            <w:tcBorders>
              <w:top w:val="nil"/>
              <w:left w:val="nil"/>
              <w:bottom w:val="single" w:sz="4" w:space="0" w:color="auto"/>
              <w:right w:val="nil"/>
            </w:tcBorders>
            <w:vAlign w:val="center"/>
          </w:tcPr>
          <w:p w14:paraId="10EEB400" w14:textId="77777777" w:rsidR="00C1414D" w:rsidRDefault="00000000">
            <w:pPr>
              <w:spacing w:before="0"/>
              <w:jc w:val="center"/>
              <w:rPr>
                <w:color w:val="000000"/>
                <w:sz w:val="16"/>
                <w:szCs w:val="16"/>
              </w:rPr>
            </w:pPr>
            <w:r>
              <w:rPr>
                <w:rFonts w:hint="eastAsia"/>
                <w:color w:val="000000"/>
                <w:sz w:val="16"/>
                <w:szCs w:val="16"/>
              </w:rPr>
              <w:t> </w:t>
            </w:r>
          </w:p>
        </w:tc>
      </w:tr>
    </w:tbl>
    <w:p w14:paraId="25CB1BE8" w14:textId="77777777" w:rsidR="00C1414D" w:rsidRDefault="00C1414D"/>
    <w:p w14:paraId="7BFA4C73" w14:textId="77777777" w:rsidR="00C1414D" w:rsidRDefault="00000000">
      <w:r>
        <w:rPr>
          <w:rFonts w:hint="eastAsia"/>
        </w:rPr>
        <w:t>此处出现的所有指标皆为初步的，如有更改，不另行通知。</w:t>
      </w:r>
    </w:p>
    <w:p w14:paraId="4C53C852" w14:textId="77777777" w:rsidR="00C1414D" w:rsidRDefault="00000000">
      <w:pPr>
        <w:spacing w:before="0" w:after="200" w:line="276" w:lineRule="auto"/>
        <w:rPr>
          <w:rFonts w:cstheme="minorBidi"/>
          <w:b/>
          <w:bCs/>
          <w:sz w:val="22"/>
        </w:rPr>
      </w:pPr>
      <w:r>
        <w:br w:type="page"/>
      </w:r>
    </w:p>
    <w:p w14:paraId="4538C4E2" w14:textId="77777777" w:rsidR="00C1414D" w:rsidRDefault="00000000">
      <w:pPr>
        <w:pStyle w:val="Heading3"/>
      </w:pPr>
      <w:bookmarkStart w:id="1151" w:name="_Toc185523875"/>
      <w:bookmarkStart w:id="1152" w:name="_Toc1656562924"/>
      <w:bookmarkStart w:id="1153" w:name="_Toc150181765"/>
      <w:bookmarkStart w:id="1154" w:name="_Toc96361870"/>
      <w:bookmarkStart w:id="1155" w:name="_Toc2092947245"/>
      <w:r>
        <w:rPr>
          <w:rFonts w:hint="eastAsia"/>
        </w:rPr>
        <w:lastRenderedPageBreak/>
        <w:t>4</w:t>
      </w:r>
      <w:r>
        <w:t xml:space="preserve">.1.2 </w:t>
      </w:r>
      <w:r>
        <w:rPr>
          <w:rFonts w:hint="eastAsia"/>
        </w:rPr>
        <w:t>MAVO Edge 6K帧率和分辨率</w:t>
      </w:r>
      <w:bookmarkEnd w:id="1151"/>
      <w:bookmarkEnd w:id="1152"/>
      <w:bookmarkEnd w:id="1153"/>
      <w:bookmarkEnd w:id="1154"/>
      <w:bookmarkEnd w:id="1155"/>
    </w:p>
    <w:p w14:paraId="2DE5FCCD" w14:textId="77777777" w:rsidR="00C1414D" w:rsidRDefault="00000000">
      <w:r>
        <w:rPr>
          <w:rFonts w:hint="eastAsia"/>
        </w:rPr>
        <w:t>下表为MAVO Edge 6K在典型分辨率和录制格式下的最高帧率，更新更全的分辨率和帧率列表，查询</w:t>
      </w:r>
      <w:hyperlink r:id="rId79" w:history="1">
        <w:r w:rsidR="00C1414D">
          <w:rPr>
            <w:rStyle w:val="Hyperlink"/>
            <w:rFonts w:hint="eastAsia"/>
          </w:rPr>
          <w:t>官网指标</w:t>
        </w:r>
      </w:hyperlink>
      <w:r>
        <w:rPr>
          <w:rFonts w:hint="eastAsia"/>
        </w:rPr>
        <w:t>。</w:t>
      </w:r>
    </w:p>
    <w:tbl>
      <w:tblPr>
        <w:tblW w:w="8948" w:type="dxa"/>
        <w:jc w:val="center"/>
        <w:tblLook w:val="04A0" w:firstRow="1" w:lastRow="0" w:firstColumn="1" w:lastColumn="0" w:noHBand="0" w:noVBand="1"/>
      </w:tblPr>
      <w:tblGrid>
        <w:gridCol w:w="1660"/>
        <w:gridCol w:w="2640"/>
        <w:gridCol w:w="2088"/>
        <w:gridCol w:w="1280"/>
        <w:gridCol w:w="1317"/>
      </w:tblGrid>
      <w:tr w:rsidR="00C1414D" w14:paraId="446CC59C" w14:textId="77777777">
        <w:trPr>
          <w:trHeight w:val="300"/>
          <w:jc w:val="center"/>
        </w:trPr>
        <w:tc>
          <w:tcPr>
            <w:tcW w:w="1660" w:type="dxa"/>
            <w:tcBorders>
              <w:top w:val="nil"/>
              <w:left w:val="nil"/>
              <w:bottom w:val="single" w:sz="4" w:space="0" w:color="auto"/>
              <w:right w:val="single" w:sz="4" w:space="0" w:color="auto"/>
            </w:tcBorders>
            <w:shd w:val="clear" w:color="auto" w:fill="F2F2F2" w:themeFill="background1" w:themeFillShade="F2"/>
            <w:noWrap/>
            <w:vAlign w:val="center"/>
          </w:tcPr>
          <w:p w14:paraId="6B20111F" w14:textId="77777777" w:rsidR="00C1414D" w:rsidRDefault="00000000">
            <w:pPr>
              <w:spacing w:before="0"/>
              <w:jc w:val="center"/>
              <w:rPr>
                <w:b/>
                <w:bCs/>
                <w:color w:val="000000"/>
                <w:sz w:val="18"/>
                <w:szCs w:val="18"/>
              </w:rPr>
            </w:pPr>
            <w:bookmarkStart w:id="1156" w:name="_Hlk114835719"/>
            <w:r>
              <w:rPr>
                <w:rFonts w:hint="eastAsia"/>
                <w:b/>
                <w:bCs/>
                <w:color w:val="000000"/>
                <w:sz w:val="18"/>
                <w:szCs w:val="18"/>
              </w:rPr>
              <w:t>幅面</w:t>
            </w:r>
          </w:p>
        </w:tc>
        <w:tc>
          <w:tcPr>
            <w:tcW w:w="2640" w:type="dxa"/>
            <w:tcBorders>
              <w:top w:val="nil"/>
              <w:left w:val="nil"/>
              <w:bottom w:val="single" w:sz="4" w:space="0" w:color="auto"/>
              <w:right w:val="single" w:sz="4" w:space="0" w:color="auto"/>
            </w:tcBorders>
            <w:shd w:val="clear" w:color="auto" w:fill="F2F2F2" w:themeFill="background1" w:themeFillShade="F2"/>
            <w:noWrap/>
            <w:vAlign w:val="center"/>
          </w:tcPr>
          <w:p w14:paraId="483DCB7F" w14:textId="77777777" w:rsidR="00C1414D" w:rsidRDefault="00000000">
            <w:pPr>
              <w:spacing w:before="0"/>
              <w:jc w:val="center"/>
              <w:rPr>
                <w:b/>
                <w:bCs/>
                <w:color w:val="000000"/>
                <w:sz w:val="18"/>
                <w:szCs w:val="18"/>
              </w:rPr>
            </w:pPr>
            <w:r>
              <w:rPr>
                <w:rFonts w:hint="eastAsia"/>
                <w:b/>
                <w:bCs/>
                <w:color w:val="000000"/>
                <w:sz w:val="18"/>
                <w:szCs w:val="18"/>
              </w:rPr>
              <w:t>格式</w:t>
            </w:r>
          </w:p>
        </w:tc>
        <w:tc>
          <w:tcPr>
            <w:tcW w:w="2088" w:type="dxa"/>
            <w:tcBorders>
              <w:top w:val="nil"/>
              <w:left w:val="nil"/>
              <w:bottom w:val="single" w:sz="4" w:space="0" w:color="auto"/>
              <w:right w:val="nil"/>
            </w:tcBorders>
            <w:shd w:val="clear" w:color="auto" w:fill="F2F2F2" w:themeFill="background1" w:themeFillShade="F2"/>
            <w:noWrap/>
            <w:vAlign w:val="center"/>
          </w:tcPr>
          <w:p w14:paraId="05B49CEF" w14:textId="77777777" w:rsidR="00C1414D" w:rsidRDefault="00000000">
            <w:pPr>
              <w:spacing w:before="0"/>
              <w:jc w:val="center"/>
              <w:rPr>
                <w:b/>
                <w:bCs/>
                <w:color w:val="000000"/>
                <w:sz w:val="18"/>
                <w:szCs w:val="18"/>
              </w:rPr>
            </w:pPr>
            <w:r>
              <w:rPr>
                <w:rFonts w:hint="eastAsia"/>
                <w:b/>
                <w:bCs/>
                <w:color w:val="000000"/>
                <w:sz w:val="18"/>
                <w:szCs w:val="18"/>
              </w:rPr>
              <w:t>分辨率</w:t>
            </w:r>
          </w:p>
        </w:tc>
        <w:tc>
          <w:tcPr>
            <w:tcW w:w="1280" w:type="dxa"/>
            <w:tcBorders>
              <w:top w:val="nil"/>
              <w:left w:val="nil"/>
              <w:bottom w:val="single" w:sz="4" w:space="0" w:color="auto"/>
              <w:right w:val="nil"/>
            </w:tcBorders>
            <w:shd w:val="clear" w:color="auto" w:fill="F2F2F2" w:themeFill="background1" w:themeFillShade="F2"/>
            <w:noWrap/>
            <w:vAlign w:val="center"/>
          </w:tcPr>
          <w:p w14:paraId="7CF52F79" w14:textId="77777777" w:rsidR="00C1414D" w:rsidRDefault="00000000">
            <w:pPr>
              <w:spacing w:before="0"/>
              <w:jc w:val="center"/>
              <w:rPr>
                <w:b/>
                <w:bCs/>
                <w:color w:val="000000"/>
                <w:sz w:val="18"/>
                <w:szCs w:val="18"/>
              </w:rPr>
            </w:pPr>
            <w:r>
              <w:rPr>
                <w:rFonts w:hint="eastAsia"/>
                <w:b/>
                <w:bCs/>
                <w:color w:val="000000"/>
                <w:sz w:val="18"/>
                <w:szCs w:val="18"/>
              </w:rPr>
              <w:t xml:space="preserve">最大帧率 </w:t>
            </w:r>
          </w:p>
        </w:tc>
        <w:tc>
          <w:tcPr>
            <w:tcW w:w="1280" w:type="dxa"/>
            <w:tcBorders>
              <w:top w:val="nil"/>
              <w:left w:val="nil"/>
              <w:bottom w:val="single" w:sz="4" w:space="0" w:color="auto"/>
              <w:right w:val="nil"/>
            </w:tcBorders>
            <w:shd w:val="clear" w:color="auto" w:fill="F2F2F2" w:themeFill="background1" w:themeFillShade="F2"/>
            <w:noWrap/>
            <w:vAlign w:val="center"/>
          </w:tcPr>
          <w:p w14:paraId="652B2D11" w14:textId="77777777" w:rsidR="00C1414D" w:rsidRDefault="00000000">
            <w:pPr>
              <w:spacing w:before="0"/>
              <w:jc w:val="center"/>
              <w:rPr>
                <w:b/>
                <w:bCs/>
                <w:color w:val="000000"/>
                <w:sz w:val="18"/>
                <w:szCs w:val="18"/>
              </w:rPr>
            </w:pPr>
            <w:r>
              <w:rPr>
                <w:rFonts w:hint="eastAsia"/>
                <w:b/>
                <w:bCs/>
                <w:color w:val="000000"/>
                <w:sz w:val="18"/>
                <w:szCs w:val="18"/>
              </w:rPr>
              <w:t>录制编码</w:t>
            </w:r>
          </w:p>
        </w:tc>
      </w:tr>
      <w:tr w:rsidR="00C1414D" w14:paraId="71DAFD3A" w14:textId="77777777">
        <w:trPr>
          <w:trHeight w:val="300"/>
          <w:jc w:val="center"/>
        </w:trPr>
        <w:tc>
          <w:tcPr>
            <w:tcW w:w="1660" w:type="dxa"/>
            <w:vMerge w:val="restart"/>
            <w:tcBorders>
              <w:top w:val="nil"/>
              <w:left w:val="nil"/>
              <w:bottom w:val="single" w:sz="4" w:space="0" w:color="000000"/>
              <w:right w:val="single" w:sz="4" w:space="0" w:color="auto"/>
            </w:tcBorders>
            <w:noWrap/>
            <w:vAlign w:val="center"/>
          </w:tcPr>
          <w:p w14:paraId="1BE5C2BF" w14:textId="77777777" w:rsidR="00C1414D" w:rsidRDefault="00000000">
            <w:pPr>
              <w:spacing w:before="0"/>
              <w:jc w:val="center"/>
              <w:rPr>
                <w:color w:val="000000"/>
                <w:sz w:val="18"/>
                <w:szCs w:val="18"/>
              </w:rPr>
            </w:pPr>
            <w:r>
              <w:rPr>
                <w:rFonts w:hint="eastAsia"/>
                <w:color w:val="000000"/>
                <w:sz w:val="18"/>
                <w:szCs w:val="18"/>
              </w:rPr>
              <w:t>全幅面</w:t>
            </w:r>
          </w:p>
        </w:tc>
        <w:tc>
          <w:tcPr>
            <w:tcW w:w="2640" w:type="dxa"/>
            <w:tcBorders>
              <w:top w:val="nil"/>
              <w:left w:val="nil"/>
              <w:bottom w:val="nil"/>
              <w:right w:val="single" w:sz="4" w:space="0" w:color="auto"/>
            </w:tcBorders>
            <w:noWrap/>
            <w:vAlign w:val="center"/>
          </w:tcPr>
          <w:p w14:paraId="586CE164" w14:textId="77777777" w:rsidR="00C1414D" w:rsidRDefault="00000000">
            <w:pPr>
              <w:spacing w:before="0"/>
              <w:rPr>
                <w:color w:val="000000"/>
                <w:sz w:val="18"/>
                <w:szCs w:val="18"/>
              </w:rPr>
            </w:pPr>
            <w:r>
              <w:rPr>
                <w:rFonts w:hint="eastAsia"/>
                <w:color w:val="000000"/>
                <w:sz w:val="18"/>
                <w:szCs w:val="18"/>
              </w:rPr>
              <w:t>FF 6K OG</w:t>
            </w:r>
          </w:p>
        </w:tc>
        <w:tc>
          <w:tcPr>
            <w:tcW w:w="2088" w:type="dxa"/>
            <w:tcBorders>
              <w:top w:val="nil"/>
              <w:left w:val="nil"/>
              <w:bottom w:val="nil"/>
              <w:right w:val="nil"/>
            </w:tcBorders>
            <w:noWrap/>
            <w:vAlign w:val="center"/>
          </w:tcPr>
          <w:p w14:paraId="640FA885" w14:textId="77777777" w:rsidR="00C1414D" w:rsidRDefault="00000000">
            <w:pPr>
              <w:spacing w:before="0"/>
              <w:jc w:val="center"/>
              <w:rPr>
                <w:color w:val="000000"/>
                <w:sz w:val="18"/>
                <w:szCs w:val="18"/>
              </w:rPr>
            </w:pPr>
            <w:r>
              <w:rPr>
                <w:rFonts w:hint="eastAsia"/>
                <w:color w:val="000000"/>
                <w:sz w:val="18"/>
                <w:szCs w:val="16"/>
              </w:rPr>
              <w:t>6016x3984</w:t>
            </w:r>
          </w:p>
        </w:tc>
        <w:tc>
          <w:tcPr>
            <w:tcW w:w="1280" w:type="dxa"/>
            <w:tcBorders>
              <w:top w:val="nil"/>
              <w:left w:val="nil"/>
              <w:bottom w:val="nil"/>
              <w:right w:val="nil"/>
            </w:tcBorders>
            <w:noWrap/>
            <w:vAlign w:val="center"/>
          </w:tcPr>
          <w:p w14:paraId="47C0E56F" w14:textId="77777777" w:rsidR="00C1414D" w:rsidRDefault="00000000">
            <w:pPr>
              <w:spacing w:before="0"/>
              <w:jc w:val="center"/>
              <w:rPr>
                <w:color w:val="000000"/>
                <w:sz w:val="18"/>
                <w:szCs w:val="18"/>
              </w:rPr>
            </w:pPr>
            <w:r>
              <w:rPr>
                <w:rFonts w:hint="eastAsia"/>
                <w:color w:val="000000"/>
                <w:sz w:val="18"/>
                <w:szCs w:val="18"/>
              </w:rPr>
              <w:t>48</w:t>
            </w:r>
          </w:p>
        </w:tc>
        <w:tc>
          <w:tcPr>
            <w:tcW w:w="1280" w:type="dxa"/>
            <w:tcBorders>
              <w:top w:val="nil"/>
              <w:left w:val="nil"/>
              <w:bottom w:val="nil"/>
              <w:right w:val="nil"/>
            </w:tcBorders>
            <w:noWrap/>
            <w:vAlign w:val="center"/>
          </w:tcPr>
          <w:p w14:paraId="4E2EBB79" w14:textId="77777777" w:rsidR="00C1414D" w:rsidRDefault="00000000">
            <w:pPr>
              <w:spacing w:before="0"/>
              <w:jc w:val="center"/>
              <w:rPr>
                <w:color w:val="000000"/>
                <w:sz w:val="18"/>
                <w:szCs w:val="18"/>
              </w:rPr>
            </w:pPr>
            <w:r>
              <w:rPr>
                <w:rFonts w:hint="eastAsia"/>
                <w:color w:val="000000"/>
                <w:sz w:val="18"/>
                <w:szCs w:val="18"/>
              </w:rPr>
              <w:t>ProRes</w:t>
            </w:r>
          </w:p>
        </w:tc>
      </w:tr>
      <w:tr w:rsidR="00C1414D" w14:paraId="6C791641" w14:textId="77777777">
        <w:trPr>
          <w:trHeight w:val="300"/>
          <w:jc w:val="center"/>
        </w:trPr>
        <w:tc>
          <w:tcPr>
            <w:tcW w:w="1660" w:type="dxa"/>
            <w:vMerge/>
            <w:tcBorders>
              <w:top w:val="nil"/>
              <w:left w:val="nil"/>
              <w:bottom w:val="single" w:sz="4" w:space="0" w:color="000000"/>
              <w:right w:val="single" w:sz="4" w:space="0" w:color="auto"/>
            </w:tcBorders>
            <w:noWrap/>
            <w:vAlign w:val="center"/>
          </w:tcPr>
          <w:p w14:paraId="793185F7" w14:textId="77777777" w:rsidR="00C1414D" w:rsidRDefault="00C1414D">
            <w:pPr>
              <w:spacing w:before="0"/>
              <w:jc w:val="center"/>
              <w:rPr>
                <w:color w:val="000000"/>
                <w:sz w:val="18"/>
                <w:szCs w:val="18"/>
              </w:rPr>
            </w:pPr>
          </w:p>
        </w:tc>
        <w:tc>
          <w:tcPr>
            <w:tcW w:w="2640" w:type="dxa"/>
            <w:tcBorders>
              <w:top w:val="nil"/>
              <w:left w:val="nil"/>
              <w:bottom w:val="nil"/>
              <w:right w:val="single" w:sz="4" w:space="0" w:color="auto"/>
            </w:tcBorders>
            <w:noWrap/>
            <w:vAlign w:val="center"/>
          </w:tcPr>
          <w:p w14:paraId="7BED4425" w14:textId="77777777" w:rsidR="00C1414D" w:rsidRDefault="00000000">
            <w:pPr>
              <w:spacing w:before="0"/>
              <w:rPr>
                <w:color w:val="000000"/>
                <w:sz w:val="18"/>
                <w:szCs w:val="18"/>
              </w:rPr>
            </w:pPr>
            <w:r>
              <w:rPr>
                <w:rFonts w:hint="eastAsia"/>
                <w:color w:val="000000"/>
                <w:sz w:val="18"/>
                <w:szCs w:val="18"/>
              </w:rPr>
              <w:t xml:space="preserve">FF 6K </w:t>
            </w:r>
            <w:r>
              <w:rPr>
                <w:color w:val="000000"/>
                <w:sz w:val="18"/>
                <w:szCs w:val="18"/>
              </w:rPr>
              <w:t>17:9</w:t>
            </w:r>
          </w:p>
        </w:tc>
        <w:tc>
          <w:tcPr>
            <w:tcW w:w="2088" w:type="dxa"/>
            <w:tcBorders>
              <w:top w:val="nil"/>
              <w:left w:val="nil"/>
              <w:bottom w:val="nil"/>
              <w:right w:val="nil"/>
            </w:tcBorders>
            <w:noWrap/>
            <w:vAlign w:val="center"/>
          </w:tcPr>
          <w:p w14:paraId="585C438A" w14:textId="77777777" w:rsidR="00C1414D" w:rsidRDefault="00000000">
            <w:pPr>
              <w:spacing w:before="0"/>
              <w:jc w:val="center"/>
              <w:rPr>
                <w:color w:val="000000"/>
                <w:sz w:val="18"/>
                <w:szCs w:val="18"/>
              </w:rPr>
            </w:pPr>
            <w:r>
              <w:rPr>
                <w:rFonts w:hint="eastAsia"/>
                <w:color w:val="000000"/>
                <w:sz w:val="18"/>
                <w:szCs w:val="16"/>
              </w:rPr>
              <w:t>6016x3172</w:t>
            </w:r>
          </w:p>
        </w:tc>
        <w:tc>
          <w:tcPr>
            <w:tcW w:w="1280" w:type="dxa"/>
            <w:tcBorders>
              <w:top w:val="nil"/>
              <w:left w:val="nil"/>
              <w:bottom w:val="nil"/>
              <w:right w:val="nil"/>
            </w:tcBorders>
            <w:noWrap/>
            <w:vAlign w:val="center"/>
          </w:tcPr>
          <w:p w14:paraId="6697E7F6" w14:textId="77777777" w:rsidR="00C1414D" w:rsidRDefault="00000000">
            <w:pPr>
              <w:spacing w:before="0"/>
              <w:jc w:val="center"/>
              <w:rPr>
                <w:color w:val="000000"/>
                <w:sz w:val="18"/>
                <w:szCs w:val="18"/>
              </w:rPr>
            </w:pPr>
            <w:r>
              <w:rPr>
                <w:rFonts w:hint="eastAsia"/>
                <w:color w:val="000000"/>
                <w:sz w:val="18"/>
                <w:szCs w:val="18"/>
              </w:rPr>
              <w:t>60</w:t>
            </w:r>
          </w:p>
        </w:tc>
        <w:tc>
          <w:tcPr>
            <w:tcW w:w="1280" w:type="dxa"/>
            <w:tcBorders>
              <w:top w:val="nil"/>
              <w:left w:val="nil"/>
              <w:bottom w:val="nil"/>
              <w:right w:val="nil"/>
            </w:tcBorders>
            <w:noWrap/>
            <w:vAlign w:val="center"/>
          </w:tcPr>
          <w:p w14:paraId="6CAAB89B" w14:textId="77777777" w:rsidR="00C1414D" w:rsidRDefault="00000000">
            <w:pPr>
              <w:spacing w:before="0"/>
              <w:jc w:val="center"/>
              <w:rPr>
                <w:color w:val="000000"/>
                <w:sz w:val="18"/>
                <w:szCs w:val="18"/>
              </w:rPr>
            </w:pPr>
            <w:r>
              <w:rPr>
                <w:rFonts w:hint="eastAsia"/>
                <w:color w:val="000000"/>
                <w:sz w:val="18"/>
                <w:szCs w:val="18"/>
              </w:rPr>
              <w:t>ProRes</w:t>
            </w:r>
          </w:p>
        </w:tc>
      </w:tr>
      <w:tr w:rsidR="00C1414D" w14:paraId="01203952" w14:textId="77777777">
        <w:trPr>
          <w:trHeight w:val="300"/>
          <w:jc w:val="center"/>
        </w:trPr>
        <w:tc>
          <w:tcPr>
            <w:tcW w:w="1660" w:type="dxa"/>
            <w:vMerge/>
            <w:tcBorders>
              <w:top w:val="nil"/>
              <w:left w:val="nil"/>
              <w:bottom w:val="single" w:sz="4" w:space="0" w:color="000000"/>
              <w:right w:val="single" w:sz="4" w:space="0" w:color="auto"/>
            </w:tcBorders>
            <w:vAlign w:val="center"/>
          </w:tcPr>
          <w:p w14:paraId="7C57B6DE"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4C0F5B35" w14:textId="77777777" w:rsidR="00C1414D" w:rsidRDefault="00000000">
            <w:pPr>
              <w:spacing w:before="0"/>
              <w:rPr>
                <w:color w:val="000000"/>
                <w:sz w:val="18"/>
                <w:szCs w:val="18"/>
              </w:rPr>
            </w:pPr>
            <w:r>
              <w:rPr>
                <w:rFonts w:hint="eastAsia"/>
                <w:color w:val="000000"/>
                <w:sz w:val="18"/>
                <w:szCs w:val="18"/>
              </w:rPr>
              <w:t xml:space="preserve">FF 6K </w:t>
            </w:r>
            <w:r>
              <w:rPr>
                <w:color w:val="000000"/>
                <w:sz w:val="18"/>
                <w:szCs w:val="18"/>
              </w:rPr>
              <w:t>2.4:1</w:t>
            </w:r>
          </w:p>
        </w:tc>
        <w:tc>
          <w:tcPr>
            <w:tcW w:w="2088" w:type="dxa"/>
            <w:tcBorders>
              <w:top w:val="nil"/>
              <w:left w:val="nil"/>
              <w:bottom w:val="nil"/>
              <w:right w:val="nil"/>
            </w:tcBorders>
            <w:noWrap/>
            <w:vAlign w:val="center"/>
          </w:tcPr>
          <w:p w14:paraId="042AE423" w14:textId="77777777" w:rsidR="00C1414D" w:rsidRDefault="00000000">
            <w:pPr>
              <w:spacing w:before="0"/>
              <w:jc w:val="center"/>
              <w:rPr>
                <w:color w:val="000000"/>
                <w:sz w:val="18"/>
                <w:szCs w:val="18"/>
              </w:rPr>
            </w:pPr>
            <w:r>
              <w:rPr>
                <w:rFonts w:hint="eastAsia"/>
                <w:color w:val="000000"/>
                <w:sz w:val="18"/>
                <w:szCs w:val="16"/>
              </w:rPr>
              <w:t>6016x2520</w:t>
            </w:r>
          </w:p>
        </w:tc>
        <w:tc>
          <w:tcPr>
            <w:tcW w:w="1280" w:type="dxa"/>
            <w:tcBorders>
              <w:top w:val="nil"/>
              <w:left w:val="nil"/>
              <w:bottom w:val="nil"/>
              <w:right w:val="nil"/>
            </w:tcBorders>
            <w:noWrap/>
            <w:vAlign w:val="center"/>
          </w:tcPr>
          <w:p w14:paraId="7C7ECB0F" w14:textId="77777777" w:rsidR="00C1414D" w:rsidRDefault="00000000">
            <w:pPr>
              <w:spacing w:before="0"/>
              <w:jc w:val="center"/>
              <w:rPr>
                <w:color w:val="000000"/>
                <w:sz w:val="18"/>
                <w:szCs w:val="18"/>
              </w:rPr>
            </w:pPr>
            <w:r>
              <w:rPr>
                <w:rFonts w:hint="eastAsia"/>
                <w:color w:val="000000"/>
                <w:sz w:val="18"/>
                <w:szCs w:val="18"/>
              </w:rPr>
              <w:t>75</w:t>
            </w:r>
          </w:p>
        </w:tc>
        <w:tc>
          <w:tcPr>
            <w:tcW w:w="1280" w:type="dxa"/>
            <w:tcBorders>
              <w:top w:val="nil"/>
              <w:left w:val="nil"/>
              <w:bottom w:val="nil"/>
              <w:right w:val="nil"/>
            </w:tcBorders>
            <w:noWrap/>
            <w:vAlign w:val="center"/>
          </w:tcPr>
          <w:p w14:paraId="2740EF11" w14:textId="77777777" w:rsidR="00C1414D" w:rsidRDefault="00000000">
            <w:pPr>
              <w:spacing w:before="0"/>
              <w:jc w:val="center"/>
              <w:rPr>
                <w:color w:val="000000"/>
                <w:sz w:val="18"/>
                <w:szCs w:val="18"/>
              </w:rPr>
            </w:pPr>
            <w:r>
              <w:rPr>
                <w:rFonts w:hint="eastAsia"/>
                <w:color w:val="000000"/>
                <w:sz w:val="18"/>
                <w:szCs w:val="18"/>
              </w:rPr>
              <w:t>ProRes</w:t>
            </w:r>
          </w:p>
        </w:tc>
      </w:tr>
      <w:tr w:rsidR="00C1414D" w14:paraId="2A4EC947" w14:textId="77777777">
        <w:trPr>
          <w:trHeight w:val="300"/>
          <w:jc w:val="center"/>
        </w:trPr>
        <w:tc>
          <w:tcPr>
            <w:tcW w:w="1660" w:type="dxa"/>
            <w:vMerge/>
            <w:tcBorders>
              <w:top w:val="nil"/>
              <w:left w:val="nil"/>
              <w:bottom w:val="single" w:sz="4" w:space="0" w:color="000000"/>
              <w:right w:val="single" w:sz="4" w:space="0" w:color="auto"/>
            </w:tcBorders>
            <w:vAlign w:val="center"/>
          </w:tcPr>
          <w:p w14:paraId="4C439F9B"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594EEC94" w14:textId="77777777" w:rsidR="00C1414D" w:rsidRDefault="00000000">
            <w:pPr>
              <w:spacing w:before="0"/>
              <w:rPr>
                <w:color w:val="000000"/>
                <w:sz w:val="18"/>
                <w:szCs w:val="18"/>
              </w:rPr>
            </w:pPr>
            <w:r>
              <w:rPr>
                <w:rFonts w:hint="eastAsia"/>
                <w:color w:val="000000"/>
                <w:sz w:val="18"/>
                <w:szCs w:val="18"/>
              </w:rPr>
              <w:t>F</w:t>
            </w:r>
            <w:r>
              <w:rPr>
                <w:color w:val="000000"/>
                <w:sz w:val="18"/>
                <w:szCs w:val="18"/>
              </w:rPr>
              <w:t>F 5.7K 3:2</w:t>
            </w:r>
          </w:p>
        </w:tc>
        <w:tc>
          <w:tcPr>
            <w:tcW w:w="2088" w:type="dxa"/>
            <w:tcBorders>
              <w:top w:val="nil"/>
              <w:left w:val="nil"/>
              <w:bottom w:val="nil"/>
              <w:right w:val="nil"/>
            </w:tcBorders>
            <w:noWrap/>
            <w:vAlign w:val="center"/>
          </w:tcPr>
          <w:p w14:paraId="43D6C4F4" w14:textId="77777777" w:rsidR="00C1414D" w:rsidRDefault="00000000">
            <w:pPr>
              <w:spacing w:before="0"/>
              <w:jc w:val="center"/>
              <w:rPr>
                <w:color w:val="000000"/>
                <w:sz w:val="18"/>
                <w:szCs w:val="16"/>
              </w:rPr>
            </w:pPr>
            <w:r>
              <w:rPr>
                <w:rFonts w:hint="eastAsia"/>
                <w:color w:val="000000"/>
                <w:sz w:val="18"/>
                <w:szCs w:val="16"/>
              </w:rPr>
              <w:t>5</w:t>
            </w:r>
            <w:r>
              <w:rPr>
                <w:color w:val="000000"/>
                <w:sz w:val="18"/>
                <w:szCs w:val="16"/>
              </w:rPr>
              <w:t>760x3700</w:t>
            </w:r>
          </w:p>
        </w:tc>
        <w:tc>
          <w:tcPr>
            <w:tcW w:w="1280" w:type="dxa"/>
            <w:tcBorders>
              <w:top w:val="nil"/>
              <w:left w:val="nil"/>
              <w:bottom w:val="nil"/>
              <w:right w:val="nil"/>
            </w:tcBorders>
            <w:noWrap/>
            <w:vAlign w:val="center"/>
          </w:tcPr>
          <w:p w14:paraId="214EA0A8" w14:textId="77777777" w:rsidR="00C1414D" w:rsidRDefault="00000000">
            <w:pPr>
              <w:spacing w:before="0"/>
              <w:jc w:val="center"/>
              <w:rPr>
                <w:color w:val="000000"/>
                <w:sz w:val="18"/>
                <w:szCs w:val="18"/>
              </w:rPr>
            </w:pPr>
            <w:r>
              <w:rPr>
                <w:rFonts w:hint="eastAsia"/>
                <w:color w:val="000000"/>
                <w:sz w:val="18"/>
                <w:szCs w:val="18"/>
              </w:rPr>
              <w:t>5</w:t>
            </w:r>
            <w:r>
              <w:rPr>
                <w:color w:val="000000"/>
                <w:sz w:val="18"/>
                <w:szCs w:val="18"/>
              </w:rPr>
              <w:t>0</w:t>
            </w:r>
          </w:p>
        </w:tc>
        <w:tc>
          <w:tcPr>
            <w:tcW w:w="1280" w:type="dxa"/>
            <w:tcBorders>
              <w:top w:val="nil"/>
              <w:left w:val="nil"/>
              <w:bottom w:val="nil"/>
              <w:right w:val="nil"/>
            </w:tcBorders>
            <w:noWrap/>
            <w:vAlign w:val="center"/>
          </w:tcPr>
          <w:p w14:paraId="6076029A" w14:textId="77777777" w:rsidR="00C1414D" w:rsidRDefault="00000000">
            <w:pPr>
              <w:spacing w:before="0"/>
              <w:jc w:val="center"/>
              <w:rPr>
                <w:color w:val="000000"/>
                <w:sz w:val="18"/>
                <w:szCs w:val="18"/>
              </w:rPr>
            </w:pPr>
            <w:r>
              <w:rPr>
                <w:rFonts w:hint="eastAsia"/>
                <w:color w:val="000000"/>
                <w:sz w:val="18"/>
                <w:szCs w:val="18"/>
              </w:rPr>
              <w:t>P</w:t>
            </w:r>
            <w:r>
              <w:rPr>
                <w:color w:val="000000"/>
                <w:sz w:val="18"/>
                <w:szCs w:val="18"/>
              </w:rPr>
              <w:t>roRes</w:t>
            </w:r>
          </w:p>
        </w:tc>
      </w:tr>
      <w:tr w:rsidR="00C1414D" w14:paraId="767D3FEA" w14:textId="77777777">
        <w:trPr>
          <w:trHeight w:val="300"/>
          <w:jc w:val="center"/>
        </w:trPr>
        <w:tc>
          <w:tcPr>
            <w:tcW w:w="1660" w:type="dxa"/>
            <w:vMerge/>
            <w:tcBorders>
              <w:top w:val="nil"/>
              <w:left w:val="nil"/>
              <w:bottom w:val="single" w:sz="4" w:space="0" w:color="000000"/>
              <w:right w:val="single" w:sz="4" w:space="0" w:color="auto"/>
            </w:tcBorders>
            <w:vAlign w:val="center"/>
          </w:tcPr>
          <w:p w14:paraId="2B8C81E2"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485F93D1" w14:textId="77777777" w:rsidR="00C1414D" w:rsidRDefault="00000000">
            <w:pPr>
              <w:spacing w:before="0"/>
              <w:rPr>
                <w:color w:val="000000"/>
                <w:sz w:val="18"/>
                <w:szCs w:val="18"/>
              </w:rPr>
            </w:pPr>
            <w:r>
              <w:rPr>
                <w:rFonts w:hint="eastAsia"/>
                <w:color w:val="000000"/>
                <w:sz w:val="18"/>
                <w:szCs w:val="18"/>
              </w:rPr>
              <w:t xml:space="preserve">FF 6K </w:t>
            </w:r>
            <w:r>
              <w:rPr>
                <w:color w:val="000000"/>
                <w:sz w:val="18"/>
                <w:szCs w:val="18"/>
              </w:rPr>
              <w:t>U</w:t>
            </w:r>
            <w:r>
              <w:rPr>
                <w:rFonts w:hint="eastAsia"/>
                <w:color w:val="000000"/>
                <w:sz w:val="18"/>
                <w:szCs w:val="18"/>
              </w:rPr>
              <w:t>HD</w:t>
            </w:r>
          </w:p>
        </w:tc>
        <w:tc>
          <w:tcPr>
            <w:tcW w:w="2088" w:type="dxa"/>
            <w:tcBorders>
              <w:top w:val="nil"/>
              <w:left w:val="nil"/>
              <w:bottom w:val="nil"/>
              <w:right w:val="nil"/>
            </w:tcBorders>
            <w:noWrap/>
            <w:vAlign w:val="center"/>
          </w:tcPr>
          <w:p w14:paraId="15B6952A" w14:textId="77777777" w:rsidR="00C1414D" w:rsidRDefault="00000000">
            <w:pPr>
              <w:spacing w:before="0"/>
              <w:jc w:val="center"/>
              <w:rPr>
                <w:color w:val="000000"/>
                <w:sz w:val="18"/>
                <w:szCs w:val="18"/>
              </w:rPr>
            </w:pPr>
            <w:r>
              <w:rPr>
                <w:rFonts w:hint="eastAsia"/>
                <w:color w:val="000000"/>
                <w:sz w:val="18"/>
                <w:szCs w:val="16"/>
              </w:rPr>
              <w:t>5760x3240</w:t>
            </w:r>
          </w:p>
        </w:tc>
        <w:tc>
          <w:tcPr>
            <w:tcW w:w="1280" w:type="dxa"/>
            <w:tcBorders>
              <w:top w:val="nil"/>
              <w:left w:val="nil"/>
              <w:bottom w:val="nil"/>
              <w:right w:val="nil"/>
            </w:tcBorders>
            <w:noWrap/>
            <w:vAlign w:val="center"/>
          </w:tcPr>
          <w:p w14:paraId="188536BD" w14:textId="77777777" w:rsidR="00C1414D" w:rsidRDefault="00000000">
            <w:pPr>
              <w:spacing w:before="0"/>
              <w:jc w:val="center"/>
              <w:rPr>
                <w:color w:val="000000"/>
                <w:sz w:val="18"/>
                <w:szCs w:val="18"/>
              </w:rPr>
            </w:pPr>
            <w:r>
              <w:rPr>
                <w:rFonts w:hint="eastAsia"/>
                <w:color w:val="000000"/>
                <w:sz w:val="18"/>
                <w:szCs w:val="18"/>
              </w:rPr>
              <w:t>58</w:t>
            </w:r>
          </w:p>
        </w:tc>
        <w:tc>
          <w:tcPr>
            <w:tcW w:w="1280" w:type="dxa"/>
            <w:tcBorders>
              <w:top w:val="nil"/>
              <w:left w:val="nil"/>
              <w:bottom w:val="nil"/>
              <w:right w:val="nil"/>
            </w:tcBorders>
            <w:noWrap/>
            <w:vAlign w:val="center"/>
          </w:tcPr>
          <w:p w14:paraId="4991B944" w14:textId="77777777" w:rsidR="00C1414D" w:rsidRDefault="00000000">
            <w:pPr>
              <w:spacing w:before="0"/>
              <w:jc w:val="center"/>
              <w:rPr>
                <w:color w:val="000000"/>
                <w:sz w:val="18"/>
                <w:szCs w:val="18"/>
              </w:rPr>
            </w:pPr>
            <w:r>
              <w:rPr>
                <w:rFonts w:hint="eastAsia"/>
                <w:color w:val="000000"/>
                <w:sz w:val="18"/>
                <w:szCs w:val="18"/>
              </w:rPr>
              <w:t>ProRes</w:t>
            </w:r>
          </w:p>
        </w:tc>
      </w:tr>
      <w:tr w:rsidR="00C1414D" w14:paraId="36F1A4D5" w14:textId="77777777">
        <w:trPr>
          <w:trHeight w:val="300"/>
          <w:jc w:val="center"/>
        </w:trPr>
        <w:tc>
          <w:tcPr>
            <w:tcW w:w="1660" w:type="dxa"/>
            <w:vMerge/>
            <w:tcBorders>
              <w:top w:val="nil"/>
              <w:left w:val="nil"/>
              <w:bottom w:val="single" w:sz="4" w:space="0" w:color="000000"/>
              <w:right w:val="single" w:sz="4" w:space="0" w:color="auto"/>
            </w:tcBorders>
            <w:vAlign w:val="center"/>
          </w:tcPr>
          <w:p w14:paraId="3E09E886"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1D2A218B" w14:textId="77777777" w:rsidR="00C1414D" w:rsidRDefault="00000000">
            <w:pPr>
              <w:spacing w:before="0"/>
              <w:rPr>
                <w:color w:val="000000"/>
                <w:sz w:val="18"/>
                <w:szCs w:val="18"/>
              </w:rPr>
            </w:pPr>
            <w:r>
              <w:rPr>
                <w:rFonts w:hint="eastAsia"/>
                <w:color w:val="000000"/>
                <w:sz w:val="18"/>
                <w:szCs w:val="18"/>
              </w:rPr>
              <w:t xml:space="preserve">FF </w:t>
            </w:r>
            <w:r>
              <w:rPr>
                <w:color w:val="000000"/>
                <w:sz w:val="18"/>
                <w:szCs w:val="18"/>
              </w:rPr>
              <w:t>5.7K</w:t>
            </w:r>
            <w:r>
              <w:rPr>
                <w:rFonts w:hint="eastAsia"/>
                <w:color w:val="000000"/>
                <w:sz w:val="18"/>
                <w:szCs w:val="18"/>
              </w:rPr>
              <w:t xml:space="preserve"> </w:t>
            </w:r>
            <w:r>
              <w:rPr>
                <w:color w:val="000000"/>
                <w:sz w:val="18"/>
                <w:szCs w:val="18"/>
              </w:rPr>
              <w:t>2.4:1</w:t>
            </w:r>
          </w:p>
        </w:tc>
        <w:tc>
          <w:tcPr>
            <w:tcW w:w="2088" w:type="dxa"/>
            <w:tcBorders>
              <w:top w:val="nil"/>
              <w:left w:val="nil"/>
              <w:bottom w:val="nil"/>
              <w:right w:val="nil"/>
            </w:tcBorders>
            <w:noWrap/>
            <w:vAlign w:val="center"/>
          </w:tcPr>
          <w:p w14:paraId="74558232" w14:textId="77777777" w:rsidR="00C1414D" w:rsidRDefault="00000000">
            <w:pPr>
              <w:spacing w:before="0"/>
              <w:jc w:val="center"/>
              <w:rPr>
                <w:color w:val="000000"/>
                <w:sz w:val="18"/>
                <w:szCs w:val="18"/>
              </w:rPr>
            </w:pPr>
            <w:r>
              <w:rPr>
                <w:rFonts w:hint="eastAsia"/>
                <w:color w:val="000000"/>
                <w:sz w:val="18"/>
                <w:szCs w:val="16"/>
              </w:rPr>
              <w:t>5760x2400</w:t>
            </w:r>
          </w:p>
        </w:tc>
        <w:tc>
          <w:tcPr>
            <w:tcW w:w="1280" w:type="dxa"/>
            <w:tcBorders>
              <w:top w:val="nil"/>
              <w:left w:val="nil"/>
              <w:bottom w:val="nil"/>
              <w:right w:val="nil"/>
            </w:tcBorders>
            <w:noWrap/>
            <w:vAlign w:val="center"/>
          </w:tcPr>
          <w:p w14:paraId="0F70BAEB" w14:textId="77777777" w:rsidR="00C1414D" w:rsidRDefault="00000000">
            <w:pPr>
              <w:spacing w:before="0"/>
              <w:jc w:val="center"/>
              <w:rPr>
                <w:color w:val="000000"/>
                <w:sz w:val="18"/>
                <w:szCs w:val="18"/>
              </w:rPr>
            </w:pPr>
            <w:r>
              <w:rPr>
                <w:rFonts w:hint="eastAsia"/>
                <w:color w:val="000000"/>
                <w:sz w:val="18"/>
                <w:szCs w:val="18"/>
              </w:rPr>
              <w:t>75</w:t>
            </w:r>
          </w:p>
        </w:tc>
        <w:tc>
          <w:tcPr>
            <w:tcW w:w="1280" w:type="dxa"/>
            <w:tcBorders>
              <w:top w:val="nil"/>
              <w:left w:val="nil"/>
              <w:bottom w:val="nil"/>
              <w:right w:val="nil"/>
            </w:tcBorders>
            <w:noWrap/>
            <w:vAlign w:val="center"/>
          </w:tcPr>
          <w:p w14:paraId="72BF7B7F" w14:textId="77777777" w:rsidR="00C1414D" w:rsidRDefault="00000000">
            <w:pPr>
              <w:spacing w:before="0"/>
              <w:jc w:val="center"/>
              <w:rPr>
                <w:color w:val="000000"/>
                <w:sz w:val="18"/>
                <w:szCs w:val="18"/>
              </w:rPr>
            </w:pPr>
            <w:r>
              <w:rPr>
                <w:rFonts w:hint="eastAsia"/>
                <w:color w:val="000000"/>
                <w:sz w:val="18"/>
                <w:szCs w:val="18"/>
              </w:rPr>
              <w:t>ProRes</w:t>
            </w:r>
          </w:p>
        </w:tc>
      </w:tr>
      <w:tr w:rsidR="00C1414D" w14:paraId="41923997" w14:textId="77777777">
        <w:trPr>
          <w:trHeight w:val="300"/>
          <w:jc w:val="center"/>
        </w:trPr>
        <w:tc>
          <w:tcPr>
            <w:tcW w:w="1660" w:type="dxa"/>
            <w:vMerge/>
            <w:tcBorders>
              <w:top w:val="nil"/>
              <w:left w:val="nil"/>
              <w:bottom w:val="single" w:sz="4" w:space="0" w:color="000000"/>
              <w:right w:val="single" w:sz="4" w:space="0" w:color="auto"/>
            </w:tcBorders>
            <w:vAlign w:val="center"/>
          </w:tcPr>
          <w:p w14:paraId="6F4D5638"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04F19031" w14:textId="77777777" w:rsidR="00C1414D" w:rsidRDefault="00000000">
            <w:pPr>
              <w:spacing w:before="0"/>
              <w:rPr>
                <w:color w:val="000000"/>
                <w:sz w:val="18"/>
                <w:szCs w:val="18"/>
              </w:rPr>
            </w:pPr>
            <w:r>
              <w:rPr>
                <w:rFonts w:hint="eastAsia"/>
                <w:color w:val="000000"/>
                <w:sz w:val="18"/>
                <w:szCs w:val="18"/>
              </w:rPr>
              <w:t xml:space="preserve">FF </w:t>
            </w:r>
            <w:r>
              <w:rPr>
                <w:color w:val="000000"/>
                <w:sz w:val="18"/>
                <w:szCs w:val="18"/>
              </w:rPr>
              <w:t>5K 4:3</w:t>
            </w:r>
          </w:p>
        </w:tc>
        <w:tc>
          <w:tcPr>
            <w:tcW w:w="2088" w:type="dxa"/>
            <w:tcBorders>
              <w:top w:val="nil"/>
              <w:left w:val="nil"/>
              <w:bottom w:val="nil"/>
              <w:right w:val="nil"/>
            </w:tcBorders>
            <w:noWrap/>
            <w:vAlign w:val="center"/>
          </w:tcPr>
          <w:p w14:paraId="42356637" w14:textId="77777777" w:rsidR="00C1414D" w:rsidRDefault="00000000">
            <w:pPr>
              <w:spacing w:before="0"/>
              <w:jc w:val="center"/>
              <w:rPr>
                <w:color w:val="000000"/>
                <w:sz w:val="18"/>
                <w:szCs w:val="18"/>
              </w:rPr>
            </w:pPr>
            <w:r>
              <w:rPr>
                <w:rFonts w:hint="eastAsia"/>
                <w:color w:val="000000"/>
                <w:sz w:val="18"/>
                <w:szCs w:val="16"/>
              </w:rPr>
              <w:t>5376x3984</w:t>
            </w:r>
          </w:p>
        </w:tc>
        <w:tc>
          <w:tcPr>
            <w:tcW w:w="1280" w:type="dxa"/>
            <w:tcBorders>
              <w:top w:val="nil"/>
              <w:left w:val="nil"/>
              <w:bottom w:val="nil"/>
              <w:right w:val="nil"/>
            </w:tcBorders>
            <w:noWrap/>
            <w:vAlign w:val="center"/>
          </w:tcPr>
          <w:p w14:paraId="159F3196" w14:textId="77777777" w:rsidR="00C1414D" w:rsidRDefault="00000000">
            <w:pPr>
              <w:spacing w:before="0"/>
              <w:jc w:val="center"/>
              <w:rPr>
                <w:color w:val="000000"/>
                <w:sz w:val="18"/>
                <w:szCs w:val="18"/>
              </w:rPr>
            </w:pPr>
            <w:r>
              <w:rPr>
                <w:color w:val="000000"/>
                <w:sz w:val="18"/>
                <w:szCs w:val="18"/>
              </w:rPr>
              <w:t>50</w:t>
            </w:r>
          </w:p>
        </w:tc>
        <w:tc>
          <w:tcPr>
            <w:tcW w:w="1280" w:type="dxa"/>
            <w:tcBorders>
              <w:top w:val="nil"/>
              <w:left w:val="nil"/>
              <w:bottom w:val="nil"/>
              <w:right w:val="nil"/>
            </w:tcBorders>
            <w:noWrap/>
            <w:vAlign w:val="center"/>
          </w:tcPr>
          <w:p w14:paraId="173E06A9" w14:textId="77777777" w:rsidR="00C1414D" w:rsidRDefault="00000000">
            <w:pPr>
              <w:spacing w:before="0"/>
              <w:jc w:val="center"/>
              <w:rPr>
                <w:color w:val="000000"/>
                <w:sz w:val="18"/>
                <w:szCs w:val="18"/>
              </w:rPr>
            </w:pPr>
            <w:r>
              <w:rPr>
                <w:rFonts w:hint="eastAsia"/>
                <w:color w:val="000000"/>
                <w:sz w:val="18"/>
                <w:szCs w:val="18"/>
              </w:rPr>
              <w:t>ProRes</w:t>
            </w:r>
          </w:p>
        </w:tc>
      </w:tr>
      <w:tr w:rsidR="00C1414D" w14:paraId="5405ABC1" w14:textId="77777777">
        <w:trPr>
          <w:trHeight w:val="300"/>
          <w:jc w:val="center"/>
        </w:trPr>
        <w:tc>
          <w:tcPr>
            <w:tcW w:w="1660" w:type="dxa"/>
            <w:vMerge/>
            <w:tcBorders>
              <w:top w:val="nil"/>
              <w:left w:val="nil"/>
              <w:bottom w:val="single" w:sz="4" w:space="0" w:color="000000"/>
              <w:right w:val="single" w:sz="4" w:space="0" w:color="auto"/>
            </w:tcBorders>
            <w:vAlign w:val="center"/>
          </w:tcPr>
          <w:p w14:paraId="21B8388A"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335DC214" w14:textId="77777777" w:rsidR="00C1414D" w:rsidRDefault="00000000">
            <w:pPr>
              <w:spacing w:before="0"/>
              <w:rPr>
                <w:color w:val="000000"/>
                <w:sz w:val="18"/>
                <w:szCs w:val="18"/>
              </w:rPr>
            </w:pPr>
            <w:r>
              <w:rPr>
                <w:rFonts w:hint="eastAsia"/>
                <w:color w:val="000000"/>
                <w:sz w:val="18"/>
                <w:szCs w:val="18"/>
              </w:rPr>
              <w:t xml:space="preserve">FF </w:t>
            </w:r>
            <w:r>
              <w:rPr>
                <w:color w:val="000000"/>
                <w:sz w:val="18"/>
                <w:szCs w:val="18"/>
              </w:rPr>
              <w:t>5K DCI</w:t>
            </w:r>
          </w:p>
        </w:tc>
        <w:tc>
          <w:tcPr>
            <w:tcW w:w="2088" w:type="dxa"/>
            <w:tcBorders>
              <w:top w:val="nil"/>
              <w:left w:val="nil"/>
              <w:bottom w:val="nil"/>
              <w:right w:val="nil"/>
            </w:tcBorders>
            <w:noWrap/>
            <w:vAlign w:val="center"/>
          </w:tcPr>
          <w:p w14:paraId="2EEB38BB" w14:textId="77777777" w:rsidR="00C1414D" w:rsidRDefault="00000000">
            <w:pPr>
              <w:spacing w:before="0"/>
              <w:jc w:val="center"/>
              <w:rPr>
                <w:color w:val="000000"/>
                <w:sz w:val="18"/>
                <w:szCs w:val="18"/>
              </w:rPr>
            </w:pPr>
            <w:r>
              <w:rPr>
                <w:rFonts w:hint="eastAsia"/>
                <w:color w:val="000000"/>
                <w:sz w:val="18"/>
                <w:szCs w:val="16"/>
              </w:rPr>
              <w:t>5120x2704</w:t>
            </w:r>
          </w:p>
        </w:tc>
        <w:tc>
          <w:tcPr>
            <w:tcW w:w="1280" w:type="dxa"/>
            <w:tcBorders>
              <w:top w:val="nil"/>
              <w:left w:val="nil"/>
              <w:bottom w:val="nil"/>
              <w:right w:val="nil"/>
            </w:tcBorders>
            <w:noWrap/>
            <w:vAlign w:val="center"/>
          </w:tcPr>
          <w:p w14:paraId="10EC3202" w14:textId="77777777" w:rsidR="00C1414D" w:rsidRDefault="00000000">
            <w:pPr>
              <w:spacing w:before="0"/>
              <w:jc w:val="center"/>
              <w:rPr>
                <w:color w:val="000000"/>
                <w:sz w:val="18"/>
                <w:szCs w:val="18"/>
              </w:rPr>
            </w:pPr>
            <w:r>
              <w:rPr>
                <w:rFonts w:hint="eastAsia"/>
                <w:color w:val="000000"/>
                <w:sz w:val="18"/>
                <w:szCs w:val="18"/>
              </w:rPr>
              <w:t>70</w:t>
            </w:r>
          </w:p>
        </w:tc>
        <w:tc>
          <w:tcPr>
            <w:tcW w:w="1280" w:type="dxa"/>
            <w:tcBorders>
              <w:top w:val="nil"/>
              <w:left w:val="nil"/>
              <w:bottom w:val="nil"/>
              <w:right w:val="nil"/>
            </w:tcBorders>
            <w:noWrap/>
            <w:vAlign w:val="center"/>
          </w:tcPr>
          <w:p w14:paraId="5047228F" w14:textId="77777777" w:rsidR="00C1414D" w:rsidRDefault="00000000">
            <w:pPr>
              <w:spacing w:before="0"/>
              <w:jc w:val="center"/>
              <w:rPr>
                <w:color w:val="000000"/>
                <w:sz w:val="18"/>
                <w:szCs w:val="18"/>
              </w:rPr>
            </w:pPr>
            <w:r>
              <w:rPr>
                <w:rFonts w:hint="eastAsia"/>
                <w:color w:val="000000"/>
                <w:sz w:val="18"/>
                <w:szCs w:val="18"/>
              </w:rPr>
              <w:t>ProRes</w:t>
            </w:r>
          </w:p>
        </w:tc>
      </w:tr>
      <w:tr w:rsidR="00C1414D" w14:paraId="6B8DC996" w14:textId="77777777">
        <w:trPr>
          <w:trHeight w:val="300"/>
          <w:jc w:val="center"/>
        </w:trPr>
        <w:tc>
          <w:tcPr>
            <w:tcW w:w="1660" w:type="dxa"/>
            <w:vMerge/>
            <w:tcBorders>
              <w:top w:val="nil"/>
              <w:left w:val="nil"/>
              <w:bottom w:val="single" w:sz="4" w:space="0" w:color="000000"/>
              <w:right w:val="single" w:sz="4" w:space="0" w:color="auto"/>
            </w:tcBorders>
            <w:vAlign w:val="center"/>
          </w:tcPr>
          <w:p w14:paraId="789AE2DA"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68FDB9EE" w14:textId="77777777" w:rsidR="00C1414D" w:rsidRDefault="00000000">
            <w:pPr>
              <w:spacing w:before="0"/>
              <w:rPr>
                <w:color w:val="000000"/>
                <w:sz w:val="18"/>
                <w:szCs w:val="18"/>
              </w:rPr>
            </w:pPr>
            <w:r>
              <w:rPr>
                <w:rFonts w:hint="eastAsia"/>
                <w:color w:val="000000"/>
                <w:sz w:val="18"/>
                <w:szCs w:val="18"/>
              </w:rPr>
              <w:t xml:space="preserve">FF </w:t>
            </w:r>
            <w:r>
              <w:rPr>
                <w:color w:val="000000"/>
                <w:sz w:val="18"/>
                <w:szCs w:val="18"/>
              </w:rPr>
              <w:t>5K 2.4:1</w:t>
            </w:r>
          </w:p>
        </w:tc>
        <w:tc>
          <w:tcPr>
            <w:tcW w:w="2088" w:type="dxa"/>
            <w:tcBorders>
              <w:top w:val="nil"/>
              <w:left w:val="nil"/>
              <w:bottom w:val="nil"/>
              <w:right w:val="nil"/>
            </w:tcBorders>
            <w:noWrap/>
            <w:vAlign w:val="center"/>
          </w:tcPr>
          <w:p w14:paraId="68D2DF83" w14:textId="77777777" w:rsidR="00C1414D" w:rsidRDefault="00000000">
            <w:pPr>
              <w:spacing w:before="0"/>
              <w:jc w:val="center"/>
              <w:rPr>
                <w:color w:val="000000"/>
                <w:sz w:val="18"/>
                <w:szCs w:val="18"/>
              </w:rPr>
            </w:pPr>
            <w:r>
              <w:rPr>
                <w:rFonts w:hint="eastAsia"/>
                <w:color w:val="000000"/>
                <w:sz w:val="18"/>
                <w:szCs w:val="16"/>
              </w:rPr>
              <w:t>5120x2160</w:t>
            </w:r>
          </w:p>
        </w:tc>
        <w:tc>
          <w:tcPr>
            <w:tcW w:w="1280" w:type="dxa"/>
            <w:tcBorders>
              <w:top w:val="nil"/>
              <w:left w:val="nil"/>
              <w:bottom w:val="nil"/>
              <w:right w:val="nil"/>
            </w:tcBorders>
            <w:noWrap/>
            <w:vAlign w:val="center"/>
          </w:tcPr>
          <w:p w14:paraId="7CD58EAF" w14:textId="77777777" w:rsidR="00C1414D" w:rsidRDefault="00000000">
            <w:pPr>
              <w:spacing w:before="0"/>
              <w:jc w:val="center"/>
              <w:rPr>
                <w:color w:val="000000"/>
                <w:sz w:val="18"/>
                <w:szCs w:val="18"/>
              </w:rPr>
            </w:pPr>
            <w:r>
              <w:rPr>
                <w:rFonts w:hint="eastAsia"/>
                <w:color w:val="000000"/>
                <w:sz w:val="18"/>
                <w:szCs w:val="18"/>
              </w:rPr>
              <w:t>86</w:t>
            </w:r>
          </w:p>
        </w:tc>
        <w:tc>
          <w:tcPr>
            <w:tcW w:w="1280" w:type="dxa"/>
            <w:tcBorders>
              <w:top w:val="nil"/>
              <w:left w:val="nil"/>
              <w:bottom w:val="nil"/>
              <w:right w:val="nil"/>
            </w:tcBorders>
            <w:noWrap/>
            <w:vAlign w:val="center"/>
          </w:tcPr>
          <w:p w14:paraId="27CFD792" w14:textId="77777777" w:rsidR="00C1414D" w:rsidRDefault="00000000">
            <w:pPr>
              <w:spacing w:before="0"/>
              <w:jc w:val="center"/>
              <w:rPr>
                <w:color w:val="000000"/>
                <w:sz w:val="18"/>
                <w:szCs w:val="18"/>
              </w:rPr>
            </w:pPr>
            <w:r>
              <w:rPr>
                <w:rFonts w:hint="eastAsia"/>
                <w:color w:val="000000"/>
                <w:sz w:val="18"/>
                <w:szCs w:val="18"/>
              </w:rPr>
              <w:t>ProRes</w:t>
            </w:r>
          </w:p>
        </w:tc>
      </w:tr>
      <w:tr w:rsidR="00C1414D" w14:paraId="7B1081C1" w14:textId="77777777">
        <w:trPr>
          <w:trHeight w:val="300"/>
          <w:jc w:val="center"/>
        </w:trPr>
        <w:tc>
          <w:tcPr>
            <w:tcW w:w="1660" w:type="dxa"/>
            <w:vMerge/>
            <w:tcBorders>
              <w:top w:val="nil"/>
              <w:left w:val="nil"/>
              <w:bottom w:val="single" w:sz="4" w:space="0" w:color="000000"/>
              <w:right w:val="single" w:sz="4" w:space="0" w:color="auto"/>
            </w:tcBorders>
            <w:vAlign w:val="center"/>
          </w:tcPr>
          <w:p w14:paraId="397B7F9F"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51DBC177" w14:textId="77777777" w:rsidR="00C1414D" w:rsidRDefault="00000000">
            <w:pPr>
              <w:spacing w:before="0"/>
              <w:rPr>
                <w:color w:val="000000"/>
                <w:sz w:val="18"/>
                <w:szCs w:val="18"/>
              </w:rPr>
            </w:pPr>
            <w:r>
              <w:rPr>
                <w:rFonts w:hint="eastAsia"/>
                <w:color w:val="000000"/>
                <w:sz w:val="18"/>
                <w:szCs w:val="18"/>
              </w:rPr>
              <w:t xml:space="preserve">FF </w:t>
            </w:r>
            <w:r>
              <w:rPr>
                <w:color w:val="000000"/>
                <w:sz w:val="18"/>
                <w:szCs w:val="18"/>
              </w:rPr>
              <w:t>4.6K 6:5</w:t>
            </w:r>
          </w:p>
        </w:tc>
        <w:tc>
          <w:tcPr>
            <w:tcW w:w="2088" w:type="dxa"/>
            <w:tcBorders>
              <w:top w:val="nil"/>
              <w:left w:val="nil"/>
              <w:bottom w:val="nil"/>
              <w:right w:val="nil"/>
            </w:tcBorders>
            <w:noWrap/>
            <w:vAlign w:val="center"/>
          </w:tcPr>
          <w:p w14:paraId="7699CFBD" w14:textId="77777777" w:rsidR="00C1414D" w:rsidRDefault="00000000">
            <w:pPr>
              <w:spacing w:before="0"/>
              <w:jc w:val="center"/>
              <w:rPr>
                <w:color w:val="000000"/>
                <w:sz w:val="18"/>
                <w:szCs w:val="18"/>
              </w:rPr>
            </w:pPr>
            <w:r>
              <w:rPr>
                <w:color w:val="000000"/>
                <w:sz w:val="18"/>
                <w:szCs w:val="16"/>
              </w:rPr>
              <w:t>4608x3700</w:t>
            </w:r>
          </w:p>
        </w:tc>
        <w:tc>
          <w:tcPr>
            <w:tcW w:w="1280" w:type="dxa"/>
            <w:tcBorders>
              <w:top w:val="nil"/>
              <w:left w:val="nil"/>
              <w:bottom w:val="nil"/>
              <w:right w:val="nil"/>
            </w:tcBorders>
            <w:noWrap/>
            <w:vAlign w:val="center"/>
          </w:tcPr>
          <w:p w14:paraId="05C379E1" w14:textId="77777777" w:rsidR="00C1414D" w:rsidRDefault="00000000">
            <w:pPr>
              <w:spacing w:before="0"/>
              <w:jc w:val="center"/>
              <w:rPr>
                <w:color w:val="000000"/>
                <w:sz w:val="18"/>
                <w:szCs w:val="18"/>
              </w:rPr>
            </w:pPr>
            <w:r>
              <w:rPr>
                <w:color w:val="000000"/>
                <w:sz w:val="18"/>
                <w:szCs w:val="18"/>
              </w:rPr>
              <w:t>50</w:t>
            </w:r>
          </w:p>
        </w:tc>
        <w:tc>
          <w:tcPr>
            <w:tcW w:w="1280" w:type="dxa"/>
            <w:tcBorders>
              <w:top w:val="nil"/>
              <w:left w:val="nil"/>
              <w:bottom w:val="nil"/>
              <w:right w:val="nil"/>
            </w:tcBorders>
            <w:noWrap/>
          </w:tcPr>
          <w:p w14:paraId="372755BA" w14:textId="77777777" w:rsidR="00C1414D" w:rsidRDefault="00000000">
            <w:pPr>
              <w:spacing w:before="0"/>
              <w:jc w:val="center"/>
              <w:rPr>
                <w:color w:val="000000"/>
                <w:sz w:val="18"/>
                <w:szCs w:val="18"/>
              </w:rPr>
            </w:pPr>
            <w:r>
              <w:rPr>
                <w:rFonts w:hint="eastAsia"/>
                <w:color w:val="000000"/>
                <w:sz w:val="18"/>
                <w:szCs w:val="18"/>
              </w:rPr>
              <w:t>ProRes</w:t>
            </w:r>
          </w:p>
        </w:tc>
      </w:tr>
      <w:tr w:rsidR="00C1414D" w14:paraId="6B6A510D" w14:textId="77777777">
        <w:trPr>
          <w:trHeight w:val="300"/>
          <w:jc w:val="center"/>
        </w:trPr>
        <w:tc>
          <w:tcPr>
            <w:tcW w:w="1660" w:type="dxa"/>
            <w:vMerge/>
            <w:tcBorders>
              <w:top w:val="nil"/>
              <w:left w:val="nil"/>
              <w:bottom w:val="single" w:sz="4" w:space="0" w:color="000000"/>
              <w:right w:val="single" w:sz="4" w:space="0" w:color="auto"/>
            </w:tcBorders>
            <w:vAlign w:val="center"/>
          </w:tcPr>
          <w:p w14:paraId="434ECA5D"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40B6385D" w14:textId="77777777" w:rsidR="00C1414D" w:rsidRDefault="00000000">
            <w:pPr>
              <w:spacing w:before="0"/>
              <w:rPr>
                <w:color w:val="000000"/>
                <w:sz w:val="18"/>
                <w:szCs w:val="18"/>
              </w:rPr>
            </w:pPr>
            <w:r>
              <w:rPr>
                <w:rFonts w:hint="eastAsia"/>
                <w:color w:val="000000"/>
                <w:sz w:val="18"/>
                <w:szCs w:val="18"/>
              </w:rPr>
              <w:t xml:space="preserve">FF </w:t>
            </w:r>
            <w:r>
              <w:rPr>
                <w:color w:val="000000"/>
                <w:sz w:val="18"/>
                <w:szCs w:val="18"/>
              </w:rPr>
              <w:t>3.8K 3:2</w:t>
            </w:r>
            <w:r>
              <w:rPr>
                <w:rFonts w:hint="eastAsia"/>
                <w:color w:val="000000"/>
                <w:sz w:val="18"/>
                <w:szCs w:val="18"/>
              </w:rPr>
              <w:t>（超采）</w:t>
            </w:r>
          </w:p>
        </w:tc>
        <w:tc>
          <w:tcPr>
            <w:tcW w:w="2088" w:type="dxa"/>
            <w:tcBorders>
              <w:top w:val="nil"/>
              <w:left w:val="nil"/>
              <w:bottom w:val="nil"/>
              <w:right w:val="nil"/>
            </w:tcBorders>
            <w:noWrap/>
            <w:vAlign w:val="center"/>
          </w:tcPr>
          <w:p w14:paraId="299D14D0" w14:textId="77777777" w:rsidR="00C1414D" w:rsidRDefault="00000000">
            <w:pPr>
              <w:spacing w:before="0"/>
              <w:jc w:val="center"/>
              <w:rPr>
                <w:color w:val="000000"/>
                <w:sz w:val="18"/>
                <w:szCs w:val="18"/>
              </w:rPr>
            </w:pPr>
            <w:r>
              <w:rPr>
                <w:rFonts w:hint="eastAsia"/>
                <w:color w:val="000000"/>
                <w:sz w:val="18"/>
                <w:szCs w:val="16"/>
              </w:rPr>
              <w:t>3840x2672</w:t>
            </w:r>
          </w:p>
        </w:tc>
        <w:tc>
          <w:tcPr>
            <w:tcW w:w="1280" w:type="dxa"/>
            <w:tcBorders>
              <w:top w:val="nil"/>
              <w:left w:val="nil"/>
              <w:bottom w:val="nil"/>
              <w:right w:val="nil"/>
            </w:tcBorders>
            <w:noWrap/>
            <w:vAlign w:val="center"/>
          </w:tcPr>
          <w:p w14:paraId="0A343EEA" w14:textId="77777777" w:rsidR="00C1414D" w:rsidRDefault="00000000">
            <w:pPr>
              <w:spacing w:before="0"/>
              <w:jc w:val="center"/>
              <w:rPr>
                <w:color w:val="000000"/>
                <w:sz w:val="18"/>
                <w:szCs w:val="18"/>
              </w:rPr>
            </w:pPr>
            <w:r>
              <w:rPr>
                <w:color w:val="000000"/>
                <w:sz w:val="18"/>
                <w:szCs w:val="18"/>
              </w:rPr>
              <w:t>50</w:t>
            </w:r>
          </w:p>
        </w:tc>
        <w:tc>
          <w:tcPr>
            <w:tcW w:w="1280" w:type="dxa"/>
            <w:tcBorders>
              <w:top w:val="nil"/>
              <w:left w:val="nil"/>
              <w:bottom w:val="nil"/>
              <w:right w:val="nil"/>
            </w:tcBorders>
            <w:noWrap/>
          </w:tcPr>
          <w:p w14:paraId="115E5833"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21DD2A82" w14:textId="77777777">
        <w:trPr>
          <w:trHeight w:val="300"/>
          <w:jc w:val="center"/>
        </w:trPr>
        <w:tc>
          <w:tcPr>
            <w:tcW w:w="1660" w:type="dxa"/>
            <w:vMerge/>
            <w:tcBorders>
              <w:top w:val="nil"/>
              <w:left w:val="nil"/>
              <w:bottom w:val="single" w:sz="4" w:space="0" w:color="000000"/>
              <w:right w:val="single" w:sz="4" w:space="0" w:color="auto"/>
            </w:tcBorders>
            <w:vAlign w:val="center"/>
          </w:tcPr>
          <w:p w14:paraId="68B44639"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66F6E520" w14:textId="77777777" w:rsidR="00C1414D" w:rsidRDefault="00000000">
            <w:pPr>
              <w:spacing w:before="0"/>
              <w:rPr>
                <w:color w:val="000000"/>
                <w:sz w:val="18"/>
                <w:szCs w:val="18"/>
              </w:rPr>
            </w:pPr>
            <w:r>
              <w:rPr>
                <w:rFonts w:hint="eastAsia"/>
                <w:color w:val="000000"/>
                <w:sz w:val="18"/>
                <w:szCs w:val="18"/>
              </w:rPr>
              <w:t xml:space="preserve">FF </w:t>
            </w:r>
            <w:r>
              <w:rPr>
                <w:color w:val="000000"/>
                <w:sz w:val="18"/>
                <w:szCs w:val="18"/>
              </w:rPr>
              <w:t>4K UHD</w:t>
            </w:r>
            <w:r>
              <w:rPr>
                <w:rFonts w:hint="eastAsia"/>
                <w:color w:val="000000"/>
                <w:sz w:val="18"/>
                <w:szCs w:val="18"/>
              </w:rPr>
              <w:t>（超采）</w:t>
            </w:r>
          </w:p>
        </w:tc>
        <w:tc>
          <w:tcPr>
            <w:tcW w:w="2088" w:type="dxa"/>
            <w:tcBorders>
              <w:top w:val="nil"/>
              <w:left w:val="nil"/>
              <w:bottom w:val="nil"/>
              <w:right w:val="nil"/>
            </w:tcBorders>
            <w:noWrap/>
            <w:vAlign w:val="center"/>
          </w:tcPr>
          <w:p w14:paraId="28C0F676" w14:textId="77777777" w:rsidR="00C1414D" w:rsidRDefault="00000000">
            <w:pPr>
              <w:spacing w:before="0"/>
              <w:jc w:val="center"/>
              <w:rPr>
                <w:color w:val="000000"/>
                <w:sz w:val="18"/>
                <w:szCs w:val="18"/>
              </w:rPr>
            </w:pPr>
            <w:r>
              <w:rPr>
                <w:rFonts w:hint="eastAsia"/>
                <w:color w:val="000000"/>
                <w:sz w:val="18"/>
                <w:szCs w:val="16"/>
              </w:rPr>
              <w:t>3840x2</w:t>
            </w:r>
            <w:r>
              <w:rPr>
                <w:color w:val="000000"/>
                <w:sz w:val="18"/>
                <w:szCs w:val="16"/>
              </w:rPr>
              <w:t>160</w:t>
            </w:r>
          </w:p>
        </w:tc>
        <w:tc>
          <w:tcPr>
            <w:tcW w:w="1280" w:type="dxa"/>
            <w:tcBorders>
              <w:top w:val="nil"/>
              <w:left w:val="nil"/>
              <w:bottom w:val="nil"/>
              <w:right w:val="nil"/>
            </w:tcBorders>
            <w:noWrap/>
            <w:vAlign w:val="center"/>
          </w:tcPr>
          <w:p w14:paraId="0DBBCDAF" w14:textId="77777777" w:rsidR="00C1414D" w:rsidRDefault="00000000">
            <w:pPr>
              <w:spacing w:before="0"/>
              <w:jc w:val="center"/>
              <w:rPr>
                <w:color w:val="000000"/>
                <w:sz w:val="18"/>
                <w:szCs w:val="18"/>
              </w:rPr>
            </w:pPr>
            <w:r>
              <w:rPr>
                <w:rFonts w:hint="eastAsia"/>
                <w:color w:val="000000"/>
                <w:sz w:val="18"/>
                <w:szCs w:val="18"/>
              </w:rPr>
              <w:t>58</w:t>
            </w:r>
          </w:p>
        </w:tc>
        <w:tc>
          <w:tcPr>
            <w:tcW w:w="1280" w:type="dxa"/>
            <w:tcBorders>
              <w:top w:val="nil"/>
              <w:left w:val="nil"/>
              <w:bottom w:val="nil"/>
              <w:right w:val="nil"/>
            </w:tcBorders>
            <w:noWrap/>
          </w:tcPr>
          <w:p w14:paraId="78CE6A9E"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29457095" w14:textId="77777777">
        <w:trPr>
          <w:trHeight w:val="300"/>
          <w:jc w:val="center"/>
        </w:trPr>
        <w:tc>
          <w:tcPr>
            <w:tcW w:w="1660" w:type="dxa"/>
            <w:vMerge/>
            <w:tcBorders>
              <w:top w:val="nil"/>
              <w:left w:val="nil"/>
              <w:bottom w:val="single" w:sz="4" w:space="0" w:color="000000"/>
              <w:right w:val="single" w:sz="4" w:space="0" w:color="auto"/>
            </w:tcBorders>
            <w:vAlign w:val="center"/>
          </w:tcPr>
          <w:p w14:paraId="3CB4817D"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73D85E17" w14:textId="77777777" w:rsidR="00C1414D" w:rsidRDefault="00000000">
            <w:pPr>
              <w:spacing w:before="0"/>
              <w:rPr>
                <w:color w:val="000000"/>
                <w:sz w:val="18"/>
                <w:szCs w:val="18"/>
              </w:rPr>
            </w:pPr>
            <w:r>
              <w:rPr>
                <w:rFonts w:hint="eastAsia"/>
                <w:color w:val="000000"/>
                <w:sz w:val="18"/>
                <w:szCs w:val="18"/>
              </w:rPr>
              <w:t xml:space="preserve">FF </w:t>
            </w:r>
            <w:r>
              <w:rPr>
                <w:color w:val="000000"/>
                <w:sz w:val="18"/>
                <w:szCs w:val="18"/>
              </w:rPr>
              <w:t>3.8K 2.4:1</w:t>
            </w:r>
            <w:r>
              <w:rPr>
                <w:rFonts w:hint="eastAsia"/>
                <w:color w:val="000000"/>
                <w:sz w:val="18"/>
                <w:szCs w:val="18"/>
              </w:rPr>
              <w:t>（超采）</w:t>
            </w:r>
          </w:p>
        </w:tc>
        <w:tc>
          <w:tcPr>
            <w:tcW w:w="2088" w:type="dxa"/>
            <w:tcBorders>
              <w:top w:val="nil"/>
              <w:left w:val="nil"/>
              <w:bottom w:val="nil"/>
              <w:right w:val="nil"/>
            </w:tcBorders>
            <w:noWrap/>
            <w:vAlign w:val="center"/>
          </w:tcPr>
          <w:p w14:paraId="4E9E95B6" w14:textId="77777777" w:rsidR="00C1414D" w:rsidRDefault="00000000">
            <w:pPr>
              <w:spacing w:before="0"/>
              <w:jc w:val="center"/>
              <w:rPr>
                <w:color w:val="000000"/>
                <w:sz w:val="18"/>
                <w:szCs w:val="18"/>
              </w:rPr>
            </w:pPr>
            <w:r>
              <w:rPr>
                <w:rFonts w:hint="eastAsia"/>
                <w:color w:val="000000"/>
                <w:sz w:val="18"/>
                <w:szCs w:val="16"/>
              </w:rPr>
              <w:t>3840x1600</w:t>
            </w:r>
          </w:p>
        </w:tc>
        <w:tc>
          <w:tcPr>
            <w:tcW w:w="1280" w:type="dxa"/>
            <w:tcBorders>
              <w:top w:val="nil"/>
              <w:left w:val="nil"/>
              <w:bottom w:val="nil"/>
              <w:right w:val="nil"/>
            </w:tcBorders>
            <w:noWrap/>
            <w:vAlign w:val="center"/>
          </w:tcPr>
          <w:p w14:paraId="34E23C9D" w14:textId="77777777" w:rsidR="00C1414D" w:rsidRDefault="00000000">
            <w:pPr>
              <w:spacing w:before="0"/>
              <w:jc w:val="center"/>
              <w:rPr>
                <w:color w:val="000000"/>
                <w:sz w:val="18"/>
                <w:szCs w:val="18"/>
              </w:rPr>
            </w:pPr>
            <w:r>
              <w:rPr>
                <w:rFonts w:hint="eastAsia"/>
                <w:color w:val="000000"/>
                <w:sz w:val="18"/>
                <w:szCs w:val="18"/>
              </w:rPr>
              <w:t>75</w:t>
            </w:r>
          </w:p>
        </w:tc>
        <w:tc>
          <w:tcPr>
            <w:tcW w:w="1280" w:type="dxa"/>
            <w:tcBorders>
              <w:top w:val="nil"/>
              <w:left w:val="nil"/>
              <w:bottom w:val="nil"/>
              <w:right w:val="nil"/>
            </w:tcBorders>
            <w:noWrap/>
          </w:tcPr>
          <w:p w14:paraId="663C102D"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5248261A" w14:textId="77777777">
        <w:trPr>
          <w:trHeight w:val="300"/>
          <w:jc w:val="center"/>
        </w:trPr>
        <w:tc>
          <w:tcPr>
            <w:tcW w:w="1660" w:type="dxa"/>
            <w:vMerge/>
            <w:tcBorders>
              <w:top w:val="nil"/>
              <w:left w:val="nil"/>
              <w:bottom w:val="single" w:sz="4" w:space="0" w:color="000000"/>
              <w:right w:val="single" w:sz="4" w:space="0" w:color="auto"/>
            </w:tcBorders>
            <w:vAlign w:val="center"/>
          </w:tcPr>
          <w:p w14:paraId="67FCBC9F" w14:textId="77777777" w:rsidR="00C1414D" w:rsidRDefault="00C1414D">
            <w:pPr>
              <w:spacing w:before="0"/>
              <w:rPr>
                <w:color w:val="000000"/>
                <w:sz w:val="18"/>
                <w:szCs w:val="18"/>
              </w:rPr>
            </w:pPr>
          </w:p>
        </w:tc>
        <w:tc>
          <w:tcPr>
            <w:tcW w:w="2640" w:type="dxa"/>
            <w:tcBorders>
              <w:top w:val="nil"/>
              <w:left w:val="nil"/>
              <w:right w:val="single" w:sz="4" w:space="0" w:color="auto"/>
            </w:tcBorders>
            <w:noWrap/>
            <w:vAlign w:val="center"/>
          </w:tcPr>
          <w:p w14:paraId="65DD1E50" w14:textId="77777777" w:rsidR="00C1414D" w:rsidRDefault="00000000">
            <w:pPr>
              <w:spacing w:before="0"/>
              <w:rPr>
                <w:color w:val="000000"/>
                <w:sz w:val="18"/>
                <w:szCs w:val="18"/>
              </w:rPr>
            </w:pPr>
            <w:r>
              <w:rPr>
                <w:rFonts w:hint="eastAsia"/>
                <w:color w:val="000000"/>
                <w:sz w:val="18"/>
                <w:szCs w:val="18"/>
              </w:rPr>
              <w:t xml:space="preserve">FF </w:t>
            </w:r>
            <w:r>
              <w:rPr>
                <w:color w:val="000000"/>
                <w:sz w:val="18"/>
                <w:szCs w:val="18"/>
              </w:rPr>
              <w:t>3.4K 4:3</w:t>
            </w:r>
            <w:r>
              <w:rPr>
                <w:rFonts w:hint="eastAsia"/>
                <w:color w:val="000000"/>
                <w:sz w:val="18"/>
                <w:szCs w:val="18"/>
              </w:rPr>
              <w:t>（超采）</w:t>
            </w:r>
          </w:p>
        </w:tc>
        <w:tc>
          <w:tcPr>
            <w:tcW w:w="2088" w:type="dxa"/>
            <w:tcBorders>
              <w:top w:val="nil"/>
              <w:left w:val="nil"/>
              <w:right w:val="nil"/>
            </w:tcBorders>
            <w:noWrap/>
            <w:vAlign w:val="center"/>
          </w:tcPr>
          <w:p w14:paraId="6EE0DB3F" w14:textId="77777777" w:rsidR="00C1414D" w:rsidRDefault="00000000">
            <w:pPr>
              <w:spacing w:before="0"/>
              <w:jc w:val="center"/>
              <w:rPr>
                <w:color w:val="000000"/>
                <w:sz w:val="18"/>
                <w:szCs w:val="18"/>
              </w:rPr>
            </w:pPr>
            <w:r>
              <w:rPr>
                <w:rFonts w:hint="eastAsia"/>
                <w:color w:val="000000"/>
                <w:sz w:val="18"/>
                <w:szCs w:val="16"/>
              </w:rPr>
              <w:t>2944x2000</w:t>
            </w:r>
          </w:p>
        </w:tc>
        <w:tc>
          <w:tcPr>
            <w:tcW w:w="1280" w:type="dxa"/>
            <w:tcBorders>
              <w:top w:val="nil"/>
              <w:left w:val="nil"/>
              <w:right w:val="nil"/>
            </w:tcBorders>
            <w:noWrap/>
            <w:vAlign w:val="center"/>
          </w:tcPr>
          <w:p w14:paraId="4347E737" w14:textId="77777777" w:rsidR="00C1414D" w:rsidRDefault="00000000">
            <w:pPr>
              <w:spacing w:before="0"/>
              <w:jc w:val="center"/>
              <w:rPr>
                <w:color w:val="000000"/>
                <w:sz w:val="18"/>
                <w:szCs w:val="18"/>
              </w:rPr>
            </w:pPr>
            <w:r>
              <w:rPr>
                <w:color w:val="000000"/>
                <w:sz w:val="18"/>
                <w:szCs w:val="18"/>
              </w:rPr>
              <w:t>50</w:t>
            </w:r>
          </w:p>
        </w:tc>
        <w:tc>
          <w:tcPr>
            <w:tcW w:w="1280" w:type="dxa"/>
            <w:tcBorders>
              <w:top w:val="nil"/>
              <w:left w:val="nil"/>
              <w:right w:val="nil"/>
            </w:tcBorders>
            <w:noWrap/>
          </w:tcPr>
          <w:p w14:paraId="387DEF0A"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01FAE2F0" w14:textId="77777777">
        <w:trPr>
          <w:trHeight w:val="300"/>
          <w:jc w:val="center"/>
        </w:trPr>
        <w:tc>
          <w:tcPr>
            <w:tcW w:w="1660" w:type="dxa"/>
            <w:vMerge/>
            <w:tcBorders>
              <w:top w:val="nil"/>
              <w:left w:val="nil"/>
              <w:bottom w:val="single" w:sz="4" w:space="0" w:color="000000"/>
              <w:right w:val="single" w:sz="4" w:space="0" w:color="auto"/>
            </w:tcBorders>
            <w:vAlign w:val="center"/>
          </w:tcPr>
          <w:p w14:paraId="34EA9A9F" w14:textId="77777777" w:rsidR="00C1414D" w:rsidRDefault="00C1414D">
            <w:pPr>
              <w:spacing w:before="0"/>
              <w:rPr>
                <w:color w:val="000000"/>
                <w:sz w:val="18"/>
                <w:szCs w:val="18"/>
              </w:rPr>
            </w:pPr>
          </w:p>
        </w:tc>
        <w:tc>
          <w:tcPr>
            <w:tcW w:w="2640" w:type="dxa"/>
            <w:tcBorders>
              <w:top w:val="nil"/>
              <w:left w:val="nil"/>
              <w:bottom w:val="single" w:sz="4" w:space="0" w:color="auto"/>
              <w:right w:val="single" w:sz="4" w:space="0" w:color="auto"/>
            </w:tcBorders>
            <w:noWrap/>
            <w:vAlign w:val="center"/>
          </w:tcPr>
          <w:p w14:paraId="273AA42C" w14:textId="77777777" w:rsidR="00C1414D" w:rsidRDefault="00000000">
            <w:pPr>
              <w:spacing w:before="0"/>
              <w:rPr>
                <w:color w:val="000000"/>
                <w:sz w:val="18"/>
                <w:szCs w:val="18"/>
              </w:rPr>
            </w:pPr>
            <w:r>
              <w:rPr>
                <w:rFonts w:hint="eastAsia"/>
                <w:color w:val="000000"/>
                <w:sz w:val="18"/>
                <w:szCs w:val="18"/>
              </w:rPr>
              <w:t xml:space="preserve">FF </w:t>
            </w:r>
            <w:r>
              <w:rPr>
                <w:color w:val="000000"/>
                <w:sz w:val="18"/>
                <w:szCs w:val="18"/>
              </w:rPr>
              <w:t>3K 6:5</w:t>
            </w:r>
            <w:r>
              <w:rPr>
                <w:rFonts w:hint="eastAsia"/>
                <w:color w:val="000000"/>
                <w:sz w:val="18"/>
                <w:szCs w:val="18"/>
              </w:rPr>
              <w:t>（超采）</w:t>
            </w:r>
          </w:p>
        </w:tc>
        <w:tc>
          <w:tcPr>
            <w:tcW w:w="2088" w:type="dxa"/>
            <w:tcBorders>
              <w:top w:val="nil"/>
              <w:left w:val="nil"/>
              <w:bottom w:val="single" w:sz="4" w:space="0" w:color="auto"/>
              <w:right w:val="nil"/>
            </w:tcBorders>
            <w:noWrap/>
          </w:tcPr>
          <w:p w14:paraId="0FB900BB" w14:textId="77777777" w:rsidR="00C1414D" w:rsidRDefault="00000000">
            <w:pPr>
              <w:spacing w:before="0"/>
              <w:jc w:val="center"/>
              <w:rPr>
                <w:color w:val="000000"/>
                <w:sz w:val="18"/>
                <w:szCs w:val="18"/>
              </w:rPr>
            </w:pPr>
            <w:r>
              <w:rPr>
                <w:rFonts w:hint="eastAsia"/>
                <w:color w:val="000000"/>
                <w:sz w:val="18"/>
                <w:szCs w:val="16"/>
              </w:rPr>
              <w:t>2944x1620</w:t>
            </w:r>
          </w:p>
        </w:tc>
        <w:tc>
          <w:tcPr>
            <w:tcW w:w="1280" w:type="dxa"/>
            <w:tcBorders>
              <w:top w:val="nil"/>
              <w:left w:val="nil"/>
              <w:bottom w:val="single" w:sz="4" w:space="0" w:color="auto"/>
              <w:right w:val="nil"/>
            </w:tcBorders>
            <w:noWrap/>
            <w:vAlign w:val="center"/>
          </w:tcPr>
          <w:p w14:paraId="475DCA1E" w14:textId="77777777" w:rsidR="00C1414D" w:rsidRDefault="00000000">
            <w:pPr>
              <w:spacing w:before="0"/>
              <w:jc w:val="center"/>
              <w:rPr>
                <w:color w:val="000000"/>
                <w:sz w:val="18"/>
                <w:szCs w:val="18"/>
              </w:rPr>
            </w:pPr>
            <w:r>
              <w:rPr>
                <w:color w:val="000000"/>
                <w:sz w:val="18"/>
                <w:szCs w:val="18"/>
              </w:rPr>
              <w:t>50</w:t>
            </w:r>
          </w:p>
        </w:tc>
        <w:tc>
          <w:tcPr>
            <w:tcW w:w="1280" w:type="dxa"/>
            <w:tcBorders>
              <w:top w:val="nil"/>
              <w:left w:val="nil"/>
              <w:bottom w:val="single" w:sz="4" w:space="0" w:color="auto"/>
              <w:right w:val="nil"/>
            </w:tcBorders>
            <w:noWrap/>
          </w:tcPr>
          <w:p w14:paraId="741FC5F9"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3E5E69A0" w14:textId="77777777">
        <w:trPr>
          <w:trHeight w:val="300"/>
          <w:jc w:val="center"/>
        </w:trPr>
        <w:tc>
          <w:tcPr>
            <w:tcW w:w="1660" w:type="dxa"/>
            <w:vMerge w:val="restart"/>
            <w:tcBorders>
              <w:top w:val="nil"/>
              <w:left w:val="nil"/>
              <w:bottom w:val="single" w:sz="4" w:space="0" w:color="000000"/>
              <w:right w:val="single" w:sz="4" w:space="0" w:color="auto"/>
            </w:tcBorders>
            <w:noWrap/>
            <w:vAlign w:val="center"/>
          </w:tcPr>
          <w:p w14:paraId="10E0BFDF" w14:textId="77777777" w:rsidR="00C1414D" w:rsidRDefault="00000000">
            <w:pPr>
              <w:spacing w:before="0"/>
              <w:jc w:val="center"/>
              <w:rPr>
                <w:color w:val="000000"/>
                <w:sz w:val="18"/>
                <w:szCs w:val="18"/>
              </w:rPr>
            </w:pPr>
            <w:r>
              <w:rPr>
                <w:rFonts w:hint="eastAsia"/>
                <w:color w:val="000000"/>
                <w:sz w:val="18"/>
                <w:szCs w:val="18"/>
              </w:rPr>
              <w:t>S35</w:t>
            </w:r>
          </w:p>
        </w:tc>
        <w:tc>
          <w:tcPr>
            <w:tcW w:w="2640" w:type="dxa"/>
            <w:tcBorders>
              <w:top w:val="single" w:sz="4" w:space="0" w:color="auto"/>
              <w:left w:val="nil"/>
              <w:bottom w:val="nil"/>
              <w:right w:val="single" w:sz="4" w:space="0" w:color="auto"/>
            </w:tcBorders>
            <w:noWrap/>
            <w:vAlign w:val="center"/>
          </w:tcPr>
          <w:p w14:paraId="192D87B6" w14:textId="77777777" w:rsidR="00C1414D" w:rsidRDefault="00000000">
            <w:pPr>
              <w:spacing w:before="0"/>
              <w:rPr>
                <w:color w:val="000000"/>
                <w:sz w:val="18"/>
                <w:szCs w:val="18"/>
              </w:rPr>
            </w:pPr>
            <w:r>
              <w:rPr>
                <w:rFonts w:hint="eastAsia"/>
                <w:color w:val="000000"/>
                <w:sz w:val="18"/>
                <w:szCs w:val="16"/>
              </w:rPr>
              <w:t xml:space="preserve">S35 4K </w:t>
            </w:r>
            <w:r>
              <w:rPr>
                <w:color w:val="000000"/>
                <w:sz w:val="18"/>
                <w:szCs w:val="16"/>
              </w:rPr>
              <w:t>3:2</w:t>
            </w:r>
          </w:p>
        </w:tc>
        <w:tc>
          <w:tcPr>
            <w:tcW w:w="2088" w:type="dxa"/>
            <w:tcBorders>
              <w:top w:val="single" w:sz="4" w:space="0" w:color="auto"/>
              <w:left w:val="nil"/>
              <w:bottom w:val="nil"/>
              <w:right w:val="nil"/>
            </w:tcBorders>
            <w:noWrap/>
            <w:vAlign w:val="center"/>
          </w:tcPr>
          <w:p w14:paraId="02BC165B" w14:textId="77777777" w:rsidR="00C1414D" w:rsidRDefault="00000000">
            <w:pPr>
              <w:spacing w:before="0"/>
              <w:jc w:val="center"/>
              <w:rPr>
                <w:color w:val="000000"/>
                <w:sz w:val="18"/>
                <w:szCs w:val="18"/>
              </w:rPr>
            </w:pPr>
            <w:r>
              <w:rPr>
                <w:color w:val="000000"/>
                <w:sz w:val="18"/>
                <w:szCs w:val="16"/>
              </w:rPr>
              <w:t>4096x2700</w:t>
            </w:r>
          </w:p>
        </w:tc>
        <w:tc>
          <w:tcPr>
            <w:tcW w:w="1280" w:type="dxa"/>
            <w:tcBorders>
              <w:top w:val="single" w:sz="4" w:space="0" w:color="auto"/>
              <w:left w:val="nil"/>
              <w:bottom w:val="nil"/>
              <w:right w:val="nil"/>
            </w:tcBorders>
            <w:noWrap/>
            <w:vAlign w:val="center"/>
          </w:tcPr>
          <w:p w14:paraId="04B24E3F" w14:textId="77777777" w:rsidR="00C1414D" w:rsidRDefault="00000000">
            <w:pPr>
              <w:spacing w:before="0"/>
              <w:jc w:val="center"/>
              <w:rPr>
                <w:color w:val="000000"/>
                <w:sz w:val="18"/>
                <w:szCs w:val="18"/>
              </w:rPr>
            </w:pPr>
            <w:r>
              <w:rPr>
                <w:rFonts w:hint="eastAsia"/>
                <w:color w:val="000000"/>
                <w:sz w:val="18"/>
                <w:szCs w:val="18"/>
              </w:rPr>
              <w:t>70</w:t>
            </w:r>
          </w:p>
        </w:tc>
        <w:tc>
          <w:tcPr>
            <w:tcW w:w="1280" w:type="dxa"/>
            <w:tcBorders>
              <w:top w:val="single" w:sz="4" w:space="0" w:color="auto"/>
              <w:left w:val="nil"/>
              <w:bottom w:val="nil"/>
              <w:right w:val="nil"/>
            </w:tcBorders>
            <w:noWrap/>
            <w:vAlign w:val="center"/>
          </w:tcPr>
          <w:p w14:paraId="4770684F"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388F8052" w14:textId="77777777">
        <w:trPr>
          <w:trHeight w:val="300"/>
          <w:jc w:val="center"/>
        </w:trPr>
        <w:tc>
          <w:tcPr>
            <w:tcW w:w="1660" w:type="dxa"/>
            <w:vMerge/>
            <w:tcBorders>
              <w:top w:val="nil"/>
              <w:left w:val="nil"/>
              <w:bottom w:val="single" w:sz="4" w:space="0" w:color="000000"/>
              <w:right w:val="single" w:sz="4" w:space="0" w:color="auto"/>
            </w:tcBorders>
            <w:vAlign w:val="center"/>
          </w:tcPr>
          <w:p w14:paraId="4706E389"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6E53D263" w14:textId="77777777" w:rsidR="00C1414D" w:rsidRDefault="00000000">
            <w:pPr>
              <w:spacing w:before="0"/>
              <w:rPr>
                <w:color w:val="000000"/>
                <w:sz w:val="18"/>
                <w:szCs w:val="18"/>
              </w:rPr>
            </w:pPr>
            <w:r>
              <w:rPr>
                <w:rFonts w:hint="eastAsia"/>
                <w:color w:val="000000"/>
                <w:sz w:val="18"/>
                <w:szCs w:val="16"/>
              </w:rPr>
              <w:t xml:space="preserve">S35 </w:t>
            </w:r>
            <w:r>
              <w:rPr>
                <w:color w:val="000000"/>
                <w:sz w:val="18"/>
                <w:szCs w:val="16"/>
              </w:rPr>
              <w:t>4K DCI</w:t>
            </w:r>
          </w:p>
        </w:tc>
        <w:tc>
          <w:tcPr>
            <w:tcW w:w="2088" w:type="dxa"/>
            <w:tcBorders>
              <w:top w:val="nil"/>
              <w:left w:val="nil"/>
              <w:bottom w:val="nil"/>
              <w:right w:val="nil"/>
            </w:tcBorders>
            <w:noWrap/>
            <w:vAlign w:val="center"/>
          </w:tcPr>
          <w:p w14:paraId="20BB1514" w14:textId="77777777" w:rsidR="00C1414D" w:rsidRDefault="00000000">
            <w:pPr>
              <w:spacing w:before="0"/>
              <w:jc w:val="center"/>
              <w:rPr>
                <w:color w:val="000000"/>
                <w:sz w:val="18"/>
                <w:szCs w:val="18"/>
              </w:rPr>
            </w:pPr>
            <w:r>
              <w:rPr>
                <w:rFonts w:hint="eastAsia"/>
                <w:color w:val="000000"/>
                <w:sz w:val="18"/>
                <w:szCs w:val="16"/>
              </w:rPr>
              <w:t>4096x2160</w:t>
            </w:r>
          </w:p>
        </w:tc>
        <w:tc>
          <w:tcPr>
            <w:tcW w:w="1280" w:type="dxa"/>
            <w:tcBorders>
              <w:top w:val="nil"/>
              <w:left w:val="nil"/>
              <w:bottom w:val="nil"/>
              <w:right w:val="nil"/>
            </w:tcBorders>
            <w:noWrap/>
            <w:vAlign w:val="center"/>
          </w:tcPr>
          <w:p w14:paraId="44247682" w14:textId="77777777" w:rsidR="00C1414D" w:rsidRDefault="00000000">
            <w:pPr>
              <w:spacing w:before="0"/>
              <w:jc w:val="center"/>
              <w:rPr>
                <w:color w:val="000000"/>
                <w:sz w:val="18"/>
                <w:szCs w:val="18"/>
              </w:rPr>
            </w:pPr>
            <w:r>
              <w:rPr>
                <w:color w:val="000000"/>
                <w:sz w:val="18"/>
                <w:szCs w:val="18"/>
              </w:rPr>
              <w:t>112</w:t>
            </w:r>
          </w:p>
        </w:tc>
        <w:tc>
          <w:tcPr>
            <w:tcW w:w="1280" w:type="dxa"/>
            <w:tcBorders>
              <w:top w:val="nil"/>
              <w:left w:val="nil"/>
              <w:bottom w:val="nil"/>
              <w:right w:val="nil"/>
            </w:tcBorders>
            <w:noWrap/>
            <w:vAlign w:val="center"/>
          </w:tcPr>
          <w:p w14:paraId="45E335B0"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3A46A851" w14:textId="77777777">
        <w:trPr>
          <w:trHeight w:val="300"/>
          <w:jc w:val="center"/>
        </w:trPr>
        <w:tc>
          <w:tcPr>
            <w:tcW w:w="1660" w:type="dxa"/>
            <w:vMerge/>
            <w:tcBorders>
              <w:top w:val="nil"/>
              <w:left w:val="nil"/>
              <w:bottom w:val="single" w:sz="4" w:space="0" w:color="000000"/>
              <w:right w:val="single" w:sz="4" w:space="0" w:color="auto"/>
            </w:tcBorders>
            <w:vAlign w:val="center"/>
          </w:tcPr>
          <w:p w14:paraId="743AAC64"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09F47A08" w14:textId="77777777" w:rsidR="00C1414D" w:rsidRDefault="00000000">
            <w:pPr>
              <w:spacing w:before="0"/>
              <w:rPr>
                <w:color w:val="000000"/>
                <w:sz w:val="18"/>
                <w:szCs w:val="18"/>
              </w:rPr>
            </w:pPr>
            <w:r>
              <w:rPr>
                <w:rFonts w:hint="eastAsia"/>
                <w:color w:val="000000"/>
                <w:sz w:val="18"/>
                <w:szCs w:val="16"/>
              </w:rPr>
              <w:t xml:space="preserve">S35 </w:t>
            </w:r>
            <w:r>
              <w:rPr>
                <w:color w:val="000000"/>
                <w:sz w:val="18"/>
                <w:szCs w:val="16"/>
              </w:rPr>
              <w:t>4K 2.4:1</w:t>
            </w:r>
          </w:p>
        </w:tc>
        <w:tc>
          <w:tcPr>
            <w:tcW w:w="2088" w:type="dxa"/>
            <w:tcBorders>
              <w:top w:val="nil"/>
              <w:left w:val="nil"/>
              <w:bottom w:val="nil"/>
              <w:right w:val="nil"/>
            </w:tcBorders>
            <w:noWrap/>
            <w:vAlign w:val="center"/>
          </w:tcPr>
          <w:p w14:paraId="02FA4892" w14:textId="77777777" w:rsidR="00C1414D" w:rsidRDefault="00000000">
            <w:pPr>
              <w:spacing w:before="0"/>
              <w:jc w:val="center"/>
              <w:rPr>
                <w:color w:val="000000"/>
                <w:sz w:val="18"/>
                <w:szCs w:val="18"/>
              </w:rPr>
            </w:pPr>
            <w:r>
              <w:rPr>
                <w:rFonts w:hint="eastAsia"/>
                <w:color w:val="000000"/>
                <w:sz w:val="18"/>
                <w:szCs w:val="16"/>
              </w:rPr>
              <w:t>4096x1720</w:t>
            </w:r>
          </w:p>
        </w:tc>
        <w:tc>
          <w:tcPr>
            <w:tcW w:w="1280" w:type="dxa"/>
            <w:tcBorders>
              <w:top w:val="nil"/>
              <w:left w:val="nil"/>
              <w:bottom w:val="nil"/>
              <w:right w:val="nil"/>
            </w:tcBorders>
            <w:noWrap/>
            <w:vAlign w:val="center"/>
          </w:tcPr>
          <w:p w14:paraId="56BEBD57" w14:textId="77777777" w:rsidR="00C1414D" w:rsidRDefault="00000000">
            <w:pPr>
              <w:spacing w:before="0"/>
              <w:jc w:val="center"/>
              <w:rPr>
                <w:color w:val="000000"/>
                <w:sz w:val="18"/>
                <w:szCs w:val="18"/>
              </w:rPr>
            </w:pPr>
            <w:r>
              <w:rPr>
                <w:rFonts w:hint="eastAsia"/>
                <w:color w:val="000000"/>
                <w:sz w:val="18"/>
                <w:szCs w:val="18"/>
              </w:rPr>
              <w:t>140</w:t>
            </w:r>
          </w:p>
        </w:tc>
        <w:tc>
          <w:tcPr>
            <w:tcW w:w="1280" w:type="dxa"/>
            <w:tcBorders>
              <w:top w:val="nil"/>
              <w:left w:val="nil"/>
              <w:bottom w:val="nil"/>
              <w:right w:val="nil"/>
            </w:tcBorders>
            <w:noWrap/>
            <w:vAlign w:val="center"/>
          </w:tcPr>
          <w:p w14:paraId="6E728434"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5F39459D" w14:textId="77777777">
        <w:trPr>
          <w:trHeight w:val="300"/>
          <w:jc w:val="center"/>
        </w:trPr>
        <w:tc>
          <w:tcPr>
            <w:tcW w:w="1660" w:type="dxa"/>
            <w:vMerge/>
            <w:tcBorders>
              <w:top w:val="nil"/>
              <w:left w:val="nil"/>
              <w:bottom w:val="single" w:sz="4" w:space="0" w:color="000000"/>
              <w:right w:val="single" w:sz="4" w:space="0" w:color="auto"/>
            </w:tcBorders>
            <w:vAlign w:val="center"/>
          </w:tcPr>
          <w:p w14:paraId="43B3F4C8"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69C26FD3" w14:textId="77777777" w:rsidR="00C1414D" w:rsidRDefault="00000000">
            <w:pPr>
              <w:spacing w:before="0"/>
              <w:rPr>
                <w:color w:val="000000"/>
                <w:sz w:val="18"/>
                <w:szCs w:val="18"/>
              </w:rPr>
            </w:pPr>
            <w:r>
              <w:rPr>
                <w:rFonts w:hint="eastAsia"/>
                <w:color w:val="000000"/>
                <w:sz w:val="18"/>
                <w:szCs w:val="16"/>
              </w:rPr>
              <w:t xml:space="preserve">S35 </w:t>
            </w:r>
            <w:r>
              <w:rPr>
                <w:color w:val="000000"/>
                <w:sz w:val="18"/>
                <w:szCs w:val="16"/>
              </w:rPr>
              <w:t>4K UHD</w:t>
            </w:r>
          </w:p>
        </w:tc>
        <w:tc>
          <w:tcPr>
            <w:tcW w:w="2088" w:type="dxa"/>
            <w:tcBorders>
              <w:top w:val="nil"/>
              <w:left w:val="nil"/>
              <w:bottom w:val="nil"/>
              <w:right w:val="nil"/>
            </w:tcBorders>
            <w:noWrap/>
            <w:vAlign w:val="center"/>
          </w:tcPr>
          <w:p w14:paraId="6348E351" w14:textId="77777777" w:rsidR="00C1414D" w:rsidRDefault="00000000">
            <w:pPr>
              <w:spacing w:before="0"/>
              <w:jc w:val="center"/>
              <w:rPr>
                <w:color w:val="000000"/>
                <w:sz w:val="18"/>
                <w:szCs w:val="18"/>
              </w:rPr>
            </w:pPr>
            <w:r>
              <w:rPr>
                <w:rFonts w:hint="eastAsia"/>
                <w:color w:val="000000"/>
                <w:sz w:val="18"/>
                <w:szCs w:val="16"/>
              </w:rPr>
              <w:t>3840x2160</w:t>
            </w:r>
          </w:p>
        </w:tc>
        <w:tc>
          <w:tcPr>
            <w:tcW w:w="1280" w:type="dxa"/>
            <w:tcBorders>
              <w:top w:val="nil"/>
              <w:left w:val="nil"/>
              <w:bottom w:val="nil"/>
              <w:right w:val="nil"/>
            </w:tcBorders>
            <w:noWrap/>
            <w:vAlign w:val="center"/>
          </w:tcPr>
          <w:p w14:paraId="7E458951" w14:textId="77777777" w:rsidR="00C1414D" w:rsidRDefault="00000000">
            <w:pPr>
              <w:spacing w:before="0"/>
              <w:jc w:val="center"/>
              <w:rPr>
                <w:color w:val="000000"/>
                <w:sz w:val="18"/>
                <w:szCs w:val="18"/>
              </w:rPr>
            </w:pPr>
            <w:r>
              <w:rPr>
                <w:rFonts w:hint="eastAsia"/>
                <w:color w:val="000000"/>
                <w:sz w:val="18"/>
                <w:szCs w:val="18"/>
              </w:rPr>
              <w:t>112</w:t>
            </w:r>
          </w:p>
        </w:tc>
        <w:tc>
          <w:tcPr>
            <w:tcW w:w="1280" w:type="dxa"/>
            <w:tcBorders>
              <w:top w:val="nil"/>
              <w:left w:val="nil"/>
              <w:bottom w:val="nil"/>
              <w:right w:val="nil"/>
            </w:tcBorders>
            <w:noWrap/>
            <w:vAlign w:val="center"/>
          </w:tcPr>
          <w:p w14:paraId="4CB1E209"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52834089" w14:textId="77777777">
        <w:trPr>
          <w:trHeight w:val="300"/>
          <w:jc w:val="center"/>
        </w:trPr>
        <w:tc>
          <w:tcPr>
            <w:tcW w:w="1660" w:type="dxa"/>
            <w:vMerge/>
            <w:tcBorders>
              <w:top w:val="nil"/>
              <w:left w:val="nil"/>
              <w:bottom w:val="single" w:sz="4" w:space="0" w:color="000000"/>
              <w:right w:val="single" w:sz="4" w:space="0" w:color="auto"/>
            </w:tcBorders>
            <w:vAlign w:val="center"/>
          </w:tcPr>
          <w:p w14:paraId="333089C7"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682266CA" w14:textId="77777777" w:rsidR="00C1414D" w:rsidRDefault="00000000">
            <w:pPr>
              <w:spacing w:before="0"/>
              <w:rPr>
                <w:color w:val="000000"/>
                <w:sz w:val="18"/>
                <w:szCs w:val="18"/>
              </w:rPr>
            </w:pPr>
            <w:r>
              <w:rPr>
                <w:rFonts w:hint="eastAsia"/>
                <w:color w:val="000000"/>
                <w:sz w:val="18"/>
                <w:szCs w:val="16"/>
              </w:rPr>
              <w:t xml:space="preserve">S35 </w:t>
            </w:r>
            <w:r>
              <w:rPr>
                <w:color w:val="000000"/>
                <w:sz w:val="18"/>
                <w:szCs w:val="16"/>
              </w:rPr>
              <w:t>3.8K 2.4:1</w:t>
            </w:r>
          </w:p>
        </w:tc>
        <w:tc>
          <w:tcPr>
            <w:tcW w:w="2088" w:type="dxa"/>
            <w:tcBorders>
              <w:top w:val="nil"/>
              <w:left w:val="nil"/>
              <w:bottom w:val="nil"/>
              <w:right w:val="nil"/>
            </w:tcBorders>
            <w:noWrap/>
            <w:vAlign w:val="center"/>
          </w:tcPr>
          <w:p w14:paraId="0ACE48E0" w14:textId="77777777" w:rsidR="00C1414D" w:rsidRDefault="00000000">
            <w:pPr>
              <w:spacing w:before="0"/>
              <w:jc w:val="center"/>
              <w:rPr>
                <w:color w:val="000000"/>
                <w:sz w:val="18"/>
                <w:szCs w:val="18"/>
              </w:rPr>
            </w:pPr>
            <w:r>
              <w:rPr>
                <w:rFonts w:hint="eastAsia"/>
                <w:color w:val="000000"/>
                <w:sz w:val="18"/>
                <w:szCs w:val="16"/>
              </w:rPr>
              <w:t>3840x1600</w:t>
            </w:r>
          </w:p>
        </w:tc>
        <w:tc>
          <w:tcPr>
            <w:tcW w:w="1280" w:type="dxa"/>
            <w:tcBorders>
              <w:top w:val="nil"/>
              <w:left w:val="nil"/>
              <w:bottom w:val="nil"/>
              <w:right w:val="nil"/>
            </w:tcBorders>
            <w:noWrap/>
            <w:vAlign w:val="center"/>
          </w:tcPr>
          <w:p w14:paraId="26CE65A9" w14:textId="77777777" w:rsidR="00C1414D" w:rsidRDefault="00000000">
            <w:pPr>
              <w:spacing w:before="0"/>
              <w:jc w:val="center"/>
              <w:rPr>
                <w:color w:val="000000"/>
                <w:sz w:val="18"/>
                <w:szCs w:val="18"/>
              </w:rPr>
            </w:pPr>
            <w:r>
              <w:rPr>
                <w:rFonts w:hint="eastAsia"/>
                <w:color w:val="000000"/>
                <w:sz w:val="18"/>
                <w:szCs w:val="18"/>
              </w:rPr>
              <w:t>150</w:t>
            </w:r>
          </w:p>
        </w:tc>
        <w:tc>
          <w:tcPr>
            <w:tcW w:w="1280" w:type="dxa"/>
            <w:tcBorders>
              <w:top w:val="nil"/>
              <w:left w:val="nil"/>
              <w:bottom w:val="nil"/>
              <w:right w:val="nil"/>
            </w:tcBorders>
            <w:noWrap/>
            <w:vAlign w:val="center"/>
          </w:tcPr>
          <w:p w14:paraId="571EC548"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1CA8FCF0" w14:textId="77777777">
        <w:trPr>
          <w:trHeight w:val="300"/>
          <w:jc w:val="center"/>
        </w:trPr>
        <w:tc>
          <w:tcPr>
            <w:tcW w:w="1660" w:type="dxa"/>
            <w:vMerge/>
            <w:tcBorders>
              <w:top w:val="nil"/>
              <w:left w:val="nil"/>
              <w:bottom w:val="single" w:sz="4" w:space="0" w:color="000000"/>
              <w:right w:val="single" w:sz="4" w:space="0" w:color="auto"/>
            </w:tcBorders>
            <w:vAlign w:val="center"/>
          </w:tcPr>
          <w:p w14:paraId="104F9865"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58961F40" w14:textId="77777777" w:rsidR="00C1414D" w:rsidRDefault="00000000">
            <w:pPr>
              <w:spacing w:before="0"/>
              <w:rPr>
                <w:color w:val="000000"/>
                <w:sz w:val="18"/>
                <w:szCs w:val="18"/>
              </w:rPr>
            </w:pPr>
            <w:r>
              <w:rPr>
                <w:rFonts w:hint="eastAsia"/>
                <w:color w:val="000000"/>
                <w:sz w:val="18"/>
                <w:szCs w:val="16"/>
              </w:rPr>
              <w:t xml:space="preserve">S35 </w:t>
            </w:r>
            <w:r>
              <w:rPr>
                <w:color w:val="000000"/>
                <w:sz w:val="18"/>
                <w:szCs w:val="16"/>
              </w:rPr>
              <w:t>3.6K 4:3</w:t>
            </w:r>
          </w:p>
        </w:tc>
        <w:tc>
          <w:tcPr>
            <w:tcW w:w="2088" w:type="dxa"/>
            <w:tcBorders>
              <w:top w:val="nil"/>
              <w:left w:val="nil"/>
              <w:bottom w:val="nil"/>
              <w:right w:val="nil"/>
            </w:tcBorders>
            <w:noWrap/>
            <w:vAlign w:val="center"/>
          </w:tcPr>
          <w:p w14:paraId="1239BBCF" w14:textId="77777777" w:rsidR="00C1414D" w:rsidRDefault="00000000">
            <w:pPr>
              <w:spacing w:before="0"/>
              <w:jc w:val="center"/>
              <w:rPr>
                <w:color w:val="000000"/>
                <w:sz w:val="18"/>
                <w:szCs w:val="18"/>
              </w:rPr>
            </w:pPr>
            <w:r>
              <w:rPr>
                <w:color w:val="000000"/>
                <w:sz w:val="18"/>
                <w:szCs w:val="16"/>
              </w:rPr>
              <w:t>3712x2700</w:t>
            </w:r>
          </w:p>
        </w:tc>
        <w:tc>
          <w:tcPr>
            <w:tcW w:w="1280" w:type="dxa"/>
            <w:tcBorders>
              <w:top w:val="nil"/>
              <w:left w:val="nil"/>
              <w:bottom w:val="nil"/>
              <w:right w:val="nil"/>
            </w:tcBorders>
            <w:noWrap/>
            <w:vAlign w:val="center"/>
          </w:tcPr>
          <w:p w14:paraId="4BE6BAB5" w14:textId="77777777" w:rsidR="00C1414D" w:rsidRDefault="00000000">
            <w:pPr>
              <w:spacing w:before="0"/>
              <w:jc w:val="center"/>
              <w:rPr>
                <w:color w:val="000000"/>
                <w:sz w:val="18"/>
                <w:szCs w:val="18"/>
              </w:rPr>
            </w:pPr>
            <w:r>
              <w:rPr>
                <w:color w:val="000000"/>
                <w:sz w:val="18"/>
                <w:szCs w:val="18"/>
              </w:rPr>
              <w:t>70</w:t>
            </w:r>
          </w:p>
        </w:tc>
        <w:tc>
          <w:tcPr>
            <w:tcW w:w="1280" w:type="dxa"/>
            <w:tcBorders>
              <w:top w:val="nil"/>
              <w:left w:val="nil"/>
              <w:bottom w:val="nil"/>
              <w:right w:val="nil"/>
            </w:tcBorders>
            <w:noWrap/>
            <w:vAlign w:val="center"/>
          </w:tcPr>
          <w:p w14:paraId="6D9588AB"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6891DDAB" w14:textId="77777777">
        <w:trPr>
          <w:trHeight w:val="300"/>
          <w:jc w:val="center"/>
        </w:trPr>
        <w:tc>
          <w:tcPr>
            <w:tcW w:w="1660" w:type="dxa"/>
            <w:vMerge/>
            <w:tcBorders>
              <w:top w:val="nil"/>
              <w:left w:val="nil"/>
              <w:bottom w:val="single" w:sz="4" w:space="0" w:color="000000"/>
              <w:right w:val="single" w:sz="4" w:space="0" w:color="auto"/>
            </w:tcBorders>
            <w:vAlign w:val="center"/>
          </w:tcPr>
          <w:p w14:paraId="19FC3D8F"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7CD25D87" w14:textId="77777777" w:rsidR="00C1414D" w:rsidRDefault="00000000">
            <w:pPr>
              <w:spacing w:before="0"/>
              <w:rPr>
                <w:color w:val="000000"/>
                <w:sz w:val="18"/>
                <w:szCs w:val="16"/>
              </w:rPr>
            </w:pPr>
            <w:r>
              <w:rPr>
                <w:rFonts w:hint="eastAsia"/>
                <w:color w:val="000000"/>
                <w:sz w:val="18"/>
                <w:szCs w:val="16"/>
              </w:rPr>
              <w:t>S</w:t>
            </w:r>
            <w:r>
              <w:rPr>
                <w:color w:val="000000"/>
                <w:sz w:val="18"/>
                <w:szCs w:val="16"/>
              </w:rPr>
              <w:t>35 3.2K 6:5</w:t>
            </w:r>
          </w:p>
        </w:tc>
        <w:tc>
          <w:tcPr>
            <w:tcW w:w="2088" w:type="dxa"/>
            <w:tcBorders>
              <w:top w:val="nil"/>
              <w:left w:val="nil"/>
              <w:bottom w:val="nil"/>
              <w:right w:val="nil"/>
            </w:tcBorders>
            <w:noWrap/>
            <w:vAlign w:val="center"/>
          </w:tcPr>
          <w:p w14:paraId="2D5B084B" w14:textId="77777777" w:rsidR="00C1414D" w:rsidRDefault="00000000">
            <w:pPr>
              <w:spacing w:before="0"/>
              <w:jc w:val="center"/>
              <w:rPr>
                <w:color w:val="000000"/>
                <w:sz w:val="18"/>
                <w:szCs w:val="16"/>
              </w:rPr>
            </w:pPr>
            <w:r>
              <w:rPr>
                <w:rFonts w:hint="eastAsia"/>
                <w:color w:val="000000"/>
                <w:sz w:val="18"/>
                <w:szCs w:val="16"/>
              </w:rPr>
              <w:t>3</w:t>
            </w:r>
            <w:r>
              <w:rPr>
                <w:color w:val="000000"/>
                <w:sz w:val="18"/>
                <w:szCs w:val="16"/>
              </w:rPr>
              <w:t>328x2700</w:t>
            </w:r>
          </w:p>
        </w:tc>
        <w:tc>
          <w:tcPr>
            <w:tcW w:w="1280" w:type="dxa"/>
            <w:tcBorders>
              <w:top w:val="nil"/>
              <w:left w:val="nil"/>
              <w:bottom w:val="nil"/>
              <w:right w:val="nil"/>
            </w:tcBorders>
            <w:noWrap/>
            <w:vAlign w:val="center"/>
          </w:tcPr>
          <w:p w14:paraId="1859EFA7" w14:textId="77777777" w:rsidR="00C1414D" w:rsidRDefault="00000000">
            <w:pPr>
              <w:spacing w:before="0"/>
              <w:jc w:val="center"/>
              <w:rPr>
                <w:color w:val="000000"/>
                <w:sz w:val="18"/>
                <w:szCs w:val="18"/>
              </w:rPr>
            </w:pPr>
            <w:r>
              <w:rPr>
                <w:rFonts w:hint="eastAsia"/>
                <w:color w:val="000000"/>
                <w:sz w:val="18"/>
                <w:szCs w:val="18"/>
              </w:rPr>
              <w:t>7</w:t>
            </w:r>
            <w:r>
              <w:rPr>
                <w:color w:val="000000"/>
                <w:sz w:val="18"/>
                <w:szCs w:val="18"/>
              </w:rPr>
              <w:t>0</w:t>
            </w:r>
          </w:p>
        </w:tc>
        <w:tc>
          <w:tcPr>
            <w:tcW w:w="1280" w:type="dxa"/>
            <w:tcBorders>
              <w:top w:val="nil"/>
              <w:left w:val="nil"/>
              <w:bottom w:val="nil"/>
              <w:right w:val="nil"/>
            </w:tcBorders>
            <w:noWrap/>
            <w:vAlign w:val="center"/>
          </w:tcPr>
          <w:p w14:paraId="4D4B9B4E"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6BC3D6E8" w14:textId="77777777">
        <w:trPr>
          <w:trHeight w:val="300"/>
          <w:jc w:val="center"/>
        </w:trPr>
        <w:tc>
          <w:tcPr>
            <w:tcW w:w="1660" w:type="dxa"/>
            <w:vMerge/>
            <w:tcBorders>
              <w:top w:val="nil"/>
              <w:left w:val="nil"/>
              <w:bottom w:val="single" w:sz="4" w:space="0" w:color="000000"/>
              <w:right w:val="single" w:sz="4" w:space="0" w:color="auto"/>
            </w:tcBorders>
            <w:vAlign w:val="center"/>
          </w:tcPr>
          <w:p w14:paraId="3EF1DD43"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5FC21BA5" w14:textId="77777777" w:rsidR="00C1414D" w:rsidRDefault="00000000">
            <w:pPr>
              <w:spacing w:before="0"/>
              <w:rPr>
                <w:color w:val="000000"/>
                <w:sz w:val="18"/>
                <w:szCs w:val="16"/>
              </w:rPr>
            </w:pPr>
            <w:r>
              <w:rPr>
                <w:rFonts w:hint="eastAsia"/>
                <w:color w:val="000000"/>
                <w:sz w:val="18"/>
                <w:szCs w:val="16"/>
              </w:rPr>
              <w:t>S</w:t>
            </w:r>
            <w:r>
              <w:rPr>
                <w:color w:val="000000"/>
                <w:sz w:val="18"/>
                <w:szCs w:val="16"/>
              </w:rPr>
              <w:t>35 2.7K 1:1</w:t>
            </w:r>
          </w:p>
        </w:tc>
        <w:tc>
          <w:tcPr>
            <w:tcW w:w="2088" w:type="dxa"/>
            <w:tcBorders>
              <w:top w:val="nil"/>
              <w:left w:val="nil"/>
              <w:bottom w:val="nil"/>
              <w:right w:val="nil"/>
            </w:tcBorders>
            <w:noWrap/>
            <w:vAlign w:val="center"/>
          </w:tcPr>
          <w:p w14:paraId="34AB6DA5" w14:textId="77777777" w:rsidR="00C1414D" w:rsidRDefault="00000000">
            <w:pPr>
              <w:spacing w:before="0"/>
              <w:jc w:val="center"/>
              <w:rPr>
                <w:color w:val="000000"/>
                <w:sz w:val="18"/>
                <w:szCs w:val="16"/>
              </w:rPr>
            </w:pPr>
            <w:r>
              <w:rPr>
                <w:rFonts w:hint="eastAsia"/>
                <w:color w:val="000000"/>
                <w:sz w:val="18"/>
                <w:szCs w:val="16"/>
              </w:rPr>
              <w:t>2</w:t>
            </w:r>
            <w:r>
              <w:rPr>
                <w:color w:val="000000"/>
                <w:sz w:val="18"/>
                <w:szCs w:val="16"/>
              </w:rPr>
              <w:t>688x2688</w:t>
            </w:r>
          </w:p>
        </w:tc>
        <w:tc>
          <w:tcPr>
            <w:tcW w:w="1280" w:type="dxa"/>
            <w:tcBorders>
              <w:top w:val="nil"/>
              <w:left w:val="nil"/>
              <w:bottom w:val="nil"/>
              <w:right w:val="nil"/>
            </w:tcBorders>
            <w:noWrap/>
            <w:vAlign w:val="center"/>
          </w:tcPr>
          <w:p w14:paraId="2F9A3194" w14:textId="77777777" w:rsidR="00C1414D" w:rsidRDefault="00000000">
            <w:pPr>
              <w:spacing w:before="0"/>
              <w:jc w:val="center"/>
              <w:rPr>
                <w:color w:val="000000"/>
                <w:sz w:val="18"/>
                <w:szCs w:val="18"/>
              </w:rPr>
            </w:pPr>
            <w:r>
              <w:rPr>
                <w:rFonts w:hint="eastAsia"/>
                <w:color w:val="000000"/>
                <w:sz w:val="18"/>
                <w:szCs w:val="18"/>
              </w:rPr>
              <w:t>7</w:t>
            </w:r>
            <w:r>
              <w:rPr>
                <w:color w:val="000000"/>
                <w:sz w:val="18"/>
                <w:szCs w:val="18"/>
              </w:rPr>
              <w:t>0</w:t>
            </w:r>
          </w:p>
        </w:tc>
        <w:tc>
          <w:tcPr>
            <w:tcW w:w="1280" w:type="dxa"/>
            <w:tcBorders>
              <w:top w:val="nil"/>
              <w:left w:val="nil"/>
              <w:bottom w:val="nil"/>
              <w:right w:val="nil"/>
            </w:tcBorders>
            <w:noWrap/>
            <w:vAlign w:val="center"/>
          </w:tcPr>
          <w:p w14:paraId="496CBE0D"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548E0136" w14:textId="77777777">
        <w:trPr>
          <w:trHeight w:val="300"/>
          <w:jc w:val="center"/>
        </w:trPr>
        <w:tc>
          <w:tcPr>
            <w:tcW w:w="1660" w:type="dxa"/>
            <w:vMerge/>
            <w:tcBorders>
              <w:top w:val="nil"/>
              <w:left w:val="nil"/>
              <w:bottom w:val="single" w:sz="4" w:space="0" w:color="000000"/>
              <w:right w:val="single" w:sz="4" w:space="0" w:color="auto"/>
            </w:tcBorders>
            <w:vAlign w:val="center"/>
          </w:tcPr>
          <w:p w14:paraId="5318687C"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6A6D2D98" w14:textId="77777777" w:rsidR="00C1414D" w:rsidRDefault="00000000">
            <w:pPr>
              <w:spacing w:before="0"/>
              <w:rPr>
                <w:color w:val="000000"/>
                <w:sz w:val="18"/>
                <w:szCs w:val="18"/>
              </w:rPr>
            </w:pPr>
            <w:r>
              <w:rPr>
                <w:rFonts w:hint="eastAsia"/>
                <w:color w:val="000000"/>
                <w:sz w:val="18"/>
                <w:szCs w:val="16"/>
              </w:rPr>
              <w:t xml:space="preserve">S35 </w:t>
            </w:r>
            <w:r>
              <w:rPr>
                <w:color w:val="000000"/>
                <w:sz w:val="18"/>
                <w:szCs w:val="16"/>
              </w:rPr>
              <w:t>2K DCI</w:t>
            </w:r>
            <w:r>
              <w:rPr>
                <w:rFonts w:hint="eastAsia"/>
                <w:color w:val="000000"/>
                <w:sz w:val="18"/>
                <w:szCs w:val="18"/>
              </w:rPr>
              <w:t>（超采）</w:t>
            </w:r>
          </w:p>
        </w:tc>
        <w:tc>
          <w:tcPr>
            <w:tcW w:w="2088" w:type="dxa"/>
            <w:tcBorders>
              <w:top w:val="nil"/>
              <w:left w:val="nil"/>
              <w:bottom w:val="nil"/>
              <w:right w:val="nil"/>
            </w:tcBorders>
            <w:noWrap/>
            <w:vAlign w:val="center"/>
          </w:tcPr>
          <w:p w14:paraId="797B042B" w14:textId="77777777" w:rsidR="00C1414D" w:rsidRDefault="00000000">
            <w:pPr>
              <w:spacing w:before="0"/>
              <w:jc w:val="center"/>
              <w:rPr>
                <w:color w:val="000000"/>
                <w:sz w:val="18"/>
                <w:szCs w:val="18"/>
              </w:rPr>
            </w:pPr>
            <w:r>
              <w:rPr>
                <w:rFonts w:hint="eastAsia"/>
                <w:color w:val="000000"/>
                <w:sz w:val="18"/>
                <w:szCs w:val="16"/>
              </w:rPr>
              <w:t>2048x1080</w:t>
            </w:r>
          </w:p>
        </w:tc>
        <w:tc>
          <w:tcPr>
            <w:tcW w:w="1280" w:type="dxa"/>
            <w:tcBorders>
              <w:top w:val="nil"/>
              <w:left w:val="nil"/>
              <w:bottom w:val="nil"/>
              <w:right w:val="nil"/>
            </w:tcBorders>
            <w:noWrap/>
            <w:vAlign w:val="center"/>
          </w:tcPr>
          <w:p w14:paraId="7F5BF1A9" w14:textId="77777777" w:rsidR="00C1414D" w:rsidRDefault="00000000">
            <w:pPr>
              <w:spacing w:before="0"/>
              <w:jc w:val="center"/>
              <w:rPr>
                <w:color w:val="000000"/>
                <w:sz w:val="18"/>
                <w:szCs w:val="18"/>
              </w:rPr>
            </w:pPr>
            <w:r>
              <w:rPr>
                <w:rFonts w:hint="eastAsia"/>
                <w:color w:val="000000"/>
                <w:sz w:val="18"/>
                <w:szCs w:val="18"/>
              </w:rPr>
              <w:t>112</w:t>
            </w:r>
          </w:p>
        </w:tc>
        <w:tc>
          <w:tcPr>
            <w:tcW w:w="1280" w:type="dxa"/>
            <w:tcBorders>
              <w:top w:val="nil"/>
              <w:left w:val="nil"/>
              <w:bottom w:val="nil"/>
              <w:right w:val="nil"/>
            </w:tcBorders>
            <w:noWrap/>
            <w:vAlign w:val="center"/>
          </w:tcPr>
          <w:p w14:paraId="0552CCF8"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53959742" w14:textId="77777777">
        <w:trPr>
          <w:trHeight w:val="300"/>
          <w:jc w:val="center"/>
        </w:trPr>
        <w:tc>
          <w:tcPr>
            <w:tcW w:w="1660" w:type="dxa"/>
            <w:vMerge/>
            <w:tcBorders>
              <w:top w:val="nil"/>
              <w:left w:val="nil"/>
              <w:bottom w:val="single" w:sz="4" w:space="0" w:color="000000"/>
              <w:right w:val="single" w:sz="4" w:space="0" w:color="auto"/>
            </w:tcBorders>
            <w:vAlign w:val="center"/>
          </w:tcPr>
          <w:p w14:paraId="66D15A85"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088A7B5C" w14:textId="77777777" w:rsidR="00C1414D" w:rsidRDefault="00000000">
            <w:pPr>
              <w:spacing w:before="0"/>
              <w:rPr>
                <w:color w:val="000000"/>
                <w:sz w:val="18"/>
                <w:szCs w:val="18"/>
              </w:rPr>
            </w:pPr>
            <w:r>
              <w:rPr>
                <w:rFonts w:hint="eastAsia"/>
                <w:color w:val="000000"/>
                <w:sz w:val="18"/>
                <w:szCs w:val="16"/>
              </w:rPr>
              <w:t xml:space="preserve">S35 </w:t>
            </w:r>
            <w:r>
              <w:rPr>
                <w:color w:val="000000"/>
                <w:sz w:val="18"/>
                <w:szCs w:val="16"/>
              </w:rPr>
              <w:t>2K 2.4:1</w:t>
            </w:r>
            <w:r>
              <w:rPr>
                <w:rFonts w:hint="eastAsia"/>
                <w:color w:val="000000"/>
                <w:sz w:val="18"/>
                <w:szCs w:val="18"/>
              </w:rPr>
              <w:t>（超采）</w:t>
            </w:r>
          </w:p>
        </w:tc>
        <w:tc>
          <w:tcPr>
            <w:tcW w:w="2088" w:type="dxa"/>
            <w:tcBorders>
              <w:top w:val="nil"/>
              <w:left w:val="nil"/>
              <w:bottom w:val="nil"/>
              <w:right w:val="nil"/>
            </w:tcBorders>
            <w:noWrap/>
            <w:vAlign w:val="center"/>
          </w:tcPr>
          <w:p w14:paraId="43AB2022" w14:textId="77777777" w:rsidR="00C1414D" w:rsidRDefault="00000000">
            <w:pPr>
              <w:spacing w:before="0"/>
              <w:jc w:val="center"/>
              <w:rPr>
                <w:color w:val="000000"/>
                <w:sz w:val="18"/>
                <w:szCs w:val="18"/>
              </w:rPr>
            </w:pPr>
            <w:r>
              <w:rPr>
                <w:rFonts w:hint="eastAsia"/>
                <w:color w:val="000000"/>
                <w:sz w:val="18"/>
                <w:szCs w:val="18"/>
              </w:rPr>
              <w:t>2048x860</w:t>
            </w:r>
          </w:p>
        </w:tc>
        <w:tc>
          <w:tcPr>
            <w:tcW w:w="1280" w:type="dxa"/>
            <w:tcBorders>
              <w:top w:val="nil"/>
              <w:left w:val="nil"/>
              <w:bottom w:val="nil"/>
              <w:right w:val="nil"/>
            </w:tcBorders>
            <w:noWrap/>
            <w:vAlign w:val="center"/>
          </w:tcPr>
          <w:p w14:paraId="16FC9C89" w14:textId="77777777" w:rsidR="00C1414D" w:rsidRDefault="00000000">
            <w:pPr>
              <w:spacing w:before="0"/>
              <w:jc w:val="center"/>
              <w:rPr>
                <w:color w:val="000000"/>
                <w:sz w:val="18"/>
                <w:szCs w:val="18"/>
              </w:rPr>
            </w:pPr>
            <w:r>
              <w:rPr>
                <w:rFonts w:hint="eastAsia"/>
                <w:color w:val="000000"/>
                <w:sz w:val="18"/>
                <w:szCs w:val="18"/>
              </w:rPr>
              <w:t>140</w:t>
            </w:r>
          </w:p>
        </w:tc>
        <w:tc>
          <w:tcPr>
            <w:tcW w:w="1280" w:type="dxa"/>
            <w:tcBorders>
              <w:top w:val="nil"/>
              <w:left w:val="nil"/>
              <w:bottom w:val="nil"/>
              <w:right w:val="nil"/>
            </w:tcBorders>
            <w:noWrap/>
            <w:vAlign w:val="center"/>
          </w:tcPr>
          <w:p w14:paraId="740DE19F"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2ABF3053" w14:textId="77777777">
        <w:trPr>
          <w:trHeight w:val="300"/>
          <w:jc w:val="center"/>
        </w:trPr>
        <w:tc>
          <w:tcPr>
            <w:tcW w:w="1660" w:type="dxa"/>
            <w:vMerge/>
            <w:tcBorders>
              <w:top w:val="nil"/>
              <w:left w:val="nil"/>
              <w:bottom w:val="single" w:sz="4" w:space="0" w:color="000000"/>
              <w:right w:val="single" w:sz="4" w:space="0" w:color="auto"/>
            </w:tcBorders>
            <w:vAlign w:val="center"/>
          </w:tcPr>
          <w:p w14:paraId="2CD89A9E"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0CB0587F" w14:textId="77777777" w:rsidR="00C1414D" w:rsidRDefault="00000000">
            <w:pPr>
              <w:spacing w:before="0"/>
              <w:rPr>
                <w:color w:val="000000"/>
                <w:sz w:val="18"/>
                <w:szCs w:val="16"/>
              </w:rPr>
            </w:pPr>
            <w:r>
              <w:rPr>
                <w:rFonts w:hint="eastAsia"/>
                <w:color w:val="000000"/>
                <w:sz w:val="18"/>
                <w:szCs w:val="16"/>
              </w:rPr>
              <w:t xml:space="preserve">S35 </w:t>
            </w:r>
            <w:r>
              <w:rPr>
                <w:color w:val="000000"/>
                <w:sz w:val="18"/>
                <w:szCs w:val="16"/>
              </w:rPr>
              <w:t>2K FHD</w:t>
            </w:r>
            <w:r>
              <w:rPr>
                <w:rFonts w:hint="eastAsia"/>
                <w:color w:val="000000"/>
                <w:sz w:val="18"/>
                <w:szCs w:val="18"/>
              </w:rPr>
              <w:t>（超采）</w:t>
            </w:r>
          </w:p>
        </w:tc>
        <w:tc>
          <w:tcPr>
            <w:tcW w:w="2088" w:type="dxa"/>
            <w:tcBorders>
              <w:top w:val="nil"/>
              <w:left w:val="nil"/>
              <w:bottom w:val="nil"/>
              <w:right w:val="nil"/>
            </w:tcBorders>
            <w:noWrap/>
            <w:vAlign w:val="center"/>
          </w:tcPr>
          <w:p w14:paraId="643FC358" w14:textId="77777777" w:rsidR="00C1414D" w:rsidRDefault="00000000">
            <w:pPr>
              <w:spacing w:before="0"/>
              <w:jc w:val="center"/>
              <w:rPr>
                <w:color w:val="000000"/>
                <w:sz w:val="18"/>
                <w:szCs w:val="18"/>
              </w:rPr>
            </w:pPr>
            <w:r>
              <w:rPr>
                <w:rFonts w:hint="eastAsia"/>
                <w:color w:val="000000"/>
                <w:sz w:val="18"/>
                <w:szCs w:val="18"/>
              </w:rPr>
              <w:t>1920x1080</w:t>
            </w:r>
          </w:p>
        </w:tc>
        <w:tc>
          <w:tcPr>
            <w:tcW w:w="1280" w:type="dxa"/>
            <w:tcBorders>
              <w:top w:val="nil"/>
              <w:left w:val="nil"/>
              <w:bottom w:val="nil"/>
              <w:right w:val="nil"/>
            </w:tcBorders>
            <w:noWrap/>
            <w:vAlign w:val="center"/>
          </w:tcPr>
          <w:p w14:paraId="7D36048C" w14:textId="77777777" w:rsidR="00C1414D" w:rsidRDefault="00000000">
            <w:pPr>
              <w:spacing w:before="0"/>
              <w:jc w:val="center"/>
              <w:rPr>
                <w:color w:val="000000"/>
                <w:sz w:val="18"/>
                <w:szCs w:val="18"/>
              </w:rPr>
            </w:pPr>
            <w:r>
              <w:rPr>
                <w:rFonts w:hint="eastAsia"/>
                <w:color w:val="000000"/>
                <w:sz w:val="18"/>
                <w:szCs w:val="18"/>
              </w:rPr>
              <w:t>112</w:t>
            </w:r>
          </w:p>
        </w:tc>
        <w:tc>
          <w:tcPr>
            <w:tcW w:w="1280" w:type="dxa"/>
            <w:tcBorders>
              <w:top w:val="nil"/>
              <w:left w:val="nil"/>
              <w:bottom w:val="nil"/>
              <w:right w:val="nil"/>
            </w:tcBorders>
            <w:noWrap/>
            <w:vAlign w:val="center"/>
          </w:tcPr>
          <w:p w14:paraId="1C59592F"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3BBFBC54" w14:textId="77777777">
        <w:trPr>
          <w:trHeight w:val="300"/>
          <w:jc w:val="center"/>
        </w:trPr>
        <w:tc>
          <w:tcPr>
            <w:tcW w:w="1660" w:type="dxa"/>
            <w:vMerge/>
            <w:tcBorders>
              <w:top w:val="nil"/>
              <w:left w:val="nil"/>
              <w:bottom w:val="single" w:sz="4" w:space="0" w:color="000000"/>
              <w:right w:val="single" w:sz="4" w:space="0" w:color="auto"/>
            </w:tcBorders>
            <w:vAlign w:val="center"/>
          </w:tcPr>
          <w:p w14:paraId="03ADA83D" w14:textId="77777777" w:rsidR="00C1414D" w:rsidRDefault="00C1414D">
            <w:pPr>
              <w:spacing w:before="0"/>
              <w:rPr>
                <w:color w:val="000000"/>
                <w:sz w:val="18"/>
                <w:szCs w:val="18"/>
              </w:rPr>
            </w:pPr>
          </w:p>
        </w:tc>
        <w:tc>
          <w:tcPr>
            <w:tcW w:w="2640" w:type="dxa"/>
            <w:tcBorders>
              <w:top w:val="nil"/>
              <w:left w:val="nil"/>
              <w:bottom w:val="single" w:sz="4" w:space="0" w:color="auto"/>
              <w:right w:val="single" w:sz="4" w:space="0" w:color="auto"/>
            </w:tcBorders>
            <w:noWrap/>
            <w:vAlign w:val="center"/>
          </w:tcPr>
          <w:p w14:paraId="381BD599" w14:textId="77777777" w:rsidR="00C1414D" w:rsidRDefault="00000000">
            <w:pPr>
              <w:spacing w:before="0"/>
              <w:rPr>
                <w:color w:val="000000"/>
                <w:sz w:val="18"/>
                <w:szCs w:val="18"/>
              </w:rPr>
            </w:pPr>
            <w:r>
              <w:rPr>
                <w:rFonts w:hint="eastAsia"/>
                <w:color w:val="000000"/>
                <w:sz w:val="18"/>
                <w:szCs w:val="16"/>
              </w:rPr>
              <w:t xml:space="preserve">S35 </w:t>
            </w:r>
            <w:r>
              <w:rPr>
                <w:color w:val="000000"/>
                <w:sz w:val="18"/>
                <w:szCs w:val="16"/>
              </w:rPr>
              <w:t>1.9K</w:t>
            </w:r>
            <w:r>
              <w:rPr>
                <w:rFonts w:hint="eastAsia"/>
                <w:color w:val="000000"/>
                <w:sz w:val="18"/>
                <w:szCs w:val="16"/>
              </w:rPr>
              <w:t xml:space="preserve"> 2.4:1</w:t>
            </w:r>
            <w:r>
              <w:rPr>
                <w:rFonts w:hint="eastAsia"/>
                <w:color w:val="000000"/>
                <w:sz w:val="18"/>
                <w:szCs w:val="18"/>
              </w:rPr>
              <w:t>（超采）</w:t>
            </w:r>
          </w:p>
        </w:tc>
        <w:tc>
          <w:tcPr>
            <w:tcW w:w="2088" w:type="dxa"/>
            <w:tcBorders>
              <w:top w:val="nil"/>
              <w:left w:val="nil"/>
              <w:bottom w:val="single" w:sz="4" w:space="0" w:color="auto"/>
              <w:right w:val="nil"/>
            </w:tcBorders>
            <w:noWrap/>
            <w:vAlign w:val="center"/>
          </w:tcPr>
          <w:p w14:paraId="1EDE1338" w14:textId="77777777" w:rsidR="00C1414D" w:rsidRDefault="00000000">
            <w:pPr>
              <w:spacing w:before="0"/>
              <w:jc w:val="center"/>
              <w:rPr>
                <w:color w:val="000000"/>
                <w:sz w:val="18"/>
                <w:szCs w:val="18"/>
              </w:rPr>
            </w:pPr>
            <w:r>
              <w:rPr>
                <w:rFonts w:hint="eastAsia"/>
                <w:color w:val="000000"/>
                <w:sz w:val="18"/>
                <w:szCs w:val="18"/>
              </w:rPr>
              <w:t>1920x800</w:t>
            </w:r>
          </w:p>
        </w:tc>
        <w:tc>
          <w:tcPr>
            <w:tcW w:w="1280" w:type="dxa"/>
            <w:tcBorders>
              <w:top w:val="nil"/>
              <w:left w:val="nil"/>
              <w:bottom w:val="single" w:sz="4" w:space="0" w:color="auto"/>
              <w:right w:val="nil"/>
            </w:tcBorders>
            <w:noWrap/>
            <w:vAlign w:val="center"/>
          </w:tcPr>
          <w:p w14:paraId="48940D81" w14:textId="77777777" w:rsidR="00C1414D" w:rsidRDefault="00000000">
            <w:pPr>
              <w:spacing w:before="0"/>
              <w:jc w:val="center"/>
              <w:rPr>
                <w:color w:val="000000"/>
                <w:sz w:val="18"/>
                <w:szCs w:val="18"/>
              </w:rPr>
            </w:pPr>
            <w:r>
              <w:rPr>
                <w:rFonts w:hint="eastAsia"/>
                <w:color w:val="000000"/>
                <w:sz w:val="18"/>
                <w:szCs w:val="18"/>
              </w:rPr>
              <w:t>140</w:t>
            </w:r>
          </w:p>
        </w:tc>
        <w:tc>
          <w:tcPr>
            <w:tcW w:w="1280" w:type="dxa"/>
            <w:tcBorders>
              <w:top w:val="nil"/>
              <w:left w:val="nil"/>
              <w:bottom w:val="single" w:sz="4" w:space="0" w:color="auto"/>
              <w:right w:val="nil"/>
            </w:tcBorders>
            <w:noWrap/>
            <w:vAlign w:val="center"/>
          </w:tcPr>
          <w:p w14:paraId="72D6F69C"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54EDD3AA" w14:textId="77777777">
        <w:trPr>
          <w:trHeight w:val="300"/>
          <w:jc w:val="center"/>
        </w:trPr>
        <w:tc>
          <w:tcPr>
            <w:tcW w:w="1660" w:type="dxa"/>
            <w:vMerge w:val="restart"/>
            <w:tcBorders>
              <w:top w:val="nil"/>
              <w:left w:val="nil"/>
              <w:bottom w:val="single" w:sz="4" w:space="0" w:color="000000"/>
              <w:right w:val="single" w:sz="4" w:space="0" w:color="auto"/>
            </w:tcBorders>
            <w:noWrap/>
            <w:vAlign w:val="center"/>
          </w:tcPr>
          <w:p w14:paraId="45A8AD85" w14:textId="77777777" w:rsidR="00C1414D" w:rsidRDefault="00000000">
            <w:pPr>
              <w:spacing w:before="0"/>
              <w:jc w:val="center"/>
              <w:rPr>
                <w:color w:val="000000"/>
                <w:sz w:val="18"/>
                <w:szCs w:val="18"/>
              </w:rPr>
            </w:pPr>
            <w:r>
              <w:rPr>
                <w:rFonts w:hint="eastAsia"/>
                <w:color w:val="000000"/>
                <w:sz w:val="18"/>
                <w:szCs w:val="18"/>
              </w:rPr>
              <w:t>其他剪裁模式</w:t>
            </w:r>
          </w:p>
        </w:tc>
        <w:tc>
          <w:tcPr>
            <w:tcW w:w="2640" w:type="dxa"/>
            <w:tcBorders>
              <w:top w:val="nil"/>
              <w:left w:val="nil"/>
              <w:bottom w:val="nil"/>
              <w:right w:val="single" w:sz="4" w:space="0" w:color="auto"/>
            </w:tcBorders>
            <w:noWrap/>
            <w:vAlign w:val="center"/>
          </w:tcPr>
          <w:p w14:paraId="73159A56" w14:textId="77777777" w:rsidR="00C1414D" w:rsidRDefault="00000000">
            <w:pPr>
              <w:spacing w:before="0"/>
              <w:rPr>
                <w:color w:val="000000"/>
                <w:sz w:val="18"/>
                <w:szCs w:val="18"/>
              </w:rPr>
            </w:pPr>
            <w:r>
              <w:rPr>
                <w:color w:val="000000"/>
                <w:sz w:val="18"/>
                <w:szCs w:val="16"/>
              </w:rPr>
              <w:t>3K DCI</w:t>
            </w:r>
          </w:p>
        </w:tc>
        <w:tc>
          <w:tcPr>
            <w:tcW w:w="2088" w:type="dxa"/>
            <w:tcBorders>
              <w:top w:val="nil"/>
              <w:left w:val="nil"/>
              <w:bottom w:val="nil"/>
              <w:right w:val="nil"/>
            </w:tcBorders>
            <w:noWrap/>
            <w:vAlign w:val="center"/>
          </w:tcPr>
          <w:p w14:paraId="1ECEB8F9" w14:textId="77777777" w:rsidR="00C1414D" w:rsidRDefault="00000000">
            <w:pPr>
              <w:spacing w:before="0"/>
              <w:jc w:val="center"/>
              <w:rPr>
                <w:color w:val="000000"/>
                <w:sz w:val="18"/>
                <w:szCs w:val="18"/>
              </w:rPr>
            </w:pPr>
            <w:r>
              <w:rPr>
                <w:rFonts w:hint="eastAsia"/>
                <w:color w:val="000000"/>
                <w:sz w:val="18"/>
                <w:szCs w:val="16"/>
              </w:rPr>
              <w:t>3072x1620</w:t>
            </w:r>
          </w:p>
        </w:tc>
        <w:tc>
          <w:tcPr>
            <w:tcW w:w="1280" w:type="dxa"/>
            <w:tcBorders>
              <w:top w:val="nil"/>
              <w:left w:val="nil"/>
              <w:bottom w:val="nil"/>
              <w:right w:val="nil"/>
            </w:tcBorders>
            <w:noWrap/>
            <w:vAlign w:val="center"/>
          </w:tcPr>
          <w:p w14:paraId="7B9AF94D" w14:textId="77777777" w:rsidR="00C1414D" w:rsidRDefault="00000000">
            <w:pPr>
              <w:spacing w:before="0"/>
              <w:jc w:val="center"/>
              <w:rPr>
                <w:color w:val="000000"/>
                <w:sz w:val="18"/>
                <w:szCs w:val="18"/>
              </w:rPr>
            </w:pPr>
            <w:r>
              <w:rPr>
                <w:rFonts w:hint="eastAsia"/>
                <w:color w:val="000000"/>
                <w:sz w:val="18"/>
                <w:szCs w:val="18"/>
              </w:rPr>
              <w:t>144</w:t>
            </w:r>
          </w:p>
        </w:tc>
        <w:tc>
          <w:tcPr>
            <w:tcW w:w="1280" w:type="dxa"/>
            <w:tcBorders>
              <w:top w:val="nil"/>
              <w:left w:val="nil"/>
              <w:bottom w:val="nil"/>
              <w:right w:val="nil"/>
            </w:tcBorders>
            <w:noWrap/>
            <w:vAlign w:val="center"/>
          </w:tcPr>
          <w:p w14:paraId="035AFECE"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09579E7C" w14:textId="77777777">
        <w:trPr>
          <w:trHeight w:val="300"/>
          <w:jc w:val="center"/>
        </w:trPr>
        <w:tc>
          <w:tcPr>
            <w:tcW w:w="1660" w:type="dxa"/>
            <w:vMerge/>
            <w:tcBorders>
              <w:top w:val="nil"/>
              <w:left w:val="nil"/>
              <w:bottom w:val="single" w:sz="4" w:space="0" w:color="000000"/>
              <w:right w:val="single" w:sz="4" w:space="0" w:color="auto"/>
            </w:tcBorders>
            <w:vAlign w:val="center"/>
          </w:tcPr>
          <w:p w14:paraId="42DE0EC1"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5BE8CE77" w14:textId="77777777" w:rsidR="00C1414D" w:rsidRDefault="00000000">
            <w:pPr>
              <w:spacing w:before="0"/>
              <w:rPr>
                <w:color w:val="000000"/>
                <w:sz w:val="18"/>
                <w:szCs w:val="18"/>
              </w:rPr>
            </w:pPr>
            <w:r>
              <w:rPr>
                <w:color w:val="000000"/>
                <w:sz w:val="18"/>
                <w:szCs w:val="16"/>
              </w:rPr>
              <w:t>3K 2.4:1</w:t>
            </w:r>
          </w:p>
        </w:tc>
        <w:tc>
          <w:tcPr>
            <w:tcW w:w="2088" w:type="dxa"/>
            <w:tcBorders>
              <w:top w:val="nil"/>
              <w:left w:val="nil"/>
              <w:bottom w:val="nil"/>
              <w:right w:val="nil"/>
            </w:tcBorders>
            <w:noWrap/>
            <w:vAlign w:val="center"/>
          </w:tcPr>
          <w:p w14:paraId="0D458898" w14:textId="77777777" w:rsidR="00C1414D" w:rsidRDefault="00000000">
            <w:pPr>
              <w:spacing w:before="0"/>
              <w:jc w:val="center"/>
              <w:rPr>
                <w:color w:val="000000"/>
                <w:sz w:val="18"/>
                <w:szCs w:val="18"/>
              </w:rPr>
            </w:pPr>
            <w:r>
              <w:rPr>
                <w:rFonts w:hint="eastAsia"/>
                <w:color w:val="000000"/>
                <w:sz w:val="18"/>
                <w:szCs w:val="16"/>
              </w:rPr>
              <w:t>3072x1200</w:t>
            </w:r>
          </w:p>
        </w:tc>
        <w:tc>
          <w:tcPr>
            <w:tcW w:w="1280" w:type="dxa"/>
            <w:tcBorders>
              <w:top w:val="nil"/>
              <w:left w:val="nil"/>
              <w:bottom w:val="nil"/>
              <w:right w:val="nil"/>
            </w:tcBorders>
            <w:noWrap/>
            <w:vAlign w:val="center"/>
          </w:tcPr>
          <w:p w14:paraId="3F95EF22" w14:textId="77777777" w:rsidR="00C1414D" w:rsidRDefault="00000000">
            <w:pPr>
              <w:spacing w:before="0"/>
              <w:jc w:val="center"/>
              <w:rPr>
                <w:color w:val="000000"/>
                <w:sz w:val="18"/>
                <w:szCs w:val="18"/>
              </w:rPr>
            </w:pPr>
            <w:r>
              <w:rPr>
                <w:rFonts w:hint="eastAsia"/>
                <w:color w:val="000000"/>
                <w:sz w:val="18"/>
                <w:szCs w:val="18"/>
              </w:rPr>
              <w:t>195</w:t>
            </w:r>
          </w:p>
        </w:tc>
        <w:tc>
          <w:tcPr>
            <w:tcW w:w="1280" w:type="dxa"/>
            <w:tcBorders>
              <w:top w:val="nil"/>
              <w:left w:val="nil"/>
              <w:bottom w:val="nil"/>
              <w:right w:val="nil"/>
            </w:tcBorders>
            <w:noWrap/>
            <w:vAlign w:val="center"/>
          </w:tcPr>
          <w:p w14:paraId="7603C2DD"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7453B9DD" w14:textId="77777777">
        <w:trPr>
          <w:trHeight w:val="300"/>
          <w:jc w:val="center"/>
        </w:trPr>
        <w:tc>
          <w:tcPr>
            <w:tcW w:w="1660" w:type="dxa"/>
            <w:vMerge/>
            <w:tcBorders>
              <w:top w:val="nil"/>
              <w:left w:val="nil"/>
              <w:bottom w:val="single" w:sz="4" w:space="0" w:color="000000"/>
              <w:right w:val="single" w:sz="4" w:space="0" w:color="auto"/>
            </w:tcBorders>
            <w:vAlign w:val="center"/>
          </w:tcPr>
          <w:p w14:paraId="0167BAD1"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03768725" w14:textId="77777777" w:rsidR="00C1414D" w:rsidRDefault="00000000">
            <w:pPr>
              <w:spacing w:before="0"/>
              <w:rPr>
                <w:color w:val="000000"/>
                <w:sz w:val="18"/>
                <w:szCs w:val="18"/>
              </w:rPr>
            </w:pPr>
            <w:r>
              <w:rPr>
                <w:color w:val="000000"/>
                <w:sz w:val="18"/>
                <w:szCs w:val="16"/>
              </w:rPr>
              <w:t>3K HD</w:t>
            </w:r>
          </w:p>
        </w:tc>
        <w:tc>
          <w:tcPr>
            <w:tcW w:w="2088" w:type="dxa"/>
            <w:tcBorders>
              <w:top w:val="nil"/>
              <w:left w:val="nil"/>
              <w:bottom w:val="nil"/>
              <w:right w:val="nil"/>
            </w:tcBorders>
            <w:noWrap/>
            <w:vAlign w:val="center"/>
          </w:tcPr>
          <w:p w14:paraId="752B5827" w14:textId="77777777" w:rsidR="00C1414D" w:rsidRDefault="00000000">
            <w:pPr>
              <w:spacing w:before="0"/>
              <w:jc w:val="center"/>
              <w:rPr>
                <w:color w:val="000000"/>
                <w:sz w:val="18"/>
                <w:szCs w:val="18"/>
              </w:rPr>
            </w:pPr>
            <w:r>
              <w:rPr>
                <w:rFonts w:hint="eastAsia"/>
                <w:color w:val="000000"/>
                <w:sz w:val="18"/>
                <w:szCs w:val="16"/>
              </w:rPr>
              <w:t>2944x1620</w:t>
            </w:r>
          </w:p>
        </w:tc>
        <w:tc>
          <w:tcPr>
            <w:tcW w:w="1280" w:type="dxa"/>
            <w:tcBorders>
              <w:top w:val="nil"/>
              <w:left w:val="nil"/>
              <w:bottom w:val="nil"/>
              <w:right w:val="nil"/>
            </w:tcBorders>
            <w:noWrap/>
            <w:vAlign w:val="center"/>
          </w:tcPr>
          <w:p w14:paraId="1AE1C0FA" w14:textId="77777777" w:rsidR="00C1414D" w:rsidRDefault="00000000">
            <w:pPr>
              <w:spacing w:before="0"/>
              <w:jc w:val="center"/>
              <w:rPr>
                <w:color w:val="000000"/>
                <w:sz w:val="18"/>
                <w:szCs w:val="18"/>
              </w:rPr>
            </w:pPr>
            <w:r>
              <w:rPr>
                <w:rFonts w:hint="eastAsia"/>
                <w:color w:val="000000"/>
                <w:sz w:val="18"/>
                <w:szCs w:val="18"/>
              </w:rPr>
              <w:t>145</w:t>
            </w:r>
          </w:p>
        </w:tc>
        <w:tc>
          <w:tcPr>
            <w:tcW w:w="1280" w:type="dxa"/>
            <w:tcBorders>
              <w:top w:val="nil"/>
              <w:left w:val="nil"/>
              <w:bottom w:val="nil"/>
              <w:right w:val="nil"/>
            </w:tcBorders>
            <w:noWrap/>
            <w:vAlign w:val="center"/>
          </w:tcPr>
          <w:p w14:paraId="61B4E8CC"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2F33FAD6" w14:textId="77777777">
        <w:trPr>
          <w:trHeight w:val="300"/>
          <w:jc w:val="center"/>
        </w:trPr>
        <w:tc>
          <w:tcPr>
            <w:tcW w:w="1660" w:type="dxa"/>
            <w:vMerge/>
            <w:tcBorders>
              <w:top w:val="nil"/>
              <w:left w:val="nil"/>
              <w:bottom w:val="single" w:sz="4" w:space="0" w:color="000000"/>
              <w:right w:val="single" w:sz="4" w:space="0" w:color="auto"/>
            </w:tcBorders>
            <w:vAlign w:val="center"/>
          </w:tcPr>
          <w:p w14:paraId="4B0E58BB"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006EEB1C" w14:textId="77777777" w:rsidR="00C1414D" w:rsidRDefault="00000000">
            <w:pPr>
              <w:spacing w:before="0"/>
              <w:rPr>
                <w:color w:val="000000"/>
                <w:sz w:val="18"/>
                <w:szCs w:val="18"/>
              </w:rPr>
            </w:pPr>
            <w:r>
              <w:rPr>
                <w:color w:val="000000"/>
                <w:sz w:val="18"/>
                <w:szCs w:val="16"/>
              </w:rPr>
              <w:t>3K HD 2.4:1</w:t>
            </w:r>
          </w:p>
        </w:tc>
        <w:tc>
          <w:tcPr>
            <w:tcW w:w="2088" w:type="dxa"/>
            <w:tcBorders>
              <w:top w:val="nil"/>
              <w:left w:val="nil"/>
              <w:bottom w:val="nil"/>
              <w:right w:val="nil"/>
            </w:tcBorders>
            <w:noWrap/>
            <w:vAlign w:val="center"/>
          </w:tcPr>
          <w:p w14:paraId="3A3E373C" w14:textId="77777777" w:rsidR="00C1414D" w:rsidRDefault="00000000">
            <w:pPr>
              <w:spacing w:before="0"/>
              <w:jc w:val="center"/>
              <w:rPr>
                <w:color w:val="000000"/>
                <w:sz w:val="18"/>
                <w:szCs w:val="18"/>
              </w:rPr>
            </w:pPr>
            <w:r>
              <w:rPr>
                <w:rFonts w:hint="eastAsia"/>
                <w:color w:val="000000"/>
                <w:sz w:val="18"/>
                <w:szCs w:val="16"/>
              </w:rPr>
              <w:t>2944x1200</w:t>
            </w:r>
          </w:p>
        </w:tc>
        <w:tc>
          <w:tcPr>
            <w:tcW w:w="1280" w:type="dxa"/>
            <w:tcBorders>
              <w:top w:val="nil"/>
              <w:left w:val="nil"/>
              <w:bottom w:val="nil"/>
              <w:right w:val="nil"/>
            </w:tcBorders>
            <w:noWrap/>
            <w:vAlign w:val="center"/>
          </w:tcPr>
          <w:p w14:paraId="7FD9DD20" w14:textId="77777777" w:rsidR="00C1414D" w:rsidRDefault="00000000">
            <w:pPr>
              <w:spacing w:before="0"/>
              <w:jc w:val="center"/>
              <w:rPr>
                <w:color w:val="000000"/>
                <w:sz w:val="18"/>
                <w:szCs w:val="18"/>
              </w:rPr>
            </w:pPr>
            <w:r>
              <w:rPr>
                <w:rFonts w:hint="eastAsia"/>
                <w:color w:val="000000"/>
                <w:sz w:val="18"/>
                <w:szCs w:val="18"/>
              </w:rPr>
              <w:t>195</w:t>
            </w:r>
          </w:p>
        </w:tc>
        <w:tc>
          <w:tcPr>
            <w:tcW w:w="1280" w:type="dxa"/>
            <w:tcBorders>
              <w:top w:val="nil"/>
              <w:left w:val="nil"/>
              <w:bottom w:val="nil"/>
              <w:right w:val="nil"/>
            </w:tcBorders>
            <w:noWrap/>
            <w:vAlign w:val="center"/>
          </w:tcPr>
          <w:p w14:paraId="6405023E"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44F9DA39" w14:textId="77777777">
        <w:trPr>
          <w:trHeight w:val="300"/>
          <w:jc w:val="center"/>
        </w:trPr>
        <w:tc>
          <w:tcPr>
            <w:tcW w:w="1660" w:type="dxa"/>
            <w:vMerge/>
            <w:tcBorders>
              <w:top w:val="nil"/>
              <w:left w:val="nil"/>
              <w:bottom w:val="single" w:sz="4" w:space="0" w:color="000000"/>
              <w:right w:val="single" w:sz="4" w:space="0" w:color="auto"/>
            </w:tcBorders>
            <w:vAlign w:val="center"/>
          </w:tcPr>
          <w:p w14:paraId="782AB64F"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19A0FB59" w14:textId="77777777" w:rsidR="00C1414D" w:rsidRDefault="00000000">
            <w:pPr>
              <w:spacing w:before="0"/>
              <w:rPr>
                <w:color w:val="000000"/>
                <w:sz w:val="18"/>
                <w:szCs w:val="18"/>
              </w:rPr>
            </w:pPr>
            <w:r>
              <w:rPr>
                <w:color w:val="000000"/>
                <w:sz w:val="18"/>
                <w:szCs w:val="16"/>
              </w:rPr>
              <w:t>2K DCI</w:t>
            </w:r>
          </w:p>
        </w:tc>
        <w:tc>
          <w:tcPr>
            <w:tcW w:w="2088" w:type="dxa"/>
            <w:tcBorders>
              <w:top w:val="nil"/>
              <w:left w:val="nil"/>
              <w:bottom w:val="nil"/>
              <w:right w:val="nil"/>
            </w:tcBorders>
            <w:noWrap/>
            <w:vAlign w:val="center"/>
          </w:tcPr>
          <w:p w14:paraId="4FD7488B" w14:textId="77777777" w:rsidR="00C1414D" w:rsidRDefault="00000000">
            <w:pPr>
              <w:spacing w:before="0"/>
              <w:jc w:val="center"/>
              <w:rPr>
                <w:color w:val="000000"/>
                <w:sz w:val="18"/>
                <w:szCs w:val="18"/>
              </w:rPr>
            </w:pPr>
            <w:r>
              <w:rPr>
                <w:rFonts w:hint="eastAsia"/>
                <w:color w:val="000000"/>
                <w:sz w:val="18"/>
                <w:szCs w:val="16"/>
              </w:rPr>
              <w:t>2048x1080</w:t>
            </w:r>
          </w:p>
        </w:tc>
        <w:tc>
          <w:tcPr>
            <w:tcW w:w="1280" w:type="dxa"/>
            <w:tcBorders>
              <w:top w:val="nil"/>
              <w:left w:val="nil"/>
              <w:bottom w:val="nil"/>
              <w:right w:val="nil"/>
            </w:tcBorders>
            <w:noWrap/>
            <w:vAlign w:val="center"/>
          </w:tcPr>
          <w:p w14:paraId="1106D3B7" w14:textId="77777777" w:rsidR="00C1414D" w:rsidRDefault="00000000">
            <w:pPr>
              <w:spacing w:before="0"/>
              <w:jc w:val="center"/>
              <w:rPr>
                <w:color w:val="000000"/>
                <w:sz w:val="18"/>
                <w:szCs w:val="18"/>
              </w:rPr>
            </w:pPr>
            <w:r>
              <w:rPr>
                <w:rFonts w:hint="eastAsia"/>
                <w:color w:val="000000"/>
                <w:sz w:val="18"/>
                <w:szCs w:val="18"/>
              </w:rPr>
              <w:t>200</w:t>
            </w:r>
          </w:p>
        </w:tc>
        <w:tc>
          <w:tcPr>
            <w:tcW w:w="1280" w:type="dxa"/>
            <w:tcBorders>
              <w:top w:val="nil"/>
              <w:left w:val="nil"/>
              <w:bottom w:val="nil"/>
              <w:right w:val="nil"/>
            </w:tcBorders>
            <w:noWrap/>
            <w:vAlign w:val="center"/>
          </w:tcPr>
          <w:p w14:paraId="4DF4D771"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0162B5AA" w14:textId="77777777">
        <w:trPr>
          <w:trHeight w:val="300"/>
          <w:jc w:val="center"/>
        </w:trPr>
        <w:tc>
          <w:tcPr>
            <w:tcW w:w="1660" w:type="dxa"/>
            <w:vMerge/>
            <w:tcBorders>
              <w:top w:val="nil"/>
              <w:left w:val="nil"/>
              <w:bottom w:val="single" w:sz="4" w:space="0" w:color="000000"/>
              <w:right w:val="single" w:sz="4" w:space="0" w:color="auto"/>
            </w:tcBorders>
            <w:vAlign w:val="center"/>
          </w:tcPr>
          <w:p w14:paraId="4035A42F"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64E872FE" w14:textId="77777777" w:rsidR="00C1414D" w:rsidRDefault="00000000">
            <w:pPr>
              <w:spacing w:before="0"/>
              <w:rPr>
                <w:color w:val="000000"/>
                <w:sz w:val="18"/>
                <w:szCs w:val="18"/>
              </w:rPr>
            </w:pPr>
            <w:r>
              <w:rPr>
                <w:color w:val="000000"/>
                <w:sz w:val="18"/>
                <w:szCs w:val="16"/>
              </w:rPr>
              <w:t>2K 2.4:1</w:t>
            </w:r>
          </w:p>
        </w:tc>
        <w:tc>
          <w:tcPr>
            <w:tcW w:w="2088" w:type="dxa"/>
            <w:tcBorders>
              <w:top w:val="nil"/>
              <w:left w:val="nil"/>
              <w:bottom w:val="nil"/>
              <w:right w:val="nil"/>
            </w:tcBorders>
            <w:noWrap/>
            <w:vAlign w:val="center"/>
          </w:tcPr>
          <w:p w14:paraId="449064E5" w14:textId="77777777" w:rsidR="00C1414D" w:rsidRDefault="00000000">
            <w:pPr>
              <w:spacing w:before="0"/>
              <w:jc w:val="center"/>
              <w:rPr>
                <w:color w:val="000000"/>
                <w:sz w:val="18"/>
                <w:szCs w:val="18"/>
              </w:rPr>
            </w:pPr>
            <w:r>
              <w:rPr>
                <w:rFonts w:hint="eastAsia"/>
                <w:color w:val="000000"/>
                <w:sz w:val="18"/>
                <w:szCs w:val="16"/>
              </w:rPr>
              <w:t>2048x860</w:t>
            </w:r>
          </w:p>
        </w:tc>
        <w:tc>
          <w:tcPr>
            <w:tcW w:w="1280" w:type="dxa"/>
            <w:tcBorders>
              <w:top w:val="nil"/>
              <w:left w:val="nil"/>
              <w:bottom w:val="nil"/>
              <w:right w:val="nil"/>
            </w:tcBorders>
            <w:noWrap/>
            <w:vAlign w:val="center"/>
          </w:tcPr>
          <w:p w14:paraId="727B913C" w14:textId="77777777" w:rsidR="00C1414D" w:rsidRDefault="00000000">
            <w:pPr>
              <w:spacing w:before="0"/>
              <w:jc w:val="center"/>
              <w:rPr>
                <w:color w:val="000000"/>
                <w:sz w:val="18"/>
                <w:szCs w:val="18"/>
              </w:rPr>
            </w:pPr>
            <w:r>
              <w:rPr>
                <w:rFonts w:hint="eastAsia"/>
                <w:color w:val="000000"/>
                <w:sz w:val="18"/>
                <w:szCs w:val="18"/>
              </w:rPr>
              <w:t>270</w:t>
            </w:r>
          </w:p>
        </w:tc>
        <w:tc>
          <w:tcPr>
            <w:tcW w:w="1280" w:type="dxa"/>
            <w:tcBorders>
              <w:top w:val="nil"/>
              <w:left w:val="nil"/>
              <w:bottom w:val="nil"/>
              <w:right w:val="nil"/>
            </w:tcBorders>
            <w:noWrap/>
          </w:tcPr>
          <w:p w14:paraId="097FA828"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568B3894" w14:textId="77777777">
        <w:trPr>
          <w:trHeight w:val="300"/>
          <w:jc w:val="center"/>
        </w:trPr>
        <w:tc>
          <w:tcPr>
            <w:tcW w:w="1660" w:type="dxa"/>
            <w:vMerge/>
            <w:tcBorders>
              <w:top w:val="nil"/>
              <w:left w:val="nil"/>
              <w:bottom w:val="single" w:sz="4" w:space="0" w:color="000000"/>
              <w:right w:val="single" w:sz="4" w:space="0" w:color="auto"/>
            </w:tcBorders>
            <w:vAlign w:val="center"/>
          </w:tcPr>
          <w:p w14:paraId="42DFF7E6" w14:textId="77777777" w:rsidR="00C1414D" w:rsidRDefault="00C1414D">
            <w:pPr>
              <w:spacing w:before="0"/>
              <w:rPr>
                <w:color w:val="000000"/>
                <w:sz w:val="18"/>
                <w:szCs w:val="18"/>
              </w:rPr>
            </w:pPr>
          </w:p>
        </w:tc>
        <w:tc>
          <w:tcPr>
            <w:tcW w:w="2640" w:type="dxa"/>
            <w:tcBorders>
              <w:top w:val="nil"/>
              <w:left w:val="nil"/>
              <w:bottom w:val="nil"/>
              <w:right w:val="single" w:sz="4" w:space="0" w:color="auto"/>
            </w:tcBorders>
            <w:noWrap/>
            <w:vAlign w:val="center"/>
          </w:tcPr>
          <w:p w14:paraId="253614CA" w14:textId="77777777" w:rsidR="00C1414D" w:rsidRDefault="00000000">
            <w:pPr>
              <w:spacing w:before="0"/>
              <w:rPr>
                <w:color w:val="000000"/>
                <w:sz w:val="18"/>
                <w:szCs w:val="18"/>
              </w:rPr>
            </w:pPr>
            <w:r>
              <w:rPr>
                <w:color w:val="000000"/>
                <w:sz w:val="18"/>
                <w:szCs w:val="16"/>
              </w:rPr>
              <w:t>2K FHD</w:t>
            </w:r>
          </w:p>
        </w:tc>
        <w:tc>
          <w:tcPr>
            <w:tcW w:w="2088" w:type="dxa"/>
            <w:tcBorders>
              <w:top w:val="nil"/>
              <w:left w:val="nil"/>
              <w:bottom w:val="nil"/>
              <w:right w:val="nil"/>
            </w:tcBorders>
            <w:noWrap/>
            <w:vAlign w:val="center"/>
          </w:tcPr>
          <w:p w14:paraId="26C84D58" w14:textId="77777777" w:rsidR="00C1414D" w:rsidRDefault="00000000">
            <w:pPr>
              <w:spacing w:before="0"/>
              <w:jc w:val="center"/>
              <w:rPr>
                <w:color w:val="000000"/>
                <w:sz w:val="18"/>
                <w:szCs w:val="18"/>
              </w:rPr>
            </w:pPr>
            <w:r>
              <w:rPr>
                <w:rFonts w:hint="eastAsia"/>
                <w:color w:val="000000"/>
                <w:sz w:val="18"/>
                <w:szCs w:val="16"/>
              </w:rPr>
              <w:t>1920x1080</w:t>
            </w:r>
          </w:p>
        </w:tc>
        <w:tc>
          <w:tcPr>
            <w:tcW w:w="1280" w:type="dxa"/>
            <w:tcBorders>
              <w:top w:val="nil"/>
              <w:left w:val="nil"/>
              <w:bottom w:val="nil"/>
              <w:right w:val="nil"/>
            </w:tcBorders>
            <w:noWrap/>
            <w:vAlign w:val="center"/>
          </w:tcPr>
          <w:p w14:paraId="6D4BF924" w14:textId="77777777" w:rsidR="00C1414D" w:rsidRDefault="00000000">
            <w:pPr>
              <w:spacing w:before="0"/>
              <w:jc w:val="center"/>
              <w:rPr>
                <w:color w:val="000000"/>
                <w:sz w:val="18"/>
                <w:szCs w:val="18"/>
              </w:rPr>
            </w:pPr>
            <w:r>
              <w:rPr>
                <w:rFonts w:hint="eastAsia"/>
                <w:color w:val="000000"/>
                <w:sz w:val="18"/>
                <w:szCs w:val="18"/>
              </w:rPr>
              <w:t>220</w:t>
            </w:r>
          </w:p>
        </w:tc>
        <w:tc>
          <w:tcPr>
            <w:tcW w:w="1280" w:type="dxa"/>
            <w:tcBorders>
              <w:top w:val="nil"/>
              <w:left w:val="nil"/>
              <w:bottom w:val="nil"/>
              <w:right w:val="nil"/>
            </w:tcBorders>
            <w:noWrap/>
          </w:tcPr>
          <w:p w14:paraId="16A1C18F" w14:textId="77777777" w:rsidR="00C1414D" w:rsidRDefault="00000000">
            <w:pPr>
              <w:spacing w:before="0"/>
              <w:jc w:val="center"/>
              <w:rPr>
                <w:color w:val="000000"/>
                <w:sz w:val="18"/>
                <w:szCs w:val="18"/>
              </w:rPr>
            </w:pPr>
            <w:r>
              <w:rPr>
                <w:rFonts w:hint="eastAsia"/>
                <w:color w:val="000000"/>
                <w:sz w:val="18"/>
                <w:szCs w:val="18"/>
              </w:rPr>
              <w:t>ProRes/RAW</w:t>
            </w:r>
          </w:p>
        </w:tc>
      </w:tr>
      <w:tr w:rsidR="00C1414D" w14:paraId="0C7324D9" w14:textId="77777777">
        <w:trPr>
          <w:trHeight w:val="300"/>
          <w:jc w:val="center"/>
        </w:trPr>
        <w:tc>
          <w:tcPr>
            <w:tcW w:w="1660" w:type="dxa"/>
            <w:vMerge/>
            <w:tcBorders>
              <w:top w:val="nil"/>
              <w:left w:val="nil"/>
              <w:bottom w:val="single" w:sz="4" w:space="0" w:color="000000"/>
              <w:right w:val="single" w:sz="4" w:space="0" w:color="auto"/>
            </w:tcBorders>
            <w:vAlign w:val="center"/>
          </w:tcPr>
          <w:p w14:paraId="3606775C" w14:textId="77777777" w:rsidR="00C1414D" w:rsidRDefault="00C1414D">
            <w:pPr>
              <w:spacing w:before="0"/>
              <w:rPr>
                <w:color w:val="000000"/>
                <w:sz w:val="18"/>
                <w:szCs w:val="18"/>
              </w:rPr>
            </w:pPr>
          </w:p>
        </w:tc>
        <w:tc>
          <w:tcPr>
            <w:tcW w:w="2640" w:type="dxa"/>
            <w:tcBorders>
              <w:top w:val="nil"/>
              <w:left w:val="nil"/>
              <w:bottom w:val="single" w:sz="4" w:space="0" w:color="auto"/>
              <w:right w:val="single" w:sz="4" w:space="0" w:color="auto"/>
            </w:tcBorders>
            <w:noWrap/>
            <w:vAlign w:val="center"/>
          </w:tcPr>
          <w:p w14:paraId="311DC5FC" w14:textId="77777777" w:rsidR="00C1414D" w:rsidRDefault="00000000">
            <w:pPr>
              <w:spacing w:before="0"/>
              <w:rPr>
                <w:color w:val="000000"/>
                <w:sz w:val="18"/>
                <w:szCs w:val="18"/>
              </w:rPr>
            </w:pPr>
            <w:r>
              <w:rPr>
                <w:color w:val="000000"/>
                <w:sz w:val="18"/>
                <w:szCs w:val="16"/>
              </w:rPr>
              <w:t>1.9K 2.4:1</w:t>
            </w:r>
          </w:p>
        </w:tc>
        <w:tc>
          <w:tcPr>
            <w:tcW w:w="2088" w:type="dxa"/>
            <w:tcBorders>
              <w:top w:val="nil"/>
              <w:left w:val="nil"/>
              <w:bottom w:val="single" w:sz="4" w:space="0" w:color="auto"/>
              <w:right w:val="nil"/>
            </w:tcBorders>
            <w:noWrap/>
            <w:vAlign w:val="center"/>
          </w:tcPr>
          <w:p w14:paraId="5E412BE9" w14:textId="77777777" w:rsidR="00C1414D" w:rsidRDefault="00000000">
            <w:pPr>
              <w:spacing w:before="0"/>
              <w:jc w:val="center"/>
              <w:rPr>
                <w:color w:val="000000"/>
                <w:sz w:val="18"/>
                <w:szCs w:val="18"/>
              </w:rPr>
            </w:pPr>
            <w:r>
              <w:rPr>
                <w:rFonts w:hint="eastAsia"/>
                <w:color w:val="000000"/>
                <w:sz w:val="18"/>
                <w:szCs w:val="16"/>
              </w:rPr>
              <w:t>1920x800</w:t>
            </w:r>
          </w:p>
        </w:tc>
        <w:tc>
          <w:tcPr>
            <w:tcW w:w="1280" w:type="dxa"/>
            <w:tcBorders>
              <w:top w:val="nil"/>
              <w:left w:val="nil"/>
              <w:bottom w:val="single" w:sz="4" w:space="0" w:color="auto"/>
              <w:right w:val="nil"/>
            </w:tcBorders>
            <w:noWrap/>
            <w:vAlign w:val="center"/>
          </w:tcPr>
          <w:p w14:paraId="053E81E9" w14:textId="77777777" w:rsidR="00C1414D" w:rsidRDefault="00000000">
            <w:pPr>
              <w:spacing w:before="0"/>
              <w:jc w:val="center"/>
              <w:rPr>
                <w:color w:val="000000"/>
                <w:sz w:val="18"/>
                <w:szCs w:val="18"/>
              </w:rPr>
            </w:pPr>
            <w:r>
              <w:rPr>
                <w:rFonts w:hint="eastAsia"/>
                <w:color w:val="000000"/>
                <w:sz w:val="18"/>
                <w:szCs w:val="18"/>
              </w:rPr>
              <w:t>290</w:t>
            </w:r>
          </w:p>
        </w:tc>
        <w:tc>
          <w:tcPr>
            <w:tcW w:w="1280" w:type="dxa"/>
            <w:tcBorders>
              <w:top w:val="nil"/>
              <w:left w:val="nil"/>
              <w:bottom w:val="single" w:sz="4" w:space="0" w:color="auto"/>
              <w:right w:val="nil"/>
            </w:tcBorders>
            <w:noWrap/>
            <w:vAlign w:val="center"/>
          </w:tcPr>
          <w:p w14:paraId="4A0A6936" w14:textId="77777777" w:rsidR="00C1414D" w:rsidRDefault="00000000">
            <w:pPr>
              <w:spacing w:before="0"/>
              <w:jc w:val="center"/>
              <w:rPr>
                <w:color w:val="000000"/>
                <w:sz w:val="18"/>
                <w:szCs w:val="18"/>
              </w:rPr>
            </w:pPr>
            <w:r>
              <w:rPr>
                <w:rFonts w:hint="eastAsia"/>
                <w:color w:val="000000"/>
                <w:sz w:val="18"/>
                <w:szCs w:val="18"/>
              </w:rPr>
              <w:t>ProRes/RAW</w:t>
            </w:r>
          </w:p>
        </w:tc>
      </w:tr>
    </w:tbl>
    <w:bookmarkEnd w:id="1156"/>
    <w:p w14:paraId="38593F59" w14:textId="77777777" w:rsidR="00C1414D" w:rsidRDefault="00000000">
      <w:pPr>
        <w:ind w:left="716" w:hanging="716"/>
        <w:rPr>
          <w:szCs w:val="20"/>
          <w:shd w:val="pct10" w:color="auto" w:fill="FFFFFF"/>
        </w:rPr>
      </w:pPr>
      <w:r>
        <w:rPr>
          <w:rFonts w:hint="eastAsia"/>
          <w:b/>
          <w:color w:val="FFFF00"/>
          <w:highlight w:val="black"/>
          <w:shd w:val="pct10" w:color="auto" w:fill="FFFFFF"/>
        </w:rPr>
        <w:t>提示</w:t>
      </w:r>
      <w:r>
        <w:rPr>
          <w:rFonts w:hint="eastAsia"/>
          <w:b/>
          <w:color w:val="FFFF00"/>
        </w:rPr>
        <w:t xml:space="preserve">    </w:t>
      </w:r>
      <w:r>
        <w:rPr>
          <w:rFonts w:hint="eastAsia"/>
          <w:shd w:val="pct10" w:color="auto" w:fill="FFFFFF"/>
        </w:rPr>
        <w:t>超采样带来的好处：更高的清晰度和更低的噪点，同时维持最大宽容度</w:t>
      </w:r>
      <w:r>
        <w:rPr>
          <w:rFonts w:hint="eastAsia"/>
          <w:szCs w:val="20"/>
          <w:shd w:val="pct10" w:color="auto" w:fill="FFFFFF"/>
        </w:rPr>
        <w:t>。</w:t>
      </w:r>
    </w:p>
    <w:p w14:paraId="52DFFABE" w14:textId="77777777" w:rsidR="00C1414D" w:rsidRDefault="00000000">
      <w:pPr>
        <w:rPr>
          <w:szCs w:val="22"/>
          <w:shd w:val="pct10" w:color="auto" w:fill="FFFFFF"/>
        </w:rPr>
      </w:pPr>
      <w:r>
        <w:rPr>
          <w:rFonts w:hint="eastAsia"/>
          <w:b/>
          <w:color w:val="FFFF00"/>
          <w:highlight w:val="black"/>
          <w:shd w:val="pct10" w:color="auto" w:fill="FFFFFF"/>
        </w:rPr>
        <w:lastRenderedPageBreak/>
        <w:t>提示</w:t>
      </w:r>
      <w:r>
        <w:rPr>
          <w:rFonts w:hint="eastAsia"/>
        </w:rPr>
        <w:t xml:space="preserve">    </w:t>
      </w:r>
      <w:r>
        <w:rPr>
          <w:rFonts w:hint="eastAsia"/>
          <w:shd w:val="pct10" w:color="auto" w:fill="FFFFFF"/>
        </w:rPr>
        <w:t>通过自定义帧率，</w:t>
      </w:r>
      <w:r>
        <w:rPr>
          <w:rFonts w:hint="eastAsia"/>
          <w:szCs w:val="22"/>
          <w:shd w:val="pct10" w:color="auto" w:fill="FFFFFF"/>
        </w:rPr>
        <w:t>可以自行设置到最低</w:t>
      </w:r>
      <w:r>
        <w:rPr>
          <w:szCs w:val="22"/>
          <w:shd w:val="pct10" w:color="auto" w:fill="FFFFFF"/>
        </w:rPr>
        <w:t>0.2</w:t>
      </w:r>
      <w:r>
        <w:rPr>
          <w:rFonts w:hint="eastAsia"/>
          <w:szCs w:val="22"/>
          <w:shd w:val="pct10" w:color="auto" w:fill="FFFFFF"/>
        </w:rPr>
        <w:t>fps~最高帧率之间的任意帧率，精度为0.001fps。</w:t>
      </w:r>
    </w:p>
    <w:p w14:paraId="75A33AD0" w14:textId="77777777" w:rsidR="00C1414D" w:rsidRDefault="00C1414D">
      <w:pPr>
        <w:pStyle w:val="ListParagraph"/>
        <w:spacing w:after="0"/>
        <w:ind w:firstLine="400"/>
        <w:rPr>
          <w:rFonts w:cs="Times New Roman"/>
          <w:color w:val="auto"/>
          <w:shd w:val="pct10" w:color="auto" w:fill="FFFFFF"/>
        </w:rPr>
        <w:sectPr w:rsidR="00C1414D">
          <w:pgSz w:w="11900" w:h="16840"/>
          <w:pgMar w:top="1985" w:right="720" w:bottom="907" w:left="720" w:header="720" w:footer="907" w:gutter="0"/>
          <w:cols w:space="720"/>
          <w:docGrid w:linePitch="360"/>
        </w:sectPr>
      </w:pPr>
    </w:p>
    <w:p w14:paraId="12143E11" w14:textId="77777777" w:rsidR="00C1414D" w:rsidRDefault="00000000">
      <w:pPr>
        <w:pStyle w:val="Heading2"/>
      </w:pPr>
      <w:bookmarkStart w:id="1157" w:name="_5.2_接口定义"/>
      <w:bookmarkStart w:id="1158" w:name="_4.2_端口定义"/>
      <w:bookmarkStart w:id="1159" w:name="_4.2_自动对白和白平衡"/>
      <w:bookmarkStart w:id="1160" w:name="_10._升级系统时，插入带有固件文件的U盘之后，仍然无法更新_1"/>
      <w:bookmarkStart w:id="1161" w:name="_4.__素材和后期"/>
      <w:bookmarkStart w:id="1162" w:name="_4.1_KR的升格和降格（快动作和慢动作）"/>
      <w:bookmarkStart w:id="1163" w:name="_4.3_KineStation_转码软件"/>
      <w:bookmarkStart w:id="1164" w:name="_10._升级系统时，插入带有固件文件的U盘之后，仍然无法更新"/>
      <w:bookmarkStart w:id="1165" w:name="_3.1.1_声音的记录"/>
      <w:bookmarkStart w:id="1166" w:name="_13._掉电素材如何恢复"/>
      <w:bookmarkStart w:id="1167" w:name="_4.1_素材文件夹"/>
      <w:bookmarkStart w:id="1168" w:name="_Toc382208855"/>
      <w:bookmarkStart w:id="1169" w:name="_Toc185523876"/>
      <w:bookmarkStart w:id="1170" w:name="_Toc150181766"/>
      <w:bookmarkStart w:id="1171" w:name="_Toc1875063960"/>
      <w:bookmarkEnd w:id="1076"/>
      <w:bookmarkEnd w:id="1157"/>
      <w:bookmarkEnd w:id="1158"/>
      <w:bookmarkEnd w:id="1159"/>
      <w:bookmarkEnd w:id="1160"/>
      <w:bookmarkEnd w:id="1161"/>
      <w:bookmarkEnd w:id="1162"/>
      <w:bookmarkEnd w:id="1163"/>
      <w:bookmarkEnd w:id="1164"/>
      <w:bookmarkEnd w:id="1165"/>
      <w:bookmarkEnd w:id="1166"/>
      <w:bookmarkEnd w:id="1167"/>
      <w:r>
        <w:rPr>
          <w:rFonts w:hint="eastAsia"/>
        </w:rPr>
        <w:lastRenderedPageBreak/>
        <w:t>4</w:t>
      </w:r>
      <w:r>
        <w:t>.2</w:t>
      </w:r>
      <w:r>
        <w:rPr>
          <w:rFonts w:hint="eastAsia"/>
        </w:rPr>
        <w:t xml:space="preserve"> 端口定义</w:t>
      </w:r>
      <w:bookmarkEnd w:id="1168"/>
      <w:bookmarkEnd w:id="1169"/>
      <w:bookmarkEnd w:id="1170"/>
      <w:bookmarkEnd w:id="1171"/>
    </w:p>
    <w:p w14:paraId="2D9DD96F" w14:textId="77777777" w:rsidR="00C1414D" w:rsidRDefault="00000000">
      <w:r>
        <w:rPr>
          <w:rFonts w:hint="eastAsia"/>
        </w:rPr>
        <w:t xml:space="preserve">MAVO Edge </w:t>
      </w:r>
      <w:r>
        <w:t>6</w:t>
      </w:r>
      <w:r>
        <w:rPr>
          <w:rFonts w:hint="eastAsia"/>
        </w:rPr>
        <w:t>K具有众多端口，其中</w:t>
      </w:r>
      <w:r>
        <w:t>包括</w:t>
      </w:r>
      <w:r>
        <w:rPr>
          <w:rFonts w:hint="eastAsia"/>
        </w:rPr>
        <w:t>：</w:t>
      </w:r>
    </w:p>
    <w:p w14:paraId="1BAB4733" w14:textId="77777777" w:rsidR="00C1414D" w:rsidRDefault="00000000">
      <w:pPr>
        <w:pStyle w:val="ListParagraph"/>
        <w:numPr>
          <w:ilvl w:val="0"/>
          <w:numId w:val="52"/>
        </w:numPr>
        <w:ind w:firstLineChars="0"/>
      </w:pPr>
      <w:r>
        <w:rPr>
          <w:b/>
        </w:rPr>
        <w:t>通用端口：</w:t>
      </w:r>
      <w:r>
        <w:t>监看输出端口（SDI）、</w:t>
      </w:r>
      <w:r>
        <w:rPr>
          <w:rFonts w:hint="eastAsia"/>
        </w:rPr>
        <w:t>幻象</w:t>
      </w:r>
      <w:r>
        <w:t>48V输入（标准卡侬口）、</w:t>
      </w:r>
      <w:r>
        <w:rPr>
          <w:rFonts w:hint="eastAsia"/>
        </w:rPr>
        <w:t>音频输入端口（</w:t>
      </w:r>
      <w:r>
        <w:t>3.5mm立体声 MIC</w:t>
      </w:r>
      <w:r>
        <w:rPr>
          <w:rFonts w:hint="eastAsia"/>
        </w:rPr>
        <w:t>）</w:t>
      </w:r>
      <w:r>
        <w:t>、音频输出端口（3.5mm立体声耳机）、USB-C端口、电源输出端口（B型口）、ETHERNET网口（</w:t>
      </w:r>
      <w:r>
        <w:rPr>
          <w:rFonts w:hint="eastAsia"/>
        </w:rPr>
        <w:t>RJ45</w:t>
      </w:r>
      <w:r>
        <w:t>）。</w:t>
      </w:r>
    </w:p>
    <w:p w14:paraId="14D73B22" w14:textId="77777777" w:rsidR="00C1414D" w:rsidRDefault="00000000">
      <w:pPr>
        <w:pStyle w:val="ListParagraph"/>
        <w:numPr>
          <w:ilvl w:val="0"/>
          <w:numId w:val="52"/>
        </w:numPr>
        <w:ind w:firstLineChars="0"/>
      </w:pPr>
      <w:r>
        <w:rPr>
          <w:b/>
          <w:noProof/>
        </w:rPr>
        <mc:AlternateContent>
          <mc:Choice Requires="wps">
            <w:drawing>
              <wp:anchor distT="0" distB="0" distL="114300" distR="114300" simplePos="0" relativeHeight="251660288" behindDoc="0" locked="0" layoutInCell="1" allowOverlap="1" wp14:anchorId="54F88860" wp14:editId="5D94B86B">
                <wp:simplePos x="0" y="0"/>
                <wp:positionH relativeFrom="column">
                  <wp:posOffset>4203065</wp:posOffset>
                </wp:positionH>
                <wp:positionV relativeFrom="paragraph">
                  <wp:posOffset>873125</wp:posOffset>
                </wp:positionV>
                <wp:extent cx="2149475" cy="2339975"/>
                <wp:effectExtent l="0" t="0" r="0" b="3175"/>
                <wp:wrapSquare wrapText="bothSides"/>
                <wp:docPr id="99" name="Text Box 99"/>
                <wp:cNvGraphicFramePr/>
                <a:graphic xmlns:a="http://schemas.openxmlformats.org/drawingml/2006/main">
                  <a:graphicData uri="http://schemas.microsoft.com/office/word/2010/wordprocessingShape">
                    <wps:wsp>
                      <wps:cNvSpPr txBox="1"/>
                      <wps:spPr>
                        <a:xfrm>
                          <a:off x="0" y="0"/>
                          <a:ext cx="2149475" cy="23399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8993E9" w14:textId="77777777" w:rsidR="00C1414D" w:rsidRDefault="00000000">
                            <w:pPr>
                              <w:jc w:val="center"/>
                            </w:pPr>
                            <w:r>
                              <w:rPr>
                                <w:noProof/>
                              </w:rPr>
                              <w:drawing>
                                <wp:inline distT="0" distB="0" distL="0" distR="0" wp14:anchorId="4225D052" wp14:editId="3FB59F53">
                                  <wp:extent cx="973455" cy="973455"/>
                                  <wp:effectExtent l="0" t="0" r="0" b="0"/>
                                  <wp:docPr id="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973603" cy="973603"/>
                                          </a:xfrm>
                                          <a:prstGeom prst="rect">
                                            <a:avLst/>
                                          </a:prstGeom>
                                        </pic:spPr>
                                      </pic:pic>
                                    </a:graphicData>
                                  </a:graphic>
                                </wp:inline>
                              </w:drawing>
                            </w:r>
                          </w:p>
                          <w:p w14:paraId="01FC2E56" w14:textId="77777777" w:rsidR="00C1414D" w:rsidRDefault="00C1414D"/>
                          <w:tbl>
                            <w:tblPr>
                              <w:tblW w:w="3260" w:type="dxa"/>
                              <w:jc w:val="center"/>
                              <w:tblLook w:val="04A0" w:firstRow="1" w:lastRow="0" w:firstColumn="1" w:lastColumn="0" w:noHBand="0" w:noVBand="1"/>
                            </w:tblPr>
                            <w:tblGrid>
                              <w:gridCol w:w="640"/>
                              <w:gridCol w:w="2620"/>
                            </w:tblGrid>
                            <w:tr w:rsidR="00C1414D" w14:paraId="069AF3BC" w14:textId="77777777">
                              <w:trPr>
                                <w:trHeight w:val="380"/>
                                <w:jc w:val="center"/>
                              </w:trPr>
                              <w:tc>
                                <w:tcPr>
                                  <w:tcW w:w="640" w:type="dxa"/>
                                  <w:tcBorders>
                                    <w:top w:val="nil"/>
                                    <w:left w:val="nil"/>
                                    <w:bottom w:val="single" w:sz="8" w:space="0" w:color="auto"/>
                                    <w:right w:val="single" w:sz="4" w:space="0" w:color="auto"/>
                                  </w:tcBorders>
                                  <w:vAlign w:val="center"/>
                                </w:tcPr>
                                <w:p w14:paraId="428A40CE" w14:textId="77777777" w:rsidR="00C1414D" w:rsidRDefault="00000000">
                                  <w:pPr>
                                    <w:jc w:val="center"/>
                                    <w:rPr>
                                      <w:sz w:val="18"/>
                                    </w:rPr>
                                  </w:pPr>
                                  <w:r>
                                    <w:rPr>
                                      <w:rFonts w:hint="eastAsia"/>
                                      <w:sz w:val="18"/>
                                    </w:rPr>
                                    <w:t>#</w:t>
                                  </w:r>
                                </w:p>
                              </w:tc>
                              <w:tc>
                                <w:tcPr>
                                  <w:tcW w:w="2620" w:type="dxa"/>
                                  <w:tcBorders>
                                    <w:top w:val="nil"/>
                                    <w:left w:val="nil"/>
                                    <w:bottom w:val="single" w:sz="8" w:space="0" w:color="auto"/>
                                    <w:right w:val="nil"/>
                                  </w:tcBorders>
                                  <w:vAlign w:val="center"/>
                                </w:tcPr>
                                <w:p w14:paraId="4CE4F515" w14:textId="77777777" w:rsidR="00C1414D" w:rsidRDefault="00000000">
                                  <w:pPr>
                                    <w:rPr>
                                      <w:sz w:val="18"/>
                                    </w:rPr>
                                  </w:pPr>
                                  <w:r>
                                    <w:rPr>
                                      <w:rFonts w:hint="eastAsia"/>
                                      <w:sz w:val="18"/>
                                    </w:rPr>
                                    <w:t>管脚电气特性</w:t>
                                  </w:r>
                                </w:p>
                              </w:tc>
                            </w:tr>
                            <w:tr w:rsidR="00C1414D" w14:paraId="61CCBB79" w14:textId="77777777">
                              <w:trPr>
                                <w:trHeight w:val="360"/>
                                <w:jc w:val="center"/>
                              </w:trPr>
                              <w:tc>
                                <w:tcPr>
                                  <w:tcW w:w="640" w:type="dxa"/>
                                  <w:tcBorders>
                                    <w:top w:val="nil"/>
                                    <w:left w:val="nil"/>
                                    <w:bottom w:val="nil"/>
                                    <w:right w:val="single" w:sz="4" w:space="0" w:color="auto"/>
                                  </w:tcBorders>
                                  <w:vAlign w:val="center"/>
                                </w:tcPr>
                                <w:p w14:paraId="01852341" w14:textId="77777777" w:rsidR="00C1414D" w:rsidRDefault="00000000">
                                  <w:pPr>
                                    <w:jc w:val="center"/>
                                    <w:rPr>
                                      <w:sz w:val="18"/>
                                    </w:rPr>
                                  </w:pPr>
                                  <w:r>
                                    <w:rPr>
                                      <w:rFonts w:hint="eastAsia"/>
                                      <w:sz w:val="18"/>
                                    </w:rPr>
                                    <w:t>1</w:t>
                                  </w:r>
                                </w:p>
                              </w:tc>
                              <w:tc>
                                <w:tcPr>
                                  <w:tcW w:w="2620" w:type="dxa"/>
                                  <w:tcBorders>
                                    <w:top w:val="nil"/>
                                    <w:left w:val="nil"/>
                                    <w:bottom w:val="nil"/>
                                    <w:right w:val="nil"/>
                                  </w:tcBorders>
                                  <w:noWrap/>
                                  <w:vAlign w:val="center"/>
                                </w:tcPr>
                                <w:p w14:paraId="6BA631AD" w14:textId="77777777" w:rsidR="00C1414D" w:rsidRDefault="00000000">
                                  <w:pPr>
                                    <w:rPr>
                                      <w:sz w:val="18"/>
                                    </w:rPr>
                                  </w:pPr>
                                  <w:r>
                                    <w:rPr>
                                      <w:rFonts w:hint="eastAsia"/>
                                      <w:sz w:val="18"/>
                                    </w:rPr>
                                    <w:t>VDD，正极</w:t>
                                  </w:r>
                                </w:p>
                              </w:tc>
                            </w:tr>
                            <w:tr w:rsidR="00C1414D" w14:paraId="3A43ACDF" w14:textId="77777777">
                              <w:trPr>
                                <w:trHeight w:val="360"/>
                                <w:jc w:val="center"/>
                              </w:trPr>
                              <w:tc>
                                <w:tcPr>
                                  <w:tcW w:w="640" w:type="dxa"/>
                                  <w:tcBorders>
                                    <w:top w:val="nil"/>
                                    <w:left w:val="nil"/>
                                    <w:bottom w:val="nil"/>
                                    <w:right w:val="single" w:sz="4" w:space="0" w:color="auto"/>
                                  </w:tcBorders>
                                  <w:shd w:val="clear" w:color="000000" w:fill="F2F2F2"/>
                                  <w:vAlign w:val="center"/>
                                </w:tcPr>
                                <w:p w14:paraId="0640FF7B" w14:textId="77777777" w:rsidR="00C1414D" w:rsidRDefault="00000000">
                                  <w:pPr>
                                    <w:jc w:val="center"/>
                                    <w:rPr>
                                      <w:sz w:val="18"/>
                                    </w:rPr>
                                  </w:pPr>
                                  <w:r>
                                    <w:rPr>
                                      <w:rFonts w:hint="eastAsia"/>
                                      <w:sz w:val="18"/>
                                    </w:rPr>
                                    <w:t>2</w:t>
                                  </w:r>
                                </w:p>
                              </w:tc>
                              <w:tc>
                                <w:tcPr>
                                  <w:tcW w:w="2620" w:type="dxa"/>
                                  <w:tcBorders>
                                    <w:top w:val="nil"/>
                                    <w:left w:val="nil"/>
                                    <w:bottom w:val="nil"/>
                                    <w:right w:val="nil"/>
                                  </w:tcBorders>
                                  <w:shd w:val="clear" w:color="000000" w:fill="F2F2F2"/>
                                  <w:vAlign w:val="center"/>
                                </w:tcPr>
                                <w:p w14:paraId="0695C217" w14:textId="77777777" w:rsidR="00C1414D" w:rsidRDefault="00000000">
                                  <w:pPr>
                                    <w:rPr>
                                      <w:sz w:val="18"/>
                                    </w:rPr>
                                  </w:pPr>
                                  <w:r>
                                    <w:rPr>
                                      <w:rFonts w:hint="eastAsia"/>
                                      <w:sz w:val="18"/>
                                    </w:rPr>
                                    <w:t>GND，地信号</w:t>
                                  </w:r>
                                </w:p>
                              </w:tc>
                            </w:tr>
                          </w:tbl>
                          <w:p w14:paraId="514BA98C" w14:textId="77777777" w:rsidR="00C1414D" w:rsidRDefault="00C1414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4F88860" id="_x0000_t202" coordsize="21600,21600" o:spt="202" path="m,l,21600r21600,l21600,xe">
                <v:stroke joinstyle="miter"/>
                <v:path gradientshapeok="t" o:connecttype="rect"/>
              </v:shapetype>
              <v:shape id="Text Box 99" o:spid="_x0000_s1081" type="#_x0000_t202" style="position:absolute;left:0;text-align:left;margin-left:330.95pt;margin-top:68.75pt;width:169.25pt;height:184.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" filled="f" stroked="f">
                <v:textbox>
                  <w:txbxContent>
                    <w:p w14:paraId="5D8993E9" w14:textId="77777777" w:rsidR="00C1414D" w:rsidRDefault="00000000">
                      <w:pPr>
                        <w:jc w:val="center"/>
                      </w:pPr>
                      <w:r>
                        <w:rPr>
                          <w:noProof/>
                        </w:rPr>
                        <w:drawing>
                          <wp:inline distT="0" distB="0" distL="0" distR="0" wp14:anchorId="4225D052" wp14:editId="3FB59F53">
                            <wp:extent cx="973455" cy="973455"/>
                            <wp:effectExtent l="0" t="0" r="0" b="0"/>
                            <wp:docPr id="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973603" cy="973603"/>
                                    </a:xfrm>
                                    <a:prstGeom prst="rect">
                                      <a:avLst/>
                                    </a:prstGeom>
                                  </pic:spPr>
                                </pic:pic>
                              </a:graphicData>
                            </a:graphic>
                          </wp:inline>
                        </w:drawing>
                      </w:r>
                    </w:p>
                    <w:p w14:paraId="01FC2E56" w14:textId="77777777" w:rsidR="00C1414D" w:rsidRDefault="00C1414D"/>
                    <w:tbl>
                      <w:tblPr>
                        <w:tblW w:w="3260" w:type="dxa"/>
                        <w:jc w:val="center"/>
                        <w:tblLook w:val="04A0" w:firstRow="1" w:lastRow="0" w:firstColumn="1" w:lastColumn="0" w:noHBand="0" w:noVBand="1"/>
                      </w:tblPr>
                      <w:tblGrid>
                        <w:gridCol w:w="640"/>
                        <w:gridCol w:w="2620"/>
                      </w:tblGrid>
                      <w:tr w:rsidR="00C1414D" w14:paraId="069AF3BC" w14:textId="77777777">
                        <w:trPr>
                          <w:trHeight w:val="380"/>
                          <w:jc w:val="center"/>
                        </w:trPr>
                        <w:tc>
                          <w:tcPr>
                            <w:tcW w:w="640" w:type="dxa"/>
                            <w:tcBorders>
                              <w:top w:val="nil"/>
                              <w:left w:val="nil"/>
                              <w:bottom w:val="single" w:sz="8" w:space="0" w:color="auto"/>
                              <w:right w:val="single" w:sz="4" w:space="0" w:color="auto"/>
                            </w:tcBorders>
                            <w:vAlign w:val="center"/>
                          </w:tcPr>
                          <w:p w14:paraId="428A40CE" w14:textId="77777777" w:rsidR="00C1414D" w:rsidRDefault="00000000">
                            <w:pPr>
                              <w:jc w:val="center"/>
                              <w:rPr>
                                <w:sz w:val="18"/>
                              </w:rPr>
                            </w:pPr>
                            <w:r>
                              <w:rPr>
                                <w:rFonts w:hint="eastAsia"/>
                                <w:sz w:val="18"/>
                              </w:rPr>
                              <w:t>#</w:t>
                            </w:r>
                          </w:p>
                        </w:tc>
                        <w:tc>
                          <w:tcPr>
                            <w:tcW w:w="2620" w:type="dxa"/>
                            <w:tcBorders>
                              <w:top w:val="nil"/>
                              <w:left w:val="nil"/>
                              <w:bottom w:val="single" w:sz="8" w:space="0" w:color="auto"/>
                              <w:right w:val="nil"/>
                            </w:tcBorders>
                            <w:vAlign w:val="center"/>
                          </w:tcPr>
                          <w:p w14:paraId="4CE4F515" w14:textId="77777777" w:rsidR="00C1414D" w:rsidRDefault="00000000">
                            <w:pPr>
                              <w:rPr>
                                <w:sz w:val="18"/>
                              </w:rPr>
                            </w:pPr>
                            <w:r>
                              <w:rPr>
                                <w:rFonts w:hint="eastAsia"/>
                                <w:sz w:val="18"/>
                              </w:rPr>
                              <w:t>管脚电气特性</w:t>
                            </w:r>
                          </w:p>
                        </w:tc>
                      </w:tr>
                      <w:tr w:rsidR="00C1414D" w14:paraId="61CCBB79" w14:textId="77777777">
                        <w:trPr>
                          <w:trHeight w:val="360"/>
                          <w:jc w:val="center"/>
                        </w:trPr>
                        <w:tc>
                          <w:tcPr>
                            <w:tcW w:w="640" w:type="dxa"/>
                            <w:tcBorders>
                              <w:top w:val="nil"/>
                              <w:left w:val="nil"/>
                              <w:bottom w:val="nil"/>
                              <w:right w:val="single" w:sz="4" w:space="0" w:color="auto"/>
                            </w:tcBorders>
                            <w:vAlign w:val="center"/>
                          </w:tcPr>
                          <w:p w14:paraId="01852341" w14:textId="77777777" w:rsidR="00C1414D" w:rsidRDefault="00000000">
                            <w:pPr>
                              <w:jc w:val="center"/>
                              <w:rPr>
                                <w:sz w:val="18"/>
                              </w:rPr>
                            </w:pPr>
                            <w:r>
                              <w:rPr>
                                <w:rFonts w:hint="eastAsia"/>
                                <w:sz w:val="18"/>
                              </w:rPr>
                              <w:t>1</w:t>
                            </w:r>
                          </w:p>
                        </w:tc>
                        <w:tc>
                          <w:tcPr>
                            <w:tcW w:w="2620" w:type="dxa"/>
                            <w:tcBorders>
                              <w:top w:val="nil"/>
                              <w:left w:val="nil"/>
                              <w:bottom w:val="nil"/>
                              <w:right w:val="nil"/>
                            </w:tcBorders>
                            <w:noWrap/>
                            <w:vAlign w:val="center"/>
                          </w:tcPr>
                          <w:p w14:paraId="6BA631AD" w14:textId="77777777" w:rsidR="00C1414D" w:rsidRDefault="00000000">
                            <w:pPr>
                              <w:rPr>
                                <w:sz w:val="18"/>
                              </w:rPr>
                            </w:pPr>
                            <w:r>
                              <w:rPr>
                                <w:rFonts w:hint="eastAsia"/>
                                <w:sz w:val="18"/>
                              </w:rPr>
                              <w:t>VDD，正极</w:t>
                            </w:r>
                          </w:p>
                        </w:tc>
                      </w:tr>
                      <w:tr w:rsidR="00C1414D" w14:paraId="3A43ACDF" w14:textId="77777777">
                        <w:trPr>
                          <w:trHeight w:val="360"/>
                          <w:jc w:val="center"/>
                        </w:trPr>
                        <w:tc>
                          <w:tcPr>
                            <w:tcW w:w="640" w:type="dxa"/>
                            <w:tcBorders>
                              <w:top w:val="nil"/>
                              <w:left w:val="nil"/>
                              <w:bottom w:val="nil"/>
                              <w:right w:val="single" w:sz="4" w:space="0" w:color="auto"/>
                            </w:tcBorders>
                            <w:shd w:val="clear" w:color="000000" w:fill="F2F2F2"/>
                            <w:vAlign w:val="center"/>
                          </w:tcPr>
                          <w:p w14:paraId="0640FF7B" w14:textId="77777777" w:rsidR="00C1414D" w:rsidRDefault="00000000">
                            <w:pPr>
                              <w:jc w:val="center"/>
                              <w:rPr>
                                <w:sz w:val="18"/>
                              </w:rPr>
                            </w:pPr>
                            <w:r>
                              <w:rPr>
                                <w:rFonts w:hint="eastAsia"/>
                                <w:sz w:val="18"/>
                              </w:rPr>
                              <w:t>2</w:t>
                            </w:r>
                          </w:p>
                        </w:tc>
                        <w:tc>
                          <w:tcPr>
                            <w:tcW w:w="2620" w:type="dxa"/>
                            <w:tcBorders>
                              <w:top w:val="nil"/>
                              <w:left w:val="nil"/>
                              <w:bottom w:val="nil"/>
                              <w:right w:val="nil"/>
                            </w:tcBorders>
                            <w:shd w:val="clear" w:color="000000" w:fill="F2F2F2"/>
                            <w:vAlign w:val="center"/>
                          </w:tcPr>
                          <w:p w14:paraId="0695C217" w14:textId="77777777" w:rsidR="00C1414D" w:rsidRDefault="00000000">
                            <w:pPr>
                              <w:rPr>
                                <w:sz w:val="18"/>
                              </w:rPr>
                            </w:pPr>
                            <w:r>
                              <w:rPr>
                                <w:rFonts w:hint="eastAsia"/>
                                <w:sz w:val="18"/>
                              </w:rPr>
                              <w:t>GND，地信号</w:t>
                            </w:r>
                          </w:p>
                        </w:tc>
                      </w:tr>
                    </w:tbl>
                    <w:p w14:paraId="514BA98C" w14:textId="77777777" w:rsidR="00C1414D" w:rsidRDefault="00C1414D"/>
                  </w:txbxContent>
                </v:textbox>
                <w10:wrap type="square"/>
              </v:shape>
            </w:pict>
          </mc:Fallback>
        </mc:AlternateContent>
      </w:r>
      <w:r>
        <w:rPr>
          <w:b/>
        </w:rPr>
        <w:t>专用端口：</w:t>
      </w:r>
      <w:r>
        <w:rPr>
          <w:rFonts w:hint="eastAsia"/>
        </w:rPr>
        <w:t>电源输入端口（</w:t>
      </w:r>
      <w:r>
        <w:t>DC IN）、</w:t>
      </w:r>
      <w:r>
        <w:rPr>
          <w:rFonts w:hint="eastAsia"/>
        </w:rPr>
        <w:t>LENS口</w:t>
      </w:r>
      <w:r>
        <w:t>（LENS）、</w:t>
      </w:r>
      <w:r>
        <w:rPr>
          <w:rFonts w:hint="eastAsia"/>
        </w:rPr>
        <w:t>同步端口（</w:t>
      </w:r>
      <w:r>
        <w:t>SYNC）、</w:t>
      </w:r>
      <w:r>
        <w:rPr>
          <w:rFonts w:hint="eastAsia"/>
        </w:rPr>
        <w:t>时码输入输出端口（</w:t>
      </w:r>
      <w:r>
        <w:t>TC）、监看输出端口（Video）、高速扩展数据端口（EXT1&amp;EXT2）、底部UPS电源端口（EXT3）、</w:t>
      </w:r>
      <w:r>
        <w:rPr>
          <w:rFonts w:hint="eastAsia"/>
        </w:rPr>
        <w:t>触发录制</w:t>
      </w:r>
      <w:r>
        <w:t>端口（RS）。</w:t>
      </w:r>
    </w:p>
    <w:p w14:paraId="5EB44516" w14:textId="77777777" w:rsidR="00C1414D" w:rsidRDefault="00000000">
      <w:pPr>
        <w:pStyle w:val="Heading3"/>
      </w:pPr>
      <w:bookmarkStart w:id="1172" w:name="_Toc477851603"/>
      <w:bookmarkStart w:id="1173" w:name="_Toc660637808"/>
      <w:bookmarkStart w:id="1174" w:name="_Toc2024939642"/>
      <w:bookmarkStart w:id="1175" w:name="_Toc185523877"/>
      <w:bookmarkStart w:id="1176" w:name="_Toc150181767"/>
      <w:r>
        <w:rPr>
          <w:rFonts w:hint="eastAsia"/>
        </w:rPr>
        <w:t>4</w:t>
      </w:r>
      <w:r>
        <w:t>.2.1</w:t>
      </w:r>
      <w:r>
        <w:rPr>
          <w:rFonts w:hint="eastAsia"/>
        </w:rPr>
        <w:t xml:space="preserve"> DC IN 电源输入</w:t>
      </w:r>
      <w:bookmarkEnd w:id="1172"/>
      <w:r>
        <w:rPr>
          <w:rFonts w:hint="eastAsia"/>
        </w:rPr>
        <w:t>端口</w:t>
      </w:r>
      <w:bookmarkEnd w:id="1173"/>
      <w:bookmarkEnd w:id="1174"/>
      <w:bookmarkEnd w:id="1175"/>
      <w:bookmarkEnd w:id="1176"/>
    </w:p>
    <w:p w14:paraId="44CB460B" w14:textId="77777777" w:rsidR="00C1414D" w:rsidRDefault="00000000">
      <w:pPr>
        <w:spacing w:after="120"/>
      </w:pPr>
      <w:r>
        <w:rPr>
          <w:rFonts w:hint="eastAsia"/>
        </w:rPr>
        <w:t>位于机身右后侧的</w:t>
      </w:r>
      <w:r>
        <w:t>电源输入端口</w:t>
      </w:r>
      <w:r>
        <w:rPr>
          <w:rFonts w:hint="eastAsia"/>
        </w:rPr>
        <w:t>（DC IN），其物理</w:t>
      </w:r>
      <w:r>
        <w:t>规格是</w:t>
      </w:r>
      <w:r>
        <w:rPr>
          <w:rFonts w:hint="eastAsia"/>
        </w:rPr>
        <w:t>1B2芯插座。推荐机身</w:t>
      </w:r>
      <w:r>
        <w:t>供电</w:t>
      </w:r>
      <w:r>
        <w:rPr>
          <w:rFonts w:hint="eastAsia"/>
        </w:rPr>
        <w:t>电压</w:t>
      </w:r>
      <w:r>
        <w:t>范围是</w:t>
      </w:r>
      <w:r>
        <w:rPr>
          <w:rFonts w:hint="eastAsia"/>
        </w:rPr>
        <w:t>11</w:t>
      </w:r>
      <w:r>
        <w:t>V~</w:t>
      </w:r>
      <w:r>
        <w:rPr>
          <w:rFonts w:hint="eastAsia"/>
        </w:rPr>
        <w:t>26</w:t>
      </w:r>
      <w:r>
        <w:t>V。</w:t>
      </w:r>
      <w:r>
        <w:rPr>
          <w:rFonts w:hint="eastAsia"/>
        </w:rPr>
        <w:t>为了稳定的工作，需注意：</w:t>
      </w:r>
    </w:p>
    <w:p w14:paraId="454AE0CC" w14:textId="77777777" w:rsidR="00C1414D" w:rsidRDefault="00000000">
      <w:pPr>
        <w:pStyle w:val="ListParagraph"/>
        <w:numPr>
          <w:ilvl w:val="0"/>
          <w:numId w:val="53"/>
        </w:numPr>
        <w:spacing w:before="0" w:after="120" w:line="240" w:lineRule="auto"/>
        <w:ind w:left="714" w:firstLineChars="0" w:hanging="357"/>
      </w:pPr>
      <w:r>
        <w:rPr>
          <w:rFonts w:hint="eastAsia"/>
        </w:rPr>
        <w:t>外部供电需支持峰值5A的最大电流；</w:t>
      </w:r>
    </w:p>
    <w:p w14:paraId="649ED2EA" w14:textId="77777777" w:rsidR="00C1414D" w:rsidRDefault="00000000">
      <w:pPr>
        <w:pStyle w:val="ListParagraph"/>
        <w:numPr>
          <w:ilvl w:val="0"/>
          <w:numId w:val="53"/>
        </w:numPr>
        <w:spacing w:before="0" w:after="120" w:line="240" w:lineRule="auto"/>
        <w:ind w:left="714" w:firstLineChars="0" w:hanging="357"/>
      </w:pPr>
      <w:r>
        <w:t>裸机</w:t>
      </w:r>
      <w:r>
        <w:rPr>
          <w:rFonts w:hint="eastAsia"/>
        </w:rPr>
        <w:t>典型功耗</w:t>
      </w:r>
      <w:r>
        <w:t>为</w:t>
      </w:r>
      <w:r>
        <w:rPr>
          <w:rFonts w:hint="eastAsia"/>
        </w:rPr>
        <w:t>32W；</w:t>
      </w:r>
    </w:p>
    <w:p w14:paraId="3C0E4EEC" w14:textId="77777777" w:rsidR="00C1414D" w:rsidRDefault="00000000">
      <w:pPr>
        <w:pStyle w:val="ListParagraph"/>
        <w:numPr>
          <w:ilvl w:val="0"/>
          <w:numId w:val="53"/>
        </w:numPr>
        <w:spacing w:before="0" w:after="120" w:line="240" w:lineRule="auto"/>
        <w:ind w:left="714" w:firstLineChars="0" w:hanging="357"/>
        <w:rPr>
          <w:color w:val="auto"/>
        </w:rPr>
      </w:pPr>
      <w:r>
        <w:rPr>
          <w:rFonts w:hint="eastAsia"/>
          <w:color w:val="auto"/>
        </w:rPr>
        <w:t>带5寸K</w:t>
      </w:r>
      <w:r>
        <w:rPr>
          <w:color w:val="auto"/>
        </w:rPr>
        <w:t>ineMON</w:t>
      </w:r>
      <w:r>
        <w:rPr>
          <w:rFonts w:hint="eastAsia"/>
          <w:color w:val="auto"/>
        </w:rPr>
        <w:t>监视器的</w:t>
      </w:r>
      <w:r>
        <w:rPr>
          <w:color w:val="auto"/>
        </w:rPr>
        <w:t>情况下</w:t>
      </w:r>
      <w:r>
        <w:rPr>
          <w:rFonts w:hint="eastAsia"/>
          <w:color w:val="auto"/>
        </w:rPr>
        <w:t>典型</w:t>
      </w:r>
      <w:r>
        <w:rPr>
          <w:color w:val="auto"/>
        </w:rPr>
        <w:t>功耗为</w:t>
      </w:r>
      <w:r>
        <w:rPr>
          <w:rFonts w:hint="eastAsia"/>
          <w:color w:val="auto"/>
        </w:rPr>
        <w:t>38</w:t>
      </w:r>
      <w:r>
        <w:rPr>
          <w:color w:val="auto"/>
        </w:rPr>
        <w:t>W</w:t>
      </w:r>
      <w:r>
        <w:rPr>
          <w:rFonts w:hint="eastAsia"/>
          <w:color w:val="auto"/>
        </w:rPr>
        <w:t>。</w:t>
      </w:r>
    </w:p>
    <w:p w14:paraId="0BF68D81" w14:textId="77777777" w:rsidR="00C1414D" w:rsidRDefault="00000000">
      <w:r>
        <w:t xml:space="preserve">DC IN </w:t>
      </w:r>
      <w:r>
        <w:rPr>
          <w:rFonts w:hint="eastAsia"/>
        </w:rPr>
        <w:t>逻辑定义如右图和表格所示。</w:t>
      </w:r>
    </w:p>
    <w:p w14:paraId="0C9F3235" w14:textId="77777777" w:rsidR="00C1414D" w:rsidRDefault="00000000">
      <w:pPr>
        <w:rPr>
          <w:shd w:val="pct10" w:color="auto" w:fill="FFFFFF"/>
        </w:rPr>
      </w:pPr>
      <w:r>
        <w:rPr>
          <w:rFonts w:hint="eastAsia"/>
          <w:b/>
          <w:color w:val="FFFF00"/>
          <w:highlight w:val="black"/>
          <w:shd w:val="pct10" w:color="auto" w:fill="FFFFFF"/>
        </w:rPr>
        <w:t>提示</w:t>
      </w:r>
      <w:r>
        <w:rPr>
          <w:rFonts w:hint="eastAsia"/>
        </w:rPr>
        <w:t xml:space="preserve">    </w:t>
      </w:r>
      <w:r>
        <w:rPr>
          <w:rFonts w:hint="eastAsia"/>
          <w:shd w:val="pct10" w:color="auto" w:fill="FFFFFF"/>
        </w:rPr>
        <w:t>插座上的红点标识和凹口对应的是管脚1 。</w:t>
      </w:r>
    </w:p>
    <w:p w14:paraId="5255D266" w14:textId="77777777" w:rsidR="00C1414D" w:rsidRDefault="00000000">
      <w:pPr>
        <w:pStyle w:val="Heading3"/>
      </w:pPr>
      <w:bookmarkStart w:id="1177" w:name="_Toc849184066"/>
      <w:bookmarkStart w:id="1178" w:name="_Toc150181768"/>
      <w:bookmarkStart w:id="1179" w:name="_Toc1987209085"/>
      <w:bookmarkStart w:id="1180" w:name="_Toc185523878"/>
      <w:r>
        <w:rPr>
          <w:rFonts w:hint="eastAsia"/>
        </w:rPr>
        <w:t>4</w:t>
      </w:r>
      <w:r>
        <w:t>.2.</w:t>
      </w:r>
      <w:r>
        <w:rPr>
          <w:rFonts w:hint="eastAsia"/>
        </w:rPr>
        <w:t>2</w:t>
      </w:r>
      <w:r>
        <w:t xml:space="preserve"> RS端</w:t>
      </w:r>
      <w:r>
        <w:rPr>
          <w:rFonts w:hint="eastAsia"/>
        </w:rPr>
        <w:t>口</w:t>
      </w:r>
      <w:bookmarkEnd w:id="1177"/>
      <w:bookmarkEnd w:id="1178"/>
      <w:bookmarkEnd w:id="1179"/>
      <w:bookmarkEnd w:id="1180"/>
    </w:p>
    <w:p w14:paraId="41758745" w14:textId="77777777" w:rsidR="00C1414D" w:rsidRDefault="00000000">
      <w:r>
        <w:rPr>
          <w:noProof/>
        </w:rPr>
        <mc:AlternateContent>
          <mc:Choice Requires="wps">
            <w:drawing>
              <wp:anchor distT="0" distB="0" distL="114300" distR="114300" simplePos="0" relativeHeight="251665408" behindDoc="0" locked="0" layoutInCell="1" allowOverlap="1" wp14:anchorId="2D73D024" wp14:editId="4F04C4CD">
                <wp:simplePos x="0" y="0"/>
                <wp:positionH relativeFrom="column">
                  <wp:posOffset>4148455</wp:posOffset>
                </wp:positionH>
                <wp:positionV relativeFrom="paragraph">
                  <wp:posOffset>73660</wp:posOffset>
                </wp:positionV>
                <wp:extent cx="2394585" cy="2510155"/>
                <wp:effectExtent l="0" t="0" r="0" b="4445"/>
                <wp:wrapSquare wrapText="bothSides"/>
                <wp:docPr id="288" name="Text Box 105"/>
                <wp:cNvGraphicFramePr/>
                <a:graphic xmlns:a="http://schemas.openxmlformats.org/drawingml/2006/main">
                  <a:graphicData uri="http://schemas.microsoft.com/office/word/2010/wordprocessingShape">
                    <wps:wsp>
                      <wps:cNvSpPr txBox="1"/>
                      <wps:spPr>
                        <a:xfrm>
                          <a:off x="0" y="0"/>
                          <a:ext cx="2394585" cy="25101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388B72" w14:textId="77777777" w:rsidR="00C1414D" w:rsidRDefault="00000000">
                            <w:pPr>
                              <w:jc w:val="center"/>
                            </w:pPr>
                            <w:r>
                              <w:rPr>
                                <w:noProof/>
                              </w:rPr>
                              <w:drawing>
                                <wp:inline distT="0" distB="0" distL="0" distR="0" wp14:anchorId="35ADFC35" wp14:editId="6EB15AE9">
                                  <wp:extent cx="725805" cy="725805"/>
                                  <wp:effectExtent l="0" t="0" r="0" b="0"/>
                                  <wp:docPr id="5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726015" cy="726015"/>
                                          </a:xfrm>
                                          <a:prstGeom prst="rect">
                                            <a:avLst/>
                                          </a:prstGeom>
                                        </pic:spPr>
                                      </pic:pic>
                                    </a:graphicData>
                                  </a:graphic>
                                </wp:inline>
                              </w:drawing>
                            </w:r>
                          </w:p>
                          <w:p w14:paraId="744A7A8A" w14:textId="77777777" w:rsidR="00C1414D" w:rsidRDefault="00C1414D"/>
                          <w:tbl>
                            <w:tblPr>
                              <w:tblW w:w="3121" w:type="dxa"/>
                              <w:jc w:val="center"/>
                              <w:tblLook w:val="04A0" w:firstRow="1" w:lastRow="0" w:firstColumn="1" w:lastColumn="0" w:noHBand="0" w:noVBand="1"/>
                            </w:tblPr>
                            <w:tblGrid>
                              <w:gridCol w:w="482"/>
                              <w:gridCol w:w="2639"/>
                            </w:tblGrid>
                            <w:tr w:rsidR="00C1414D" w14:paraId="4A3A8C20" w14:textId="77777777">
                              <w:trPr>
                                <w:trHeight w:val="368"/>
                                <w:jc w:val="center"/>
                              </w:trPr>
                              <w:tc>
                                <w:tcPr>
                                  <w:tcW w:w="482" w:type="dxa"/>
                                  <w:tcBorders>
                                    <w:top w:val="nil"/>
                                    <w:left w:val="nil"/>
                                    <w:bottom w:val="single" w:sz="8" w:space="0" w:color="auto"/>
                                    <w:right w:val="single" w:sz="4" w:space="0" w:color="auto"/>
                                  </w:tcBorders>
                                  <w:vAlign w:val="center"/>
                                </w:tcPr>
                                <w:p w14:paraId="684BF013" w14:textId="77777777" w:rsidR="00C1414D" w:rsidRDefault="00000000">
                                  <w:pPr>
                                    <w:jc w:val="center"/>
                                    <w:rPr>
                                      <w:b/>
                                      <w:bCs/>
                                      <w:sz w:val="18"/>
                                      <w:szCs w:val="18"/>
                                    </w:rPr>
                                  </w:pPr>
                                  <w:r>
                                    <w:rPr>
                                      <w:rFonts w:hint="eastAsia"/>
                                      <w:b/>
                                      <w:bCs/>
                                      <w:sz w:val="18"/>
                                      <w:szCs w:val="18"/>
                                    </w:rPr>
                                    <w:t>#</w:t>
                                  </w:r>
                                </w:p>
                              </w:tc>
                              <w:tc>
                                <w:tcPr>
                                  <w:tcW w:w="2639" w:type="dxa"/>
                                  <w:tcBorders>
                                    <w:top w:val="nil"/>
                                    <w:left w:val="nil"/>
                                    <w:bottom w:val="single" w:sz="8" w:space="0" w:color="auto"/>
                                    <w:right w:val="nil"/>
                                  </w:tcBorders>
                                  <w:vAlign w:val="center"/>
                                </w:tcPr>
                                <w:p w14:paraId="4445F0FA" w14:textId="77777777" w:rsidR="00C1414D" w:rsidRDefault="00000000">
                                  <w:pPr>
                                    <w:rPr>
                                      <w:bCs/>
                                      <w:sz w:val="18"/>
                                      <w:szCs w:val="18"/>
                                    </w:rPr>
                                  </w:pPr>
                                  <w:r>
                                    <w:rPr>
                                      <w:rFonts w:hint="eastAsia"/>
                                      <w:bCs/>
                                      <w:sz w:val="18"/>
                                      <w:szCs w:val="18"/>
                                    </w:rPr>
                                    <w:t>管脚电气特性</w:t>
                                  </w:r>
                                </w:p>
                              </w:tc>
                            </w:tr>
                            <w:tr w:rsidR="00C1414D" w14:paraId="6DBCB5EC" w14:textId="77777777">
                              <w:trPr>
                                <w:trHeight w:val="349"/>
                                <w:jc w:val="center"/>
                              </w:trPr>
                              <w:tc>
                                <w:tcPr>
                                  <w:tcW w:w="482" w:type="dxa"/>
                                  <w:tcBorders>
                                    <w:top w:val="nil"/>
                                    <w:left w:val="nil"/>
                                    <w:bottom w:val="nil"/>
                                    <w:right w:val="single" w:sz="4" w:space="0" w:color="auto"/>
                                  </w:tcBorders>
                                  <w:vAlign w:val="center"/>
                                </w:tcPr>
                                <w:p w14:paraId="431E7148" w14:textId="77777777" w:rsidR="00C1414D" w:rsidRDefault="00000000">
                                  <w:pPr>
                                    <w:jc w:val="center"/>
                                    <w:rPr>
                                      <w:sz w:val="18"/>
                                      <w:szCs w:val="18"/>
                                    </w:rPr>
                                  </w:pPr>
                                  <w:r>
                                    <w:rPr>
                                      <w:rFonts w:hint="eastAsia"/>
                                      <w:sz w:val="18"/>
                                      <w:szCs w:val="18"/>
                                    </w:rPr>
                                    <w:t>1</w:t>
                                  </w:r>
                                </w:p>
                              </w:tc>
                              <w:tc>
                                <w:tcPr>
                                  <w:tcW w:w="2639" w:type="dxa"/>
                                  <w:tcBorders>
                                    <w:top w:val="nil"/>
                                    <w:left w:val="nil"/>
                                    <w:bottom w:val="nil"/>
                                    <w:right w:val="nil"/>
                                  </w:tcBorders>
                                  <w:noWrap/>
                                  <w:vAlign w:val="center"/>
                                </w:tcPr>
                                <w:p w14:paraId="01EC9FD7" w14:textId="77777777" w:rsidR="00C1414D" w:rsidRDefault="00000000">
                                  <w:pPr>
                                    <w:rPr>
                                      <w:sz w:val="18"/>
                                      <w:szCs w:val="18"/>
                                    </w:rPr>
                                  </w:pPr>
                                  <w:r>
                                    <w:rPr>
                                      <w:rFonts w:hint="eastAsia"/>
                                      <w:sz w:val="18"/>
                                      <w:szCs w:val="18"/>
                                    </w:rPr>
                                    <w:t>GND，地信号</w:t>
                                  </w:r>
                                </w:p>
                              </w:tc>
                            </w:tr>
                            <w:tr w:rsidR="00C1414D" w14:paraId="0AB658E3" w14:textId="77777777">
                              <w:trPr>
                                <w:trHeight w:val="349"/>
                                <w:jc w:val="center"/>
                              </w:trPr>
                              <w:tc>
                                <w:tcPr>
                                  <w:tcW w:w="482" w:type="dxa"/>
                                  <w:tcBorders>
                                    <w:top w:val="nil"/>
                                    <w:left w:val="nil"/>
                                    <w:bottom w:val="nil"/>
                                    <w:right w:val="single" w:sz="4" w:space="0" w:color="auto"/>
                                  </w:tcBorders>
                                  <w:shd w:val="clear" w:color="000000" w:fill="F2F2F2"/>
                                  <w:vAlign w:val="center"/>
                                </w:tcPr>
                                <w:p w14:paraId="7B9C0F20" w14:textId="77777777" w:rsidR="00C1414D" w:rsidRDefault="00000000">
                                  <w:pPr>
                                    <w:jc w:val="center"/>
                                    <w:rPr>
                                      <w:sz w:val="18"/>
                                      <w:szCs w:val="18"/>
                                    </w:rPr>
                                  </w:pPr>
                                  <w:r>
                                    <w:rPr>
                                      <w:rFonts w:hint="eastAsia"/>
                                      <w:sz w:val="18"/>
                                      <w:szCs w:val="18"/>
                                    </w:rPr>
                                    <w:t>2</w:t>
                                  </w:r>
                                </w:p>
                              </w:tc>
                              <w:tc>
                                <w:tcPr>
                                  <w:tcW w:w="2639" w:type="dxa"/>
                                  <w:tcBorders>
                                    <w:top w:val="nil"/>
                                    <w:left w:val="nil"/>
                                    <w:bottom w:val="nil"/>
                                    <w:right w:val="nil"/>
                                  </w:tcBorders>
                                  <w:shd w:val="clear" w:color="000000" w:fill="F2F2F2"/>
                                  <w:vAlign w:val="center"/>
                                </w:tcPr>
                                <w:p w14:paraId="2CFD4114" w14:textId="77777777" w:rsidR="00C1414D" w:rsidRDefault="00000000">
                                  <w:pPr>
                                    <w:rPr>
                                      <w:sz w:val="18"/>
                                      <w:szCs w:val="18"/>
                                    </w:rPr>
                                  </w:pPr>
                                  <w:r>
                                    <w:rPr>
                                      <w:color w:val="000000"/>
                                      <w:sz w:val="18"/>
                                      <w:szCs w:val="18"/>
                                    </w:rPr>
                                    <w:t>V</w:t>
                                  </w:r>
                                  <w:r>
                                    <w:rPr>
                                      <w:rFonts w:hint="eastAsia"/>
                                      <w:color w:val="000000"/>
                                      <w:sz w:val="18"/>
                                      <w:szCs w:val="18"/>
                                    </w:rPr>
                                    <w:t>BAT，供电输出端</w:t>
                                  </w:r>
                                </w:p>
                              </w:tc>
                            </w:tr>
                            <w:tr w:rsidR="00C1414D" w14:paraId="2E01730D" w14:textId="77777777">
                              <w:trPr>
                                <w:trHeight w:val="349"/>
                                <w:jc w:val="center"/>
                              </w:trPr>
                              <w:tc>
                                <w:tcPr>
                                  <w:tcW w:w="482" w:type="dxa"/>
                                  <w:tcBorders>
                                    <w:top w:val="nil"/>
                                    <w:left w:val="nil"/>
                                    <w:bottom w:val="nil"/>
                                    <w:right w:val="single" w:sz="4" w:space="0" w:color="auto"/>
                                  </w:tcBorders>
                                  <w:vAlign w:val="center"/>
                                </w:tcPr>
                                <w:p w14:paraId="107CADEC" w14:textId="77777777" w:rsidR="00C1414D" w:rsidRDefault="00000000">
                                  <w:pPr>
                                    <w:jc w:val="center"/>
                                    <w:rPr>
                                      <w:sz w:val="18"/>
                                      <w:szCs w:val="18"/>
                                    </w:rPr>
                                  </w:pPr>
                                  <w:r>
                                    <w:rPr>
                                      <w:rFonts w:hint="eastAsia"/>
                                      <w:sz w:val="18"/>
                                      <w:szCs w:val="18"/>
                                    </w:rPr>
                                    <w:t>3</w:t>
                                  </w:r>
                                </w:p>
                              </w:tc>
                              <w:tc>
                                <w:tcPr>
                                  <w:tcW w:w="2639" w:type="dxa"/>
                                  <w:tcBorders>
                                    <w:top w:val="nil"/>
                                    <w:left w:val="nil"/>
                                    <w:bottom w:val="nil"/>
                                    <w:right w:val="nil"/>
                                  </w:tcBorders>
                                  <w:noWrap/>
                                  <w:vAlign w:val="center"/>
                                </w:tcPr>
                                <w:p w14:paraId="1A28E5B8" w14:textId="77777777" w:rsidR="00C1414D" w:rsidRDefault="00000000">
                                  <w:pPr>
                                    <w:rPr>
                                      <w:sz w:val="18"/>
                                      <w:szCs w:val="18"/>
                                    </w:rPr>
                                  </w:pPr>
                                  <w:r>
                                    <w:rPr>
                                      <w:rFonts w:hint="eastAsia"/>
                                      <w:sz w:val="18"/>
                                      <w:szCs w:val="18"/>
                                    </w:rPr>
                                    <w:t>RS，触发录制</w:t>
                                  </w:r>
                                </w:p>
                              </w:tc>
                            </w:tr>
                          </w:tbl>
                          <w:p w14:paraId="08A77DD6" w14:textId="77777777" w:rsidR="00C1414D" w:rsidRDefault="00C1414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D73D024" id="Text Box 105" o:spid="_x0000_s1082" type="#_x0000_t202" style="position:absolute;margin-left:326.65pt;margin-top:5.8pt;width:188.55pt;height:197.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" filled="f" stroked="f">
                <v:textbox>
                  <w:txbxContent>
                    <w:p w14:paraId="60388B72" w14:textId="77777777" w:rsidR="00C1414D" w:rsidRDefault="00000000">
                      <w:pPr>
                        <w:jc w:val="center"/>
                      </w:pPr>
                      <w:r>
                        <w:rPr>
                          <w:noProof/>
                        </w:rPr>
                        <w:drawing>
                          <wp:inline distT="0" distB="0" distL="0" distR="0" wp14:anchorId="35ADFC35" wp14:editId="6EB15AE9">
                            <wp:extent cx="725805" cy="725805"/>
                            <wp:effectExtent l="0" t="0" r="0" b="0"/>
                            <wp:docPr id="5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726015" cy="726015"/>
                                    </a:xfrm>
                                    <a:prstGeom prst="rect">
                                      <a:avLst/>
                                    </a:prstGeom>
                                  </pic:spPr>
                                </pic:pic>
                              </a:graphicData>
                            </a:graphic>
                          </wp:inline>
                        </w:drawing>
                      </w:r>
                    </w:p>
                    <w:p w14:paraId="744A7A8A" w14:textId="77777777" w:rsidR="00C1414D" w:rsidRDefault="00C1414D"/>
                    <w:tbl>
                      <w:tblPr>
                        <w:tblW w:w="3121" w:type="dxa"/>
                        <w:jc w:val="center"/>
                        <w:tblLook w:val="04A0" w:firstRow="1" w:lastRow="0" w:firstColumn="1" w:lastColumn="0" w:noHBand="0" w:noVBand="1"/>
                      </w:tblPr>
                      <w:tblGrid>
                        <w:gridCol w:w="482"/>
                        <w:gridCol w:w="2639"/>
                      </w:tblGrid>
                      <w:tr w:rsidR="00C1414D" w14:paraId="4A3A8C20" w14:textId="77777777">
                        <w:trPr>
                          <w:trHeight w:val="368"/>
                          <w:jc w:val="center"/>
                        </w:trPr>
                        <w:tc>
                          <w:tcPr>
                            <w:tcW w:w="482" w:type="dxa"/>
                            <w:tcBorders>
                              <w:top w:val="nil"/>
                              <w:left w:val="nil"/>
                              <w:bottom w:val="single" w:sz="8" w:space="0" w:color="auto"/>
                              <w:right w:val="single" w:sz="4" w:space="0" w:color="auto"/>
                            </w:tcBorders>
                            <w:vAlign w:val="center"/>
                          </w:tcPr>
                          <w:p w14:paraId="684BF013" w14:textId="77777777" w:rsidR="00C1414D" w:rsidRDefault="00000000">
                            <w:pPr>
                              <w:jc w:val="center"/>
                              <w:rPr>
                                <w:b/>
                                <w:bCs/>
                                <w:sz w:val="18"/>
                                <w:szCs w:val="18"/>
                              </w:rPr>
                            </w:pPr>
                            <w:r>
                              <w:rPr>
                                <w:rFonts w:hint="eastAsia"/>
                                <w:b/>
                                <w:bCs/>
                                <w:sz w:val="18"/>
                                <w:szCs w:val="18"/>
                              </w:rPr>
                              <w:t>#</w:t>
                            </w:r>
                          </w:p>
                        </w:tc>
                        <w:tc>
                          <w:tcPr>
                            <w:tcW w:w="2639" w:type="dxa"/>
                            <w:tcBorders>
                              <w:top w:val="nil"/>
                              <w:left w:val="nil"/>
                              <w:bottom w:val="single" w:sz="8" w:space="0" w:color="auto"/>
                              <w:right w:val="nil"/>
                            </w:tcBorders>
                            <w:vAlign w:val="center"/>
                          </w:tcPr>
                          <w:p w14:paraId="4445F0FA" w14:textId="77777777" w:rsidR="00C1414D" w:rsidRDefault="00000000">
                            <w:pPr>
                              <w:rPr>
                                <w:bCs/>
                                <w:sz w:val="18"/>
                                <w:szCs w:val="18"/>
                              </w:rPr>
                            </w:pPr>
                            <w:r>
                              <w:rPr>
                                <w:rFonts w:hint="eastAsia"/>
                                <w:bCs/>
                                <w:sz w:val="18"/>
                                <w:szCs w:val="18"/>
                              </w:rPr>
                              <w:t>管脚电气特性</w:t>
                            </w:r>
                          </w:p>
                        </w:tc>
                      </w:tr>
                      <w:tr w:rsidR="00C1414D" w14:paraId="6DBCB5EC" w14:textId="77777777">
                        <w:trPr>
                          <w:trHeight w:val="349"/>
                          <w:jc w:val="center"/>
                        </w:trPr>
                        <w:tc>
                          <w:tcPr>
                            <w:tcW w:w="482" w:type="dxa"/>
                            <w:tcBorders>
                              <w:top w:val="nil"/>
                              <w:left w:val="nil"/>
                              <w:bottom w:val="nil"/>
                              <w:right w:val="single" w:sz="4" w:space="0" w:color="auto"/>
                            </w:tcBorders>
                            <w:vAlign w:val="center"/>
                          </w:tcPr>
                          <w:p w14:paraId="431E7148" w14:textId="77777777" w:rsidR="00C1414D" w:rsidRDefault="00000000">
                            <w:pPr>
                              <w:jc w:val="center"/>
                              <w:rPr>
                                <w:sz w:val="18"/>
                                <w:szCs w:val="18"/>
                              </w:rPr>
                            </w:pPr>
                            <w:r>
                              <w:rPr>
                                <w:rFonts w:hint="eastAsia"/>
                                <w:sz w:val="18"/>
                                <w:szCs w:val="18"/>
                              </w:rPr>
                              <w:t>1</w:t>
                            </w:r>
                          </w:p>
                        </w:tc>
                        <w:tc>
                          <w:tcPr>
                            <w:tcW w:w="2639" w:type="dxa"/>
                            <w:tcBorders>
                              <w:top w:val="nil"/>
                              <w:left w:val="nil"/>
                              <w:bottom w:val="nil"/>
                              <w:right w:val="nil"/>
                            </w:tcBorders>
                            <w:noWrap/>
                            <w:vAlign w:val="center"/>
                          </w:tcPr>
                          <w:p w14:paraId="01EC9FD7" w14:textId="77777777" w:rsidR="00C1414D" w:rsidRDefault="00000000">
                            <w:pPr>
                              <w:rPr>
                                <w:sz w:val="18"/>
                                <w:szCs w:val="18"/>
                              </w:rPr>
                            </w:pPr>
                            <w:r>
                              <w:rPr>
                                <w:rFonts w:hint="eastAsia"/>
                                <w:sz w:val="18"/>
                                <w:szCs w:val="18"/>
                              </w:rPr>
                              <w:t>GND，地信号</w:t>
                            </w:r>
                          </w:p>
                        </w:tc>
                      </w:tr>
                      <w:tr w:rsidR="00C1414D" w14:paraId="0AB658E3" w14:textId="77777777">
                        <w:trPr>
                          <w:trHeight w:val="349"/>
                          <w:jc w:val="center"/>
                        </w:trPr>
                        <w:tc>
                          <w:tcPr>
                            <w:tcW w:w="482" w:type="dxa"/>
                            <w:tcBorders>
                              <w:top w:val="nil"/>
                              <w:left w:val="nil"/>
                              <w:bottom w:val="nil"/>
                              <w:right w:val="single" w:sz="4" w:space="0" w:color="auto"/>
                            </w:tcBorders>
                            <w:shd w:val="clear" w:color="000000" w:fill="F2F2F2"/>
                            <w:vAlign w:val="center"/>
                          </w:tcPr>
                          <w:p w14:paraId="7B9C0F20" w14:textId="77777777" w:rsidR="00C1414D" w:rsidRDefault="00000000">
                            <w:pPr>
                              <w:jc w:val="center"/>
                              <w:rPr>
                                <w:sz w:val="18"/>
                                <w:szCs w:val="18"/>
                              </w:rPr>
                            </w:pPr>
                            <w:r>
                              <w:rPr>
                                <w:rFonts w:hint="eastAsia"/>
                                <w:sz w:val="18"/>
                                <w:szCs w:val="18"/>
                              </w:rPr>
                              <w:t>2</w:t>
                            </w:r>
                          </w:p>
                        </w:tc>
                        <w:tc>
                          <w:tcPr>
                            <w:tcW w:w="2639" w:type="dxa"/>
                            <w:tcBorders>
                              <w:top w:val="nil"/>
                              <w:left w:val="nil"/>
                              <w:bottom w:val="nil"/>
                              <w:right w:val="nil"/>
                            </w:tcBorders>
                            <w:shd w:val="clear" w:color="000000" w:fill="F2F2F2"/>
                            <w:vAlign w:val="center"/>
                          </w:tcPr>
                          <w:p w14:paraId="2CFD4114" w14:textId="77777777" w:rsidR="00C1414D" w:rsidRDefault="00000000">
                            <w:pPr>
                              <w:rPr>
                                <w:sz w:val="18"/>
                                <w:szCs w:val="18"/>
                              </w:rPr>
                            </w:pPr>
                            <w:r>
                              <w:rPr>
                                <w:color w:val="000000"/>
                                <w:sz w:val="18"/>
                                <w:szCs w:val="18"/>
                              </w:rPr>
                              <w:t>V</w:t>
                            </w:r>
                            <w:r>
                              <w:rPr>
                                <w:rFonts w:hint="eastAsia"/>
                                <w:color w:val="000000"/>
                                <w:sz w:val="18"/>
                                <w:szCs w:val="18"/>
                              </w:rPr>
                              <w:t>BAT，供电输出端</w:t>
                            </w:r>
                          </w:p>
                        </w:tc>
                      </w:tr>
                      <w:tr w:rsidR="00C1414D" w14:paraId="2E01730D" w14:textId="77777777">
                        <w:trPr>
                          <w:trHeight w:val="349"/>
                          <w:jc w:val="center"/>
                        </w:trPr>
                        <w:tc>
                          <w:tcPr>
                            <w:tcW w:w="482" w:type="dxa"/>
                            <w:tcBorders>
                              <w:top w:val="nil"/>
                              <w:left w:val="nil"/>
                              <w:bottom w:val="nil"/>
                              <w:right w:val="single" w:sz="4" w:space="0" w:color="auto"/>
                            </w:tcBorders>
                            <w:vAlign w:val="center"/>
                          </w:tcPr>
                          <w:p w14:paraId="107CADEC" w14:textId="77777777" w:rsidR="00C1414D" w:rsidRDefault="00000000">
                            <w:pPr>
                              <w:jc w:val="center"/>
                              <w:rPr>
                                <w:sz w:val="18"/>
                                <w:szCs w:val="18"/>
                              </w:rPr>
                            </w:pPr>
                            <w:r>
                              <w:rPr>
                                <w:rFonts w:hint="eastAsia"/>
                                <w:sz w:val="18"/>
                                <w:szCs w:val="18"/>
                              </w:rPr>
                              <w:t>3</w:t>
                            </w:r>
                          </w:p>
                        </w:tc>
                        <w:tc>
                          <w:tcPr>
                            <w:tcW w:w="2639" w:type="dxa"/>
                            <w:tcBorders>
                              <w:top w:val="nil"/>
                              <w:left w:val="nil"/>
                              <w:bottom w:val="nil"/>
                              <w:right w:val="nil"/>
                            </w:tcBorders>
                            <w:noWrap/>
                            <w:vAlign w:val="center"/>
                          </w:tcPr>
                          <w:p w14:paraId="1A28E5B8" w14:textId="77777777" w:rsidR="00C1414D" w:rsidRDefault="00000000">
                            <w:pPr>
                              <w:rPr>
                                <w:sz w:val="18"/>
                                <w:szCs w:val="18"/>
                              </w:rPr>
                            </w:pPr>
                            <w:r>
                              <w:rPr>
                                <w:rFonts w:hint="eastAsia"/>
                                <w:sz w:val="18"/>
                                <w:szCs w:val="18"/>
                              </w:rPr>
                              <w:t>RS，触发录制</w:t>
                            </w:r>
                          </w:p>
                        </w:tc>
                      </w:tr>
                    </w:tbl>
                    <w:p w14:paraId="08A77DD6" w14:textId="77777777" w:rsidR="00C1414D" w:rsidRDefault="00C1414D"/>
                  </w:txbxContent>
                </v:textbox>
                <w10:wrap type="square"/>
              </v:shape>
            </w:pict>
          </mc:Fallback>
        </mc:AlternateContent>
      </w:r>
      <w:r>
        <w:rPr>
          <w:rFonts w:hint="eastAsia"/>
        </w:rPr>
        <w:t>RS</w:t>
      </w:r>
      <w:r>
        <w:t>为MAVO Edge 6K触发录制端口，物理规格是Fischer 3芯插座。</w:t>
      </w:r>
    </w:p>
    <w:p w14:paraId="1C93327E" w14:textId="77777777" w:rsidR="00C1414D" w:rsidRDefault="00000000">
      <w:r>
        <w:rPr>
          <w:rFonts w:hint="eastAsia"/>
        </w:rPr>
        <w:t>RS</w:t>
      </w:r>
      <w:r>
        <w:t>的 逻辑定义如右图和表格所示。</w:t>
      </w:r>
    </w:p>
    <w:p w14:paraId="5604C4A5" w14:textId="77777777" w:rsidR="00C1414D" w:rsidRDefault="00000000">
      <w:pPr>
        <w:pStyle w:val="ListParagraph"/>
        <w:numPr>
          <w:ilvl w:val="0"/>
          <w:numId w:val="54"/>
        </w:numPr>
        <w:ind w:firstLineChars="0"/>
      </w:pPr>
      <w:r>
        <w:rPr>
          <w:rFonts w:hint="eastAsia"/>
        </w:rPr>
        <w:t>管脚2：VBAT供电输出端电压等于机身输入电压（</w:t>
      </w:r>
      <w:r>
        <w:t>11V~26V</w:t>
      </w:r>
      <w:r>
        <w:rPr>
          <w:rFonts w:hint="eastAsia"/>
        </w:rPr>
        <w:t>）</w:t>
      </w:r>
      <w:r>
        <w:t>，最大电流限制为3A。</w:t>
      </w:r>
    </w:p>
    <w:p w14:paraId="0FF8C29D" w14:textId="77777777" w:rsidR="00C1414D" w:rsidRDefault="00000000">
      <w:pPr>
        <w:pStyle w:val="ListParagraph"/>
        <w:numPr>
          <w:ilvl w:val="0"/>
          <w:numId w:val="54"/>
        </w:numPr>
        <w:ind w:firstLineChars="0"/>
      </w:pPr>
      <w:r>
        <w:rPr>
          <w:rFonts w:hint="eastAsia"/>
        </w:rPr>
        <w:t>管脚3：</w:t>
      </w:r>
      <w:r>
        <w:t>为录制启停输入信号，输入电压不超过3.3V；</w:t>
      </w:r>
    </w:p>
    <w:p w14:paraId="554EBE40" w14:textId="77777777" w:rsidR="00C1414D" w:rsidRDefault="00000000">
      <w:pPr>
        <w:pStyle w:val="ListParagraph"/>
        <w:numPr>
          <w:ilvl w:val="0"/>
          <w:numId w:val="54"/>
        </w:numPr>
        <w:ind w:firstLineChars="0"/>
      </w:pPr>
      <w:r>
        <w:rPr>
          <w:rFonts w:hint="eastAsia"/>
        </w:rPr>
        <w:t>管脚3和管脚 1短接可以触发录制和启停。</w:t>
      </w:r>
    </w:p>
    <w:p w14:paraId="48E58673" w14:textId="77777777" w:rsidR="00C1414D" w:rsidRDefault="00000000">
      <w:pPr>
        <w:rPr>
          <w:shd w:val="pct10" w:color="auto" w:fill="FFFFFF"/>
        </w:rPr>
      </w:pPr>
      <w:r>
        <w:rPr>
          <w:rFonts w:hint="eastAsia"/>
          <w:b/>
          <w:color w:val="FFFF00"/>
          <w:highlight w:val="black"/>
          <w:shd w:val="pct10" w:color="auto" w:fill="FFFFFF"/>
        </w:rPr>
        <w:t>提示</w:t>
      </w:r>
      <w:r>
        <w:rPr>
          <w:rFonts w:hint="eastAsia"/>
        </w:rPr>
        <w:t xml:space="preserve">    </w:t>
      </w:r>
      <w:r>
        <w:rPr>
          <w:shd w:val="pct10" w:color="auto" w:fill="FFFFFF"/>
        </w:rPr>
        <w:t>RS</w:t>
      </w:r>
      <w:r>
        <w:rPr>
          <w:rFonts w:hint="eastAsia"/>
          <w:shd w:val="pct10" w:color="auto" w:fill="FFFFFF"/>
        </w:rPr>
        <w:t>端口和B型口的</w:t>
      </w:r>
      <w:r>
        <w:rPr>
          <w:shd w:val="pct10" w:color="auto" w:fill="FFFFFF"/>
        </w:rPr>
        <w:t>VBAT</w:t>
      </w:r>
      <w:r>
        <w:rPr>
          <w:rFonts w:hint="eastAsia"/>
          <w:shd w:val="pct10" w:color="auto" w:fill="FFFFFF"/>
        </w:rPr>
        <w:t>输出电流之和不超过3</w:t>
      </w:r>
      <w:r>
        <w:rPr>
          <w:shd w:val="pct10" w:color="auto" w:fill="FFFFFF"/>
        </w:rPr>
        <w:t>A</w:t>
      </w:r>
      <w:r>
        <w:rPr>
          <w:rFonts w:hint="eastAsia"/>
          <w:shd w:val="pct10" w:color="auto" w:fill="FFFFFF"/>
        </w:rPr>
        <w:t>。</w:t>
      </w:r>
    </w:p>
    <w:p w14:paraId="2863C484" w14:textId="77777777" w:rsidR="00C1414D" w:rsidRDefault="00000000">
      <w:pPr>
        <w:sectPr w:rsidR="00C1414D">
          <w:pgSz w:w="11900" w:h="16840"/>
          <w:pgMar w:top="1985" w:right="720" w:bottom="907" w:left="720" w:header="720" w:footer="907" w:gutter="0"/>
          <w:cols w:space="720"/>
          <w:docGrid w:linePitch="360"/>
        </w:sectPr>
      </w:pPr>
      <w:r>
        <w:rPr>
          <w:rFonts w:hint="eastAsia"/>
          <w:b/>
          <w:color w:val="FF0000"/>
          <w:highlight w:val="black"/>
          <w:shd w:val="pct10" w:color="auto" w:fill="FFFFFF"/>
        </w:rPr>
        <w:t>注意</w:t>
      </w:r>
      <w:r>
        <w:rPr>
          <w:rFonts w:hint="eastAsia"/>
          <w:b/>
          <w:color w:val="FF0000"/>
        </w:rPr>
        <w:t xml:space="preserve">    </w:t>
      </w:r>
      <w:r>
        <w:rPr>
          <w:rFonts w:hint="eastAsia"/>
          <w:shd w:val="pct10" w:color="auto" w:fill="FFFFFF"/>
        </w:rPr>
        <w:t>RS端口输入电压</w:t>
      </w:r>
      <w:r>
        <w:rPr>
          <w:shd w:val="pct10" w:color="auto" w:fill="FFFFFF"/>
        </w:rPr>
        <w:t>超过3.3V，会损坏摄影机，需返厂维修。</w:t>
      </w:r>
    </w:p>
    <w:p w14:paraId="1676D485" w14:textId="77777777" w:rsidR="00C1414D" w:rsidRDefault="00000000">
      <w:pPr>
        <w:pStyle w:val="Heading3"/>
      </w:pPr>
      <w:bookmarkStart w:id="1181" w:name="_Toc150181769"/>
      <w:bookmarkStart w:id="1182" w:name="_Toc185523879"/>
      <w:bookmarkStart w:id="1183" w:name="_Toc60279300"/>
      <w:bookmarkStart w:id="1184" w:name="_Toc1357413451"/>
      <w:r>
        <w:rPr>
          <w:noProof/>
        </w:rPr>
        <w:lastRenderedPageBreak/>
        <mc:AlternateContent>
          <mc:Choice Requires="wps">
            <w:drawing>
              <wp:anchor distT="0" distB="0" distL="114300" distR="114300" simplePos="0" relativeHeight="251662336" behindDoc="0" locked="0" layoutInCell="1" allowOverlap="1" wp14:anchorId="04FED081" wp14:editId="3E91AB25">
                <wp:simplePos x="0" y="0"/>
                <wp:positionH relativeFrom="column">
                  <wp:posOffset>4005580</wp:posOffset>
                </wp:positionH>
                <wp:positionV relativeFrom="paragraph">
                  <wp:posOffset>7620</wp:posOffset>
                </wp:positionV>
                <wp:extent cx="2613025" cy="3331210"/>
                <wp:effectExtent l="0" t="0" r="0" b="2540"/>
                <wp:wrapSquare wrapText="bothSides"/>
                <wp:docPr id="100" name="Text Box 100"/>
                <wp:cNvGraphicFramePr/>
                <a:graphic xmlns:a="http://schemas.openxmlformats.org/drawingml/2006/main">
                  <a:graphicData uri="http://schemas.microsoft.com/office/word/2010/wordprocessingShape">
                    <wps:wsp>
                      <wps:cNvSpPr txBox="1"/>
                      <wps:spPr>
                        <a:xfrm>
                          <a:off x="0" y="0"/>
                          <a:ext cx="2613025" cy="33312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C5AD1F" w14:textId="77777777" w:rsidR="00C1414D" w:rsidRDefault="00000000">
                            <w:pPr>
                              <w:jc w:val="center"/>
                            </w:pPr>
                            <w:r>
                              <w:rPr>
                                <w:noProof/>
                              </w:rPr>
                              <w:drawing>
                                <wp:inline distT="0" distB="0" distL="0" distR="0" wp14:anchorId="24F99ECC" wp14:editId="174DBF38">
                                  <wp:extent cx="767715" cy="767715"/>
                                  <wp:effectExtent l="0" t="0" r="0" b="0"/>
                                  <wp:docPr id="6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2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769426" cy="769426"/>
                                          </a:xfrm>
                                          <a:prstGeom prst="rect">
                                            <a:avLst/>
                                          </a:prstGeom>
                                        </pic:spPr>
                                      </pic:pic>
                                    </a:graphicData>
                                  </a:graphic>
                                </wp:inline>
                              </w:drawing>
                            </w:r>
                          </w:p>
                          <w:p w14:paraId="7D8F3927" w14:textId="77777777" w:rsidR="00C1414D" w:rsidRDefault="00C1414D"/>
                          <w:tbl>
                            <w:tblPr>
                              <w:tblW w:w="3065" w:type="dxa"/>
                              <w:jc w:val="center"/>
                              <w:tblLook w:val="04A0" w:firstRow="1" w:lastRow="0" w:firstColumn="1" w:lastColumn="0" w:noHBand="0" w:noVBand="1"/>
                            </w:tblPr>
                            <w:tblGrid>
                              <w:gridCol w:w="708"/>
                              <w:gridCol w:w="2357"/>
                            </w:tblGrid>
                            <w:tr w:rsidR="00C1414D" w14:paraId="4A21C050" w14:textId="77777777">
                              <w:trPr>
                                <w:trHeight w:val="375"/>
                                <w:jc w:val="center"/>
                              </w:trPr>
                              <w:tc>
                                <w:tcPr>
                                  <w:tcW w:w="708" w:type="dxa"/>
                                  <w:tcBorders>
                                    <w:top w:val="nil"/>
                                    <w:left w:val="nil"/>
                                    <w:bottom w:val="single" w:sz="4" w:space="0" w:color="auto"/>
                                    <w:right w:val="single" w:sz="4" w:space="0" w:color="auto"/>
                                  </w:tcBorders>
                                  <w:noWrap/>
                                  <w:vAlign w:val="bottom"/>
                                </w:tcPr>
                                <w:p w14:paraId="7A908487" w14:textId="77777777" w:rsidR="00C1414D" w:rsidRDefault="00000000">
                                  <w:pPr>
                                    <w:spacing w:before="0"/>
                                    <w:jc w:val="center"/>
                                    <w:rPr>
                                      <w:color w:val="000000"/>
                                      <w:sz w:val="18"/>
                                      <w:szCs w:val="18"/>
                                    </w:rPr>
                                  </w:pPr>
                                  <w:r>
                                    <w:rPr>
                                      <w:rFonts w:hint="eastAsia"/>
                                      <w:color w:val="000000"/>
                                      <w:sz w:val="18"/>
                                    </w:rPr>
                                    <w:t>#</w:t>
                                  </w:r>
                                </w:p>
                              </w:tc>
                              <w:tc>
                                <w:tcPr>
                                  <w:tcW w:w="2357" w:type="dxa"/>
                                  <w:tcBorders>
                                    <w:top w:val="nil"/>
                                    <w:left w:val="nil"/>
                                    <w:bottom w:val="single" w:sz="4" w:space="0" w:color="auto"/>
                                    <w:right w:val="nil"/>
                                  </w:tcBorders>
                                  <w:noWrap/>
                                  <w:vAlign w:val="bottom"/>
                                </w:tcPr>
                                <w:p w14:paraId="15391686" w14:textId="77777777" w:rsidR="00C1414D" w:rsidRDefault="00000000">
                                  <w:pPr>
                                    <w:spacing w:before="0"/>
                                    <w:rPr>
                                      <w:color w:val="000000"/>
                                      <w:sz w:val="18"/>
                                      <w:szCs w:val="18"/>
                                    </w:rPr>
                                  </w:pPr>
                                  <w:r>
                                    <w:rPr>
                                      <w:rFonts w:hint="eastAsia"/>
                                      <w:color w:val="000000"/>
                                      <w:sz w:val="18"/>
                                    </w:rPr>
                                    <w:t>管脚电气特性</w:t>
                                  </w:r>
                                </w:p>
                              </w:tc>
                            </w:tr>
                            <w:tr w:rsidR="00C1414D" w14:paraId="5D5CEA90" w14:textId="77777777">
                              <w:trPr>
                                <w:trHeight w:val="375"/>
                                <w:jc w:val="center"/>
                              </w:trPr>
                              <w:tc>
                                <w:tcPr>
                                  <w:tcW w:w="708" w:type="dxa"/>
                                  <w:tcBorders>
                                    <w:top w:val="nil"/>
                                    <w:left w:val="nil"/>
                                    <w:bottom w:val="nil"/>
                                    <w:right w:val="single" w:sz="4" w:space="0" w:color="auto"/>
                                  </w:tcBorders>
                                  <w:noWrap/>
                                  <w:vAlign w:val="bottom"/>
                                </w:tcPr>
                                <w:p w14:paraId="0BDB884B" w14:textId="77777777" w:rsidR="00C1414D" w:rsidRDefault="00000000">
                                  <w:pPr>
                                    <w:spacing w:before="0"/>
                                    <w:jc w:val="center"/>
                                    <w:rPr>
                                      <w:color w:val="000000"/>
                                      <w:sz w:val="18"/>
                                      <w:szCs w:val="18"/>
                                    </w:rPr>
                                  </w:pPr>
                                  <w:r>
                                    <w:rPr>
                                      <w:rFonts w:hint="eastAsia"/>
                                      <w:color w:val="000000"/>
                                      <w:sz w:val="18"/>
                                    </w:rPr>
                                    <w:t>1</w:t>
                                  </w:r>
                                </w:p>
                              </w:tc>
                              <w:tc>
                                <w:tcPr>
                                  <w:tcW w:w="2357" w:type="dxa"/>
                                  <w:tcBorders>
                                    <w:top w:val="nil"/>
                                    <w:left w:val="nil"/>
                                    <w:bottom w:val="nil"/>
                                    <w:right w:val="nil"/>
                                  </w:tcBorders>
                                  <w:noWrap/>
                                  <w:vAlign w:val="bottom"/>
                                </w:tcPr>
                                <w:p w14:paraId="000866D0" w14:textId="77777777" w:rsidR="00C1414D" w:rsidRDefault="00000000">
                                  <w:pPr>
                                    <w:spacing w:before="0"/>
                                    <w:rPr>
                                      <w:color w:val="000000"/>
                                      <w:sz w:val="18"/>
                                      <w:szCs w:val="18"/>
                                    </w:rPr>
                                  </w:pPr>
                                  <w:r>
                                    <w:rPr>
                                      <w:rFonts w:hint="eastAsia"/>
                                      <w:color w:val="000000"/>
                                      <w:sz w:val="18"/>
                                    </w:rPr>
                                    <w:t>RS ，触发录制</w:t>
                                  </w:r>
                                </w:p>
                              </w:tc>
                            </w:tr>
                            <w:tr w:rsidR="00C1414D" w14:paraId="2EA07E91" w14:textId="77777777">
                              <w:trPr>
                                <w:trHeight w:val="375"/>
                                <w:jc w:val="center"/>
                              </w:trPr>
                              <w:tc>
                                <w:tcPr>
                                  <w:tcW w:w="708" w:type="dxa"/>
                                  <w:tcBorders>
                                    <w:top w:val="nil"/>
                                    <w:left w:val="nil"/>
                                    <w:bottom w:val="nil"/>
                                    <w:right w:val="single" w:sz="4" w:space="0" w:color="auto"/>
                                  </w:tcBorders>
                                  <w:shd w:val="clear" w:color="000000" w:fill="F2F2F2"/>
                                  <w:noWrap/>
                                  <w:vAlign w:val="bottom"/>
                                </w:tcPr>
                                <w:p w14:paraId="509F8E93" w14:textId="77777777" w:rsidR="00C1414D" w:rsidRDefault="00000000">
                                  <w:pPr>
                                    <w:spacing w:before="0"/>
                                    <w:jc w:val="center"/>
                                    <w:rPr>
                                      <w:color w:val="000000"/>
                                      <w:sz w:val="18"/>
                                      <w:szCs w:val="18"/>
                                    </w:rPr>
                                  </w:pPr>
                                  <w:r>
                                    <w:rPr>
                                      <w:rFonts w:hint="eastAsia"/>
                                      <w:color w:val="000000"/>
                                      <w:sz w:val="18"/>
                                    </w:rPr>
                                    <w:t>2</w:t>
                                  </w:r>
                                </w:p>
                              </w:tc>
                              <w:tc>
                                <w:tcPr>
                                  <w:tcW w:w="2357" w:type="dxa"/>
                                  <w:tcBorders>
                                    <w:top w:val="nil"/>
                                    <w:left w:val="nil"/>
                                    <w:bottom w:val="nil"/>
                                    <w:right w:val="nil"/>
                                  </w:tcBorders>
                                  <w:shd w:val="clear" w:color="000000" w:fill="F2F2F2"/>
                                  <w:noWrap/>
                                  <w:vAlign w:val="bottom"/>
                                </w:tcPr>
                                <w:p w14:paraId="142D72F9" w14:textId="77777777" w:rsidR="00C1414D" w:rsidRDefault="00000000">
                                  <w:pPr>
                                    <w:spacing w:before="0"/>
                                    <w:rPr>
                                      <w:color w:val="000000"/>
                                      <w:sz w:val="18"/>
                                      <w:szCs w:val="18"/>
                                    </w:rPr>
                                  </w:pPr>
                                  <w:r>
                                    <w:rPr>
                                      <w:rFonts w:hint="eastAsia"/>
                                      <w:color w:val="000000"/>
                                      <w:sz w:val="18"/>
                                    </w:rPr>
                                    <w:t>DET，检测信号</w:t>
                                  </w:r>
                                </w:p>
                              </w:tc>
                            </w:tr>
                            <w:tr w:rsidR="00C1414D" w14:paraId="415CA648" w14:textId="77777777">
                              <w:trPr>
                                <w:trHeight w:val="375"/>
                                <w:jc w:val="center"/>
                              </w:trPr>
                              <w:tc>
                                <w:tcPr>
                                  <w:tcW w:w="708" w:type="dxa"/>
                                  <w:tcBorders>
                                    <w:top w:val="nil"/>
                                    <w:left w:val="nil"/>
                                    <w:bottom w:val="nil"/>
                                    <w:right w:val="single" w:sz="4" w:space="0" w:color="auto"/>
                                  </w:tcBorders>
                                  <w:noWrap/>
                                  <w:vAlign w:val="bottom"/>
                                </w:tcPr>
                                <w:p w14:paraId="5E245EC9" w14:textId="77777777" w:rsidR="00C1414D" w:rsidRDefault="00000000">
                                  <w:pPr>
                                    <w:spacing w:before="0"/>
                                    <w:jc w:val="center"/>
                                    <w:rPr>
                                      <w:color w:val="000000"/>
                                      <w:sz w:val="18"/>
                                      <w:szCs w:val="18"/>
                                    </w:rPr>
                                  </w:pPr>
                                  <w:r>
                                    <w:rPr>
                                      <w:rFonts w:hint="eastAsia"/>
                                      <w:color w:val="000000"/>
                                      <w:sz w:val="18"/>
                                    </w:rPr>
                                    <w:t>3</w:t>
                                  </w:r>
                                </w:p>
                              </w:tc>
                              <w:tc>
                                <w:tcPr>
                                  <w:tcW w:w="2357" w:type="dxa"/>
                                  <w:tcBorders>
                                    <w:top w:val="nil"/>
                                    <w:left w:val="nil"/>
                                    <w:bottom w:val="nil"/>
                                    <w:right w:val="nil"/>
                                  </w:tcBorders>
                                  <w:noWrap/>
                                  <w:vAlign w:val="bottom"/>
                                </w:tcPr>
                                <w:p w14:paraId="34552441" w14:textId="77777777" w:rsidR="00C1414D" w:rsidRDefault="00000000">
                                  <w:pPr>
                                    <w:spacing w:before="0"/>
                                    <w:rPr>
                                      <w:color w:val="000000"/>
                                      <w:sz w:val="18"/>
                                      <w:szCs w:val="18"/>
                                    </w:rPr>
                                  </w:pPr>
                                  <w:r>
                                    <w:rPr>
                                      <w:rFonts w:hint="eastAsia"/>
                                      <w:color w:val="000000"/>
                                      <w:sz w:val="18"/>
                                    </w:rPr>
                                    <w:t>RS232，数据信号发送</w:t>
                                  </w:r>
                                </w:p>
                              </w:tc>
                            </w:tr>
                            <w:tr w:rsidR="00C1414D" w14:paraId="5FF996E0" w14:textId="77777777">
                              <w:trPr>
                                <w:trHeight w:val="375"/>
                                <w:jc w:val="center"/>
                              </w:trPr>
                              <w:tc>
                                <w:tcPr>
                                  <w:tcW w:w="708" w:type="dxa"/>
                                  <w:tcBorders>
                                    <w:top w:val="nil"/>
                                    <w:left w:val="nil"/>
                                    <w:bottom w:val="nil"/>
                                    <w:right w:val="single" w:sz="4" w:space="0" w:color="auto"/>
                                  </w:tcBorders>
                                  <w:shd w:val="clear" w:color="000000" w:fill="F2F2F2"/>
                                  <w:noWrap/>
                                  <w:vAlign w:val="bottom"/>
                                </w:tcPr>
                                <w:p w14:paraId="1A63FBBD" w14:textId="77777777" w:rsidR="00C1414D" w:rsidRDefault="00000000">
                                  <w:pPr>
                                    <w:spacing w:before="0"/>
                                    <w:jc w:val="center"/>
                                    <w:rPr>
                                      <w:color w:val="000000"/>
                                      <w:sz w:val="18"/>
                                      <w:szCs w:val="18"/>
                                    </w:rPr>
                                  </w:pPr>
                                  <w:r>
                                    <w:rPr>
                                      <w:rFonts w:hint="eastAsia"/>
                                      <w:color w:val="000000"/>
                                      <w:sz w:val="18"/>
                                    </w:rPr>
                                    <w:t>4</w:t>
                                  </w:r>
                                </w:p>
                              </w:tc>
                              <w:tc>
                                <w:tcPr>
                                  <w:tcW w:w="2357" w:type="dxa"/>
                                  <w:tcBorders>
                                    <w:top w:val="nil"/>
                                    <w:left w:val="nil"/>
                                    <w:bottom w:val="nil"/>
                                    <w:right w:val="nil"/>
                                  </w:tcBorders>
                                  <w:shd w:val="clear" w:color="000000" w:fill="F2F2F2"/>
                                  <w:noWrap/>
                                  <w:vAlign w:val="bottom"/>
                                </w:tcPr>
                                <w:p w14:paraId="08BD4480" w14:textId="77777777" w:rsidR="00C1414D" w:rsidRDefault="00000000">
                                  <w:pPr>
                                    <w:spacing w:before="0"/>
                                    <w:rPr>
                                      <w:color w:val="000000"/>
                                      <w:sz w:val="18"/>
                                      <w:szCs w:val="18"/>
                                    </w:rPr>
                                  </w:pPr>
                                  <w:r>
                                    <w:rPr>
                                      <w:rFonts w:hint="eastAsia"/>
                                      <w:color w:val="000000"/>
                                      <w:sz w:val="18"/>
                                    </w:rPr>
                                    <w:t>RS232，数据信号接收</w:t>
                                  </w:r>
                                </w:p>
                              </w:tc>
                            </w:tr>
                            <w:tr w:rsidR="00C1414D" w14:paraId="2FDA3BEB" w14:textId="77777777">
                              <w:trPr>
                                <w:trHeight w:val="375"/>
                                <w:jc w:val="center"/>
                              </w:trPr>
                              <w:tc>
                                <w:tcPr>
                                  <w:tcW w:w="708" w:type="dxa"/>
                                  <w:tcBorders>
                                    <w:top w:val="nil"/>
                                    <w:left w:val="nil"/>
                                    <w:bottom w:val="nil"/>
                                    <w:right w:val="single" w:sz="4" w:space="0" w:color="auto"/>
                                  </w:tcBorders>
                                  <w:noWrap/>
                                  <w:vAlign w:val="bottom"/>
                                </w:tcPr>
                                <w:p w14:paraId="051DE7F2" w14:textId="77777777" w:rsidR="00C1414D" w:rsidRDefault="00000000">
                                  <w:pPr>
                                    <w:spacing w:before="0"/>
                                    <w:jc w:val="center"/>
                                    <w:rPr>
                                      <w:color w:val="000000"/>
                                      <w:sz w:val="18"/>
                                      <w:szCs w:val="18"/>
                                    </w:rPr>
                                  </w:pPr>
                                  <w:r>
                                    <w:rPr>
                                      <w:rFonts w:hint="eastAsia"/>
                                      <w:color w:val="000000"/>
                                      <w:sz w:val="18"/>
                                      <w:szCs w:val="18"/>
                                    </w:rPr>
                                    <w:t>5</w:t>
                                  </w:r>
                                </w:p>
                              </w:tc>
                              <w:tc>
                                <w:tcPr>
                                  <w:tcW w:w="2357" w:type="dxa"/>
                                  <w:tcBorders>
                                    <w:top w:val="nil"/>
                                    <w:left w:val="nil"/>
                                    <w:bottom w:val="nil"/>
                                    <w:right w:val="nil"/>
                                  </w:tcBorders>
                                  <w:noWrap/>
                                  <w:vAlign w:val="bottom"/>
                                </w:tcPr>
                                <w:p w14:paraId="6757D6D9" w14:textId="77777777" w:rsidR="00C1414D" w:rsidRDefault="00000000">
                                  <w:pPr>
                                    <w:spacing w:before="0"/>
                                    <w:rPr>
                                      <w:color w:val="000000"/>
                                      <w:sz w:val="18"/>
                                      <w:szCs w:val="18"/>
                                    </w:rPr>
                                  </w:pPr>
                                  <w:r>
                                    <w:rPr>
                                      <w:rFonts w:hint="eastAsia"/>
                                      <w:color w:val="000000"/>
                                      <w:sz w:val="18"/>
                                      <w:szCs w:val="18"/>
                                    </w:rPr>
                                    <w:t>GND，地信号</w:t>
                                  </w:r>
                                </w:p>
                              </w:tc>
                            </w:tr>
                            <w:tr w:rsidR="00C1414D" w14:paraId="3CE8CF83" w14:textId="77777777">
                              <w:trPr>
                                <w:trHeight w:val="375"/>
                                <w:jc w:val="center"/>
                              </w:trPr>
                              <w:tc>
                                <w:tcPr>
                                  <w:tcW w:w="708" w:type="dxa"/>
                                  <w:tcBorders>
                                    <w:top w:val="nil"/>
                                    <w:left w:val="nil"/>
                                    <w:bottom w:val="nil"/>
                                    <w:right w:val="single" w:sz="4" w:space="0" w:color="auto"/>
                                  </w:tcBorders>
                                  <w:shd w:val="clear" w:color="000000" w:fill="F2F2F2"/>
                                  <w:noWrap/>
                                  <w:vAlign w:val="bottom"/>
                                </w:tcPr>
                                <w:p w14:paraId="62396E3A" w14:textId="77777777" w:rsidR="00C1414D" w:rsidRDefault="00000000">
                                  <w:pPr>
                                    <w:spacing w:before="0"/>
                                    <w:jc w:val="center"/>
                                    <w:rPr>
                                      <w:color w:val="000000"/>
                                      <w:sz w:val="18"/>
                                      <w:szCs w:val="18"/>
                                    </w:rPr>
                                  </w:pPr>
                                  <w:r>
                                    <w:rPr>
                                      <w:rFonts w:hint="eastAsia"/>
                                      <w:color w:val="000000"/>
                                      <w:sz w:val="18"/>
                                      <w:szCs w:val="18"/>
                                    </w:rPr>
                                    <w:t>6</w:t>
                                  </w:r>
                                </w:p>
                              </w:tc>
                              <w:tc>
                                <w:tcPr>
                                  <w:tcW w:w="2357" w:type="dxa"/>
                                  <w:tcBorders>
                                    <w:top w:val="nil"/>
                                    <w:left w:val="nil"/>
                                    <w:bottom w:val="nil"/>
                                    <w:right w:val="nil"/>
                                  </w:tcBorders>
                                  <w:shd w:val="clear" w:color="000000" w:fill="F2F2F2"/>
                                  <w:noWrap/>
                                  <w:vAlign w:val="bottom"/>
                                </w:tcPr>
                                <w:p w14:paraId="50468854" w14:textId="77777777" w:rsidR="00C1414D" w:rsidRDefault="00000000">
                                  <w:pPr>
                                    <w:spacing w:before="0"/>
                                    <w:rPr>
                                      <w:color w:val="000000"/>
                                      <w:sz w:val="18"/>
                                      <w:szCs w:val="18"/>
                                    </w:rPr>
                                  </w:pPr>
                                  <w:r>
                                    <w:rPr>
                                      <w:color w:val="000000"/>
                                      <w:sz w:val="18"/>
                                      <w:szCs w:val="18"/>
                                    </w:rPr>
                                    <w:t>VBAT</w:t>
                                  </w:r>
                                  <w:r>
                                    <w:rPr>
                                      <w:rFonts w:hint="eastAsia"/>
                                      <w:color w:val="000000"/>
                                      <w:sz w:val="18"/>
                                      <w:szCs w:val="18"/>
                                    </w:rPr>
                                    <w:t>，供电输出端</w:t>
                                  </w:r>
                                </w:p>
                              </w:tc>
                            </w:tr>
                          </w:tbl>
                          <w:p w14:paraId="4A6DBBFE" w14:textId="77777777" w:rsidR="00C1414D" w:rsidRDefault="00C1414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4FED081" id="Text Box 100" o:spid="_x0000_s1083" type="#_x0000_t202" style="position:absolute;margin-left:315.4pt;margin-top:.6pt;width:205.75pt;height:262.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" filled="f" stroked="f">
                <v:textbox>
                  <w:txbxContent>
                    <w:p w14:paraId="1FC5AD1F" w14:textId="77777777" w:rsidR="00C1414D" w:rsidRDefault="00000000">
                      <w:pPr>
                        <w:jc w:val="center"/>
                      </w:pPr>
                      <w:r>
                        <w:rPr>
                          <w:noProof/>
                        </w:rPr>
                        <w:drawing>
                          <wp:inline distT="0" distB="0" distL="0" distR="0" wp14:anchorId="24F99ECC" wp14:editId="174DBF38">
                            <wp:extent cx="767715" cy="767715"/>
                            <wp:effectExtent l="0" t="0" r="0" b="0"/>
                            <wp:docPr id="6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2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769426" cy="769426"/>
                                    </a:xfrm>
                                    <a:prstGeom prst="rect">
                                      <a:avLst/>
                                    </a:prstGeom>
                                  </pic:spPr>
                                </pic:pic>
                              </a:graphicData>
                            </a:graphic>
                          </wp:inline>
                        </w:drawing>
                      </w:r>
                    </w:p>
                    <w:p w14:paraId="7D8F3927" w14:textId="77777777" w:rsidR="00C1414D" w:rsidRDefault="00C1414D"/>
                    <w:tbl>
                      <w:tblPr>
                        <w:tblW w:w="3065" w:type="dxa"/>
                        <w:jc w:val="center"/>
                        <w:tblLook w:val="04A0" w:firstRow="1" w:lastRow="0" w:firstColumn="1" w:lastColumn="0" w:noHBand="0" w:noVBand="1"/>
                      </w:tblPr>
                      <w:tblGrid>
                        <w:gridCol w:w="708"/>
                        <w:gridCol w:w="2357"/>
                      </w:tblGrid>
                      <w:tr w:rsidR="00C1414D" w14:paraId="4A21C050" w14:textId="77777777">
                        <w:trPr>
                          <w:trHeight w:val="375"/>
                          <w:jc w:val="center"/>
                        </w:trPr>
                        <w:tc>
                          <w:tcPr>
                            <w:tcW w:w="708" w:type="dxa"/>
                            <w:tcBorders>
                              <w:top w:val="nil"/>
                              <w:left w:val="nil"/>
                              <w:bottom w:val="single" w:sz="4" w:space="0" w:color="auto"/>
                              <w:right w:val="single" w:sz="4" w:space="0" w:color="auto"/>
                            </w:tcBorders>
                            <w:noWrap/>
                            <w:vAlign w:val="bottom"/>
                          </w:tcPr>
                          <w:p w14:paraId="7A908487" w14:textId="77777777" w:rsidR="00C1414D" w:rsidRDefault="00000000">
                            <w:pPr>
                              <w:spacing w:before="0"/>
                              <w:jc w:val="center"/>
                              <w:rPr>
                                <w:color w:val="000000"/>
                                <w:sz w:val="18"/>
                                <w:szCs w:val="18"/>
                              </w:rPr>
                            </w:pPr>
                            <w:r>
                              <w:rPr>
                                <w:rFonts w:hint="eastAsia"/>
                                <w:color w:val="000000"/>
                                <w:sz w:val="18"/>
                              </w:rPr>
                              <w:t>#</w:t>
                            </w:r>
                          </w:p>
                        </w:tc>
                        <w:tc>
                          <w:tcPr>
                            <w:tcW w:w="2357" w:type="dxa"/>
                            <w:tcBorders>
                              <w:top w:val="nil"/>
                              <w:left w:val="nil"/>
                              <w:bottom w:val="single" w:sz="4" w:space="0" w:color="auto"/>
                              <w:right w:val="nil"/>
                            </w:tcBorders>
                            <w:noWrap/>
                            <w:vAlign w:val="bottom"/>
                          </w:tcPr>
                          <w:p w14:paraId="15391686" w14:textId="77777777" w:rsidR="00C1414D" w:rsidRDefault="00000000">
                            <w:pPr>
                              <w:spacing w:before="0"/>
                              <w:rPr>
                                <w:color w:val="000000"/>
                                <w:sz w:val="18"/>
                                <w:szCs w:val="18"/>
                              </w:rPr>
                            </w:pPr>
                            <w:r>
                              <w:rPr>
                                <w:rFonts w:hint="eastAsia"/>
                                <w:color w:val="000000"/>
                                <w:sz w:val="18"/>
                              </w:rPr>
                              <w:t>管脚电气特性</w:t>
                            </w:r>
                          </w:p>
                        </w:tc>
                      </w:tr>
                      <w:tr w:rsidR="00C1414D" w14:paraId="5D5CEA90" w14:textId="77777777">
                        <w:trPr>
                          <w:trHeight w:val="375"/>
                          <w:jc w:val="center"/>
                        </w:trPr>
                        <w:tc>
                          <w:tcPr>
                            <w:tcW w:w="708" w:type="dxa"/>
                            <w:tcBorders>
                              <w:top w:val="nil"/>
                              <w:left w:val="nil"/>
                              <w:bottom w:val="nil"/>
                              <w:right w:val="single" w:sz="4" w:space="0" w:color="auto"/>
                            </w:tcBorders>
                            <w:noWrap/>
                            <w:vAlign w:val="bottom"/>
                          </w:tcPr>
                          <w:p w14:paraId="0BDB884B" w14:textId="77777777" w:rsidR="00C1414D" w:rsidRDefault="00000000">
                            <w:pPr>
                              <w:spacing w:before="0"/>
                              <w:jc w:val="center"/>
                              <w:rPr>
                                <w:color w:val="000000"/>
                                <w:sz w:val="18"/>
                                <w:szCs w:val="18"/>
                              </w:rPr>
                            </w:pPr>
                            <w:r>
                              <w:rPr>
                                <w:rFonts w:hint="eastAsia"/>
                                <w:color w:val="000000"/>
                                <w:sz w:val="18"/>
                              </w:rPr>
                              <w:t>1</w:t>
                            </w:r>
                          </w:p>
                        </w:tc>
                        <w:tc>
                          <w:tcPr>
                            <w:tcW w:w="2357" w:type="dxa"/>
                            <w:tcBorders>
                              <w:top w:val="nil"/>
                              <w:left w:val="nil"/>
                              <w:bottom w:val="nil"/>
                              <w:right w:val="nil"/>
                            </w:tcBorders>
                            <w:noWrap/>
                            <w:vAlign w:val="bottom"/>
                          </w:tcPr>
                          <w:p w14:paraId="000866D0" w14:textId="77777777" w:rsidR="00C1414D" w:rsidRDefault="00000000">
                            <w:pPr>
                              <w:spacing w:before="0"/>
                              <w:rPr>
                                <w:color w:val="000000"/>
                                <w:sz w:val="18"/>
                                <w:szCs w:val="18"/>
                              </w:rPr>
                            </w:pPr>
                            <w:r>
                              <w:rPr>
                                <w:rFonts w:hint="eastAsia"/>
                                <w:color w:val="000000"/>
                                <w:sz w:val="18"/>
                              </w:rPr>
                              <w:t>RS ，触发录制</w:t>
                            </w:r>
                          </w:p>
                        </w:tc>
                      </w:tr>
                      <w:tr w:rsidR="00C1414D" w14:paraId="2EA07E91" w14:textId="77777777">
                        <w:trPr>
                          <w:trHeight w:val="375"/>
                          <w:jc w:val="center"/>
                        </w:trPr>
                        <w:tc>
                          <w:tcPr>
                            <w:tcW w:w="708" w:type="dxa"/>
                            <w:tcBorders>
                              <w:top w:val="nil"/>
                              <w:left w:val="nil"/>
                              <w:bottom w:val="nil"/>
                              <w:right w:val="single" w:sz="4" w:space="0" w:color="auto"/>
                            </w:tcBorders>
                            <w:shd w:val="clear" w:color="000000" w:fill="F2F2F2"/>
                            <w:noWrap/>
                            <w:vAlign w:val="bottom"/>
                          </w:tcPr>
                          <w:p w14:paraId="509F8E93" w14:textId="77777777" w:rsidR="00C1414D" w:rsidRDefault="00000000">
                            <w:pPr>
                              <w:spacing w:before="0"/>
                              <w:jc w:val="center"/>
                              <w:rPr>
                                <w:color w:val="000000"/>
                                <w:sz w:val="18"/>
                                <w:szCs w:val="18"/>
                              </w:rPr>
                            </w:pPr>
                            <w:r>
                              <w:rPr>
                                <w:rFonts w:hint="eastAsia"/>
                                <w:color w:val="000000"/>
                                <w:sz w:val="18"/>
                              </w:rPr>
                              <w:t>2</w:t>
                            </w:r>
                          </w:p>
                        </w:tc>
                        <w:tc>
                          <w:tcPr>
                            <w:tcW w:w="2357" w:type="dxa"/>
                            <w:tcBorders>
                              <w:top w:val="nil"/>
                              <w:left w:val="nil"/>
                              <w:bottom w:val="nil"/>
                              <w:right w:val="nil"/>
                            </w:tcBorders>
                            <w:shd w:val="clear" w:color="000000" w:fill="F2F2F2"/>
                            <w:noWrap/>
                            <w:vAlign w:val="bottom"/>
                          </w:tcPr>
                          <w:p w14:paraId="142D72F9" w14:textId="77777777" w:rsidR="00C1414D" w:rsidRDefault="00000000">
                            <w:pPr>
                              <w:spacing w:before="0"/>
                              <w:rPr>
                                <w:color w:val="000000"/>
                                <w:sz w:val="18"/>
                                <w:szCs w:val="18"/>
                              </w:rPr>
                            </w:pPr>
                            <w:r>
                              <w:rPr>
                                <w:rFonts w:hint="eastAsia"/>
                                <w:color w:val="000000"/>
                                <w:sz w:val="18"/>
                              </w:rPr>
                              <w:t>DET，检测信号</w:t>
                            </w:r>
                          </w:p>
                        </w:tc>
                      </w:tr>
                      <w:tr w:rsidR="00C1414D" w14:paraId="415CA648" w14:textId="77777777">
                        <w:trPr>
                          <w:trHeight w:val="375"/>
                          <w:jc w:val="center"/>
                        </w:trPr>
                        <w:tc>
                          <w:tcPr>
                            <w:tcW w:w="708" w:type="dxa"/>
                            <w:tcBorders>
                              <w:top w:val="nil"/>
                              <w:left w:val="nil"/>
                              <w:bottom w:val="nil"/>
                              <w:right w:val="single" w:sz="4" w:space="0" w:color="auto"/>
                            </w:tcBorders>
                            <w:noWrap/>
                            <w:vAlign w:val="bottom"/>
                          </w:tcPr>
                          <w:p w14:paraId="5E245EC9" w14:textId="77777777" w:rsidR="00C1414D" w:rsidRDefault="00000000">
                            <w:pPr>
                              <w:spacing w:before="0"/>
                              <w:jc w:val="center"/>
                              <w:rPr>
                                <w:color w:val="000000"/>
                                <w:sz w:val="18"/>
                                <w:szCs w:val="18"/>
                              </w:rPr>
                            </w:pPr>
                            <w:r>
                              <w:rPr>
                                <w:rFonts w:hint="eastAsia"/>
                                <w:color w:val="000000"/>
                                <w:sz w:val="18"/>
                              </w:rPr>
                              <w:t>3</w:t>
                            </w:r>
                          </w:p>
                        </w:tc>
                        <w:tc>
                          <w:tcPr>
                            <w:tcW w:w="2357" w:type="dxa"/>
                            <w:tcBorders>
                              <w:top w:val="nil"/>
                              <w:left w:val="nil"/>
                              <w:bottom w:val="nil"/>
                              <w:right w:val="nil"/>
                            </w:tcBorders>
                            <w:noWrap/>
                            <w:vAlign w:val="bottom"/>
                          </w:tcPr>
                          <w:p w14:paraId="34552441" w14:textId="77777777" w:rsidR="00C1414D" w:rsidRDefault="00000000">
                            <w:pPr>
                              <w:spacing w:before="0"/>
                              <w:rPr>
                                <w:color w:val="000000"/>
                                <w:sz w:val="18"/>
                                <w:szCs w:val="18"/>
                              </w:rPr>
                            </w:pPr>
                            <w:r>
                              <w:rPr>
                                <w:rFonts w:hint="eastAsia"/>
                                <w:color w:val="000000"/>
                                <w:sz w:val="18"/>
                              </w:rPr>
                              <w:t>RS232，数据信号发送</w:t>
                            </w:r>
                          </w:p>
                        </w:tc>
                      </w:tr>
                      <w:tr w:rsidR="00C1414D" w14:paraId="5FF996E0" w14:textId="77777777">
                        <w:trPr>
                          <w:trHeight w:val="375"/>
                          <w:jc w:val="center"/>
                        </w:trPr>
                        <w:tc>
                          <w:tcPr>
                            <w:tcW w:w="708" w:type="dxa"/>
                            <w:tcBorders>
                              <w:top w:val="nil"/>
                              <w:left w:val="nil"/>
                              <w:bottom w:val="nil"/>
                              <w:right w:val="single" w:sz="4" w:space="0" w:color="auto"/>
                            </w:tcBorders>
                            <w:shd w:val="clear" w:color="000000" w:fill="F2F2F2"/>
                            <w:noWrap/>
                            <w:vAlign w:val="bottom"/>
                          </w:tcPr>
                          <w:p w14:paraId="1A63FBBD" w14:textId="77777777" w:rsidR="00C1414D" w:rsidRDefault="00000000">
                            <w:pPr>
                              <w:spacing w:before="0"/>
                              <w:jc w:val="center"/>
                              <w:rPr>
                                <w:color w:val="000000"/>
                                <w:sz w:val="18"/>
                                <w:szCs w:val="18"/>
                              </w:rPr>
                            </w:pPr>
                            <w:r>
                              <w:rPr>
                                <w:rFonts w:hint="eastAsia"/>
                                <w:color w:val="000000"/>
                                <w:sz w:val="18"/>
                              </w:rPr>
                              <w:t>4</w:t>
                            </w:r>
                          </w:p>
                        </w:tc>
                        <w:tc>
                          <w:tcPr>
                            <w:tcW w:w="2357" w:type="dxa"/>
                            <w:tcBorders>
                              <w:top w:val="nil"/>
                              <w:left w:val="nil"/>
                              <w:bottom w:val="nil"/>
                              <w:right w:val="nil"/>
                            </w:tcBorders>
                            <w:shd w:val="clear" w:color="000000" w:fill="F2F2F2"/>
                            <w:noWrap/>
                            <w:vAlign w:val="bottom"/>
                          </w:tcPr>
                          <w:p w14:paraId="08BD4480" w14:textId="77777777" w:rsidR="00C1414D" w:rsidRDefault="00000000">
                            <w:pPr>
                              <w:spacing w:before="0"/>
                              <w:rPr>
                                <w:color w:val="000000"/>
                                <w:sz w:val="18"/>
                                <w:szCs w:val="18"/>
                              </w:rPr>
                            </w:pPr>
                            <w:r>
                              <w:rPr>
                                <w:rFonts w:hint="eastAsia"/>
                                <w:color w:val="000000"/>
                                <w:sz w:val="18"/>
                              </w:rPr>
                              <w:t>RS232，数据信号接收</w:t>
                            </w:r>
                          </w:p>
                        </w:tc>
                      </w:tr>
                      <w:tr w:rsidR="00C1414D" w14:paraId="2FDA3BEB" w14:textId="77777777">
                        <w:trPr>
                          <w:trHeight w:val="375"/>
                          <w:jc w:val="center"/>
                        </w:trPr>
                        <w:tc>
                          <w:tcPr>
                            <w:tcW w:w="708" w:type="dxa"/>
                            <w:tcBorders>
                              <w:top w:val="nil"/>
                              <w:left w:val="nil"/>
                              <w:bottom w:val="nil"/>
                              <w:right w:val="single" w:sz="4" w:space="0" w:color="auto"/>
                            </w:tcBorders>
                            <w:noWrap/>
                            <w:vAlign w:val="bottom"/>
                          </w:tcPr>
                          <w:p w14:paraId="051DE7F2" w14:textId="77777777" w:rsidR="00C1414D" w:rsidRDefault="00000000">
                            <w:pPr>
                              <w:spacing w:before="0"/>
                              <w:jc w:val="center"/>
                              <w:rPr>
                                <w:color w:val="000000"/>
                                <w:sz w:val="18"/>
                                <w:szCs w:val="18"/>
                              </w:rPr>
                            </w:pPr>
                            <w:r>
                              <w:rPr>
                                <w:rFonts w:hint="eastAsia"/>
                                <w:color w:val="000000"/>
                                <w:sz w:val="18"/>
                                <w:szCs w:val="18"/>
                              </w:rPr>
                              <w:t>5</w:t>
                            </w:r>
                          </w:p>
                        </w:tc>
                        <w:tc>
                          <w:tcPr>
                            <w:tcW w:w="2357" w:type="dxa"/>
                            <w:tcBorders>
                              <w:top w:val="nil"/>
                              <w:left w:val="nil"/>
                              <w:bottom w:val="nil"/>
                              <w:right w:val="nil"/>
                            </w:tcBorders>
                            <w:noWrap/>
                            <w:vAlign w:val="bottom"/>
                          </w:tcPr>
                          <w:p w14:paraId="6757D6D9" w14:textId="77777777" w:rsidR="00C1414D" w:rsidRDefault="00000000">
                            <w:pPr>
                              <w:spacing w:before="0"/>
                              <w:rPr>
                                <w:color w:val="000000"/>
                                <w:sz w:val="18"/>
                                <w:szCs w:val="18"/>
                              </w:rPr>
                            </w:pPr>
                            <w:r>
                              <w:rPr>
                                <w:rFonts w:hint="eastAsia"/>
                                <w:color w:val="000000"/>
                                <w:sz w:val="18"/>
                                <w:szCs w:val="18"/>
                              </w:rPr>
                              <w:t>GND，地信号</w:t>
                            </w:r>
                          </w:p>
                        </w:tc>
                      </w:tr>
                      <w:tr w:rsidR="00C1414D" w14:paraId="3CE8CF83" w14:textId="77777777">
                        <w:trPr>
                          <w:trHeight w:val="375"/>
                          <w:jc w:val="center"/>
                        </w:trPr>
                        <w:tc>
                          <w:tcPr>
                            <w:tcW w:w="708" w:type="dxa"/>
                            <w:tcBorders>
                              <w:top w:val="nil"/>
                              <w:left w:val="nil"/>
                              <w:bottom w:val="nil"/>
                              <w:right w:val="single" w:sz="4" w:space="0" w:color="auto"/>
                            </w:tcBorders>
                            <w:shd w:val="clear" w:color="000000" w:fill="F2F2F2"/>
                            <w:noWrap/>
                            <w:vAlign w:val="bottom"/>
                          </w:tcPr>
                          <w:p w14:paraId="62396E3A" w14:textId="77777777" w:rsidR="00C1414D" w:rsidRDefault="00000000">
                            <w:pPr>
                              <w:spacing w:before="0"/>
                              <w:jc w:val="center"/>
                              <w:rPr>
                                <w:color w:val="000000"/>
                                <w:sz w:val="18"/>
                                <w:szCs w:val="18"/>
                              </w:rPr>
                            </w:pPr>
                            <w:r>
                              <w:rPr>
                                <w:rFonts w:hint="eastAsia"/>
                                <w:color w:val="000000"/>
                                <w:sz w:val="18"/>
                                <w:szCs w:val="18"/>
                              </w:rPr>
                              <w:t>6</w:t>
                            </w:r>
                          </w:p>
                        </w:tc>
                        <w:tc>
                          <w:tcPr>
                            <w:tcW w:w="2357" w:type="dxa"/>
                            <w:tcBorders>
                              <w:top w:val="nil"/>
                              <w:left w:val="nil"/>
                              <w:bottom w:val="nil"/>
                              <w:right w:val="nil"/>
                            </w:tcBorders>
                            <w:shd w:val="clear" w:color="000000" w:fill="F2F2F2"/>
                            <w:noWrap/>
                            <w:vAlign w:val="bottom"/>
                          </w:tcPr>
                          <w:p w14:paraId="50468854" w14:textId="77777777" w:rsidR="00C1414D" w:rsidRDefault="00000000">
                            <w:pPr>
                              <w:spacing w:before="0"/>
                              <w:rPr>
                                <w:color w:val="000000"/>
                                <w:sz w:val="18"/>
                                <w:szCs w:val="18"/>
                              </w:rPr>
                            </w:pPr>
                            <w:r>
                              <w:rPr>
                                <w:color w:val="000000"/>
                                <w:sz w:val="18"/>
                                <w:szCs w:val="18"/>
                              </w:rPr>
                              <w:t>VBAT</w:t>
                            </w:r>
                            <w:r>
                              <w:rPr>
                                <w:rFonts w:hint="eastAsia"/>
                                <w:color w:val="000000"/>
                                <w:sz w:val="18"/>
                                <w:szCs w:val="18"/>
                              </w:rPr>
                              <w:t>，供电输出端</w:t>
                            </w:r>
                          </w:p>
                        </w:tc>
                      </w:tr>
                    </w:tbl>
                    <w:p w14:paraId="4A6DBBFE" w14:textId="77777777" w:rsidR="00C1414D" w:rsidRDefault="00C1414D"/>
                  </w:txbxContent>
                </v:textbox>
                <w10:wrap type="square"/>
              </v:shape>
            </w:pict>
          </mc:Fallback>
        </mc:AlternateContent>
      </w:r>
      <w:r>
        <w:rPr>
          <w:rFonts w:hint="eastAsia"/>
        </w:rPr>
        <w:t>4</w:t>
      </w:r>
      <w:r>
        <w:t>.2.</w:t>
      </w:r>
      <w:r>
        <w:rPr>
          <w:rFonts w:hint="eastAsia"/>
        </w:rPr>
        <w:t>3 LENS 镜头控制端口</w:t>
      </w:r>
      <w:bookmarkEnd w:id="1181"/>
      <w:bookmarkEnd w:id="1182"/>
      <w:bookmarkEnd w:id="1183"/>
      <w:bookmarkEnd w:id="1184"/>
    </w:p>
    <w:p w14:paraId="6ED1CC39" w14:textId="77777777" w:rsidR="00C1414D" w:rsidRDefault="00000000">
      <w:pPr>
        <w:spacing w:after="120"/>
      </w:pPr>
      <w:r>
        <w:rPr>
          <w:rFonts w:hint="eastAsia"/>
        </w:rPr>
        <w:t>位于机身前部的镜头</w:t>
      </w:r>
      <w:r>
        <w:t>控制</w:t>
      </w:r>
      <w:r>
        <w:rPr>
          <w:rFonts w:hint="eastAsia"/>
        </w:rPr>
        <w:t>端口</w:t>
      </w:r>
      <w:r>
        <w:t>（</w:t>
      </w:r>
      <w:r>
        <w:rPr>
          <w:rFonts w:hint="eastAsia"/>
        </w:rPr>
        <w:t>LENS</w:t>
      </w:r>
      <w:r>
        <w:t>）</w:t>
      </w:r>
      <w:r>
        <w:rPr>
          <w:rFonts w:hint="eastAsia"/>
        </w:rPr>
        <w:t>，</w:t>
      </w:r>
      <w:r>
        <w:t>规格</w:t>
      </w:r>
      <w:r>
        <w:rPr>
          <w:rFonts w:hint="eastAsia"/>
        </w:rPr>
        <w:t>为0B6芯插座</w:t>
      </w:r>
      <w:r>
        <w:t>。</w:t>
      </w:r>
    </w:p>
    <w:p w14:paraId="01949575" w14:textId="77777777" w:rsidR="00C1414D" w:rsidRDefault="00000000">
      <w:r>
        <w:rPr>
          <w:rFonts w:hint="eastAsia"/>
        </w:rPr>
        <w:t>LENS镜头控制端口的逻辑定义如右图和表格所示。</w:t>
      </w:r>
    </w:p>
    <w:p w14:paraId="3C364873" w14:textId="77777777" w:rsidR="00C1414D" w:rsidRDefault="00000000">
      <w:pPr>
        <w:pStyle w:val="ListParagraph"/>
        <w:numPr>
          <w:ilvl w:val="0"/>
          <w:numId w:val="55"/>
        </w:numPr>
        <w:ind w:firstLineChars="0"/>
      </w:pPr>
      <w:r>
        <w:rPr>
          <w:rFonts w:hint="eastAsia"/>
        </w:rPr>
        <w:t>管脚1：</w:t>
      </w:r>
      <w:r>
        <w:t>为录制启停输入信号，输入电压不超过3.3V；</w:t>
      </w:r>
    </w:p>
    <w:p w14:paraId="09863E4C" w14:textId="77777777" w:rsidR="00C1414D" w:rsidRDefault="00000000">
      <w:pPr>
        <w:pStyle w:val="ListParagraph"/>
        <w:numPr>
          <w:ilvl w:val="0"/>
          <w:numId w:val="55"/>
        </w:numPr>
        <w:ind w:firstLineChars="0"/>
      </w:pPr>
      <w:r>
        <w:rPr>
          <w:rFonts w:hint="eastAsia"/>
        </w:rPr>
        <w:t>管脚3和管脚4：标准</w:t>
      </w:r>
      <w:r>
        <w:t>RS232接口电压（-15V~+15V）；</w:t>
      </w:r>
    </w:p>
    <w:p w14:paraId="7E10925E" w14:textId="77777777" w:rsidR="00C1414D" w:rsidRDefault="00000000">
      <w:pPr>
        <w:pStyle w:val="ListParagraph"/>
        <w:numPr>
          <w:ilvl w:val="0"/>
          <w:numId w:val="55"/>
        </w:numPr>
        <w:ind w:firstLineChars="0"/>
      </w:pPr>
      <w:r>
        <w:rPr>
          <w:rFonts w:hint="eastAsia"/>
        </w:rPr>
        <w:t>管脚6：VBAT供电输出端电压等于机身输入电压（</w:t>
      </w:r>
      <w:r>
        <w:t>11V~26V</w:t>
      </w:r>
      <w:r>
        <w:rPr>
          <w:rFonts w:hint="eastAsia"/>
        </w:rPr>
        <w:t>）</w:t>
      </w:r>
      <w:r>
        <w:t>，最大电流限制为3A。</w:t>
      </w:r>
    </w:p>
    <w:p w14:paraId="5CCC1928" w14:textId="77777777" w:rsidR="00C1414D" w:rsidRDefault="00000000">
      <w:pPr>
        <w:rPr>
          <w:shd w:val="pct10" w:color="auto" w:fill="FFFFFF"/>
        </w:rPr>
      </w:pPr>
      <w:r>
        <w:rPr>
          <w:rFonts w:hint="eastAsia"/>
          <w:b/>
          <w:color w:val="FFFF00"/>
          <w:highlight w:val="black"/>
          <w:shd w:val="pct10" w:color="auto" w:fill="FFFFFF"/>
        </w:rPr>
        <w:t>提示</w:t>
      </w:r>
      <w:r>
        <w:rPr>
          <w:rFonts w:hint="eastAsia"/>
        </w:rPr>
        <w:t xml:space="preserve">    </w:t>
      </w:r>
      <w:r>
        <w:rPr>
          <w:rFonts w:hint="eastAsia"/>
          <w:shd w:val="pct10" w:color="auto" w:fill="FFFFFF"/>
        </w:rPr>
        <w:t>VBAT供电输出端只有连接兼容的附件才能够工作，使用或</w:t>
      </w:r>
    </w:p>
    <w:p w14:paraId="1CEDFADC" w14:textId="77777777" w:rsidR="00C1414D" w:rsidRDefault="00000000">
      <w:pPr>
        <w:rPr>
          <w:shd w:val="pct10" w:color="auto" w:fill="FFFFFF"/>
        </w:rPr>
      </w:pPr>
      <w:r>
        <w:rPr>
          <w:rFonts w:hint="eastAsia"/>
        </w:rPr>
        <w:t xml:space="preserve">           </w:t>
      </w:r>
      <w:r>
        <w:rPr>
          <w:rFonts w:hint="eastAsia"/>
          <w:shd w:val="pct10" w:color="auto" w:fill="FFFFFF"/>
        </w:rPr>
        <w:t>制作附件前请联系Kinefinity进行确认。</w:t>
      </w:r>
    </w:p>
    <w:p w14:paraId="70BD8FE7" w14:textId="77777777" w:rsidR="00C1414D" w:rsidRDefault="00000000">
      <w:r>
        <w:rPr>
          <w:rFonts w:hint="eastAsia"/>
          <w:b/>
          <w:color w:val="FF0000"/>
          <w:highlight w:val="black"/>
          <w:shd w:val="pct10" w:color="auto" w:fill="FFFFFF"/>
        </w:rPr>
        <w:t>注意</w:t>
      </w:r>
      <w:r>
        <w:rPr>
          <w:rFonts w:hint="eastAsia"/>
          <w:b/>
          <w:color w:val="FF0000"/>
        </w:rPr>
        <w:t xml:space="preserve">    </w:t>
      </w:r>
      <w:r>
        <w:rPr>
          <w:rFonts w:hint="eastAsia"/>
          <w:shd w:val="pct10" w:color="auto" w:fill="FFFFFF"/>
        </w:rPr>
        <w:t>RS端口输入电压</w:t>
      </w:r>
      <w:r>
        <w:rPr>
          <w:shd w:val="pct10" w:color="auto" w:fill="FFFFFF"/>
        </w:rPr>
        <w:t>超过3.3V，会损坏摄影机，需返厂维修。</w:t>
      </w:r>
    </w:p>
    <w:p w14:paraId="334683C9" w14:textId="77777777" w:rsidR="00C1414D" w:rsidRDefault="00000000">
      <w:r>
        <w:rPr>
          <w:noProof/>
        </w:rPr>
        <mc:AlternateContent>
          <mc:Choice Requires="wps">
            <w:drawing>
              <wp:anchor distT="0" distB="0" distL="114300" distR="114300" simplePos="0" relativeHeight="251663360" behindDoc="0" locked="0" layoutInCell="1" allowOverlap="1" wp14:anchorId="755F92D0" wp14:editId="6E9036BD">
                <wp:simplePos x="0" y="0"/>
                <wp:positionH relativeFrom="column">
                  <wp:posOffset>3959225</wp:posOffset>
                </wp:positionH>
                <wp:positionV relativeFrom="paragraph">
                  <wp:posOffset>181610</wp:posOffset>
                </wp:positionV>
                <wp:extent cx="2661285" cy="3514090"/>
                <wp:effectExtent l="0" t="0" r="0" b="0"/>
                <wp:wrapSquare wrapText="bothSides"/>
                <wp:docPr id="104" name="Text Box 104"/>
                <wp:cNvGraphicFramePr/>
                <a:graphic xmlns:a="http://schemas.openxmlformats.org/drawingml/2006/main">
                  <a:graphicData uri="http://schemas.microsoft.com/office/word/2010/wordprocessingShape">
                    <wps:wsp>
                      <wps:cNvSpPr txBox="1"/>
                      <wps:spPr>
                        <a:xfrm>
                          <a:off x="0" y="0"/>
                          <a:ext cx="2661285" cy="3514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1EF01" w14:textId="77777777" w:rsidR="00C1414D" w:rsidRDefault="00000000">
                            <w:pPr>
                              <w:jc w:val="center"/>
                            </w:pPr>
                            <w:r>
                              <w:t xml:space="preserve"> </w:t>
                            </w:r>
                            <w:r>
                              <w:rPr>
                                <w:noProof/>
                              </w:rPr>
                              <w:drawing>
                                <wp:inline distT="0" distB="0" distL="0" distR="0" wp14:anchorId="1CAD8948" wp14:editId="48786300">
                                  <wp:extent cx="810895" cy="810895"/>
                                  <wp:effectExtent l="0" t="0" r="8255" b="8255"/>
                                  <wp:docPr id="6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2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811413" cy="811413"/>
                                          </a:xfrm>
                                          <a:prstGeom prst="rect">
                                            <a:avLst/>
                                          </a:prstGeom>
                                        </pic:spPr>
                                      </pic:pic>
                                    </a:graphicData>
                                  </a:graphic>
                                </wp:inline>
                              </w:drawing>
                            </w:r>
                          </w:p>
                          <w:p w14:paraId="642AD287" w14:textId="77777777" w:rsidR="00C1414D" w:rsidRDefault="00C1414D">
                            <w:pPr>
                              <w:jc w:val="center"/>
                            </w:pPr>
                          </w:p>
                          <w:tbl>
                            <w:tblPr>
                              <w:tblW w:w="3078" w:type="dxa"/>
                              <w:jc w:val="center"/>
                              <w:tblLook w:val="04A0" w:firstRow="1" w:lastRow="0" w:firstColumn="1" w:lastColumn="0" w:noHBand="0" w:noVBand="1"/>
                            </w:tblPr>
                            <w:tblGrid>
                              <w:gridCol w:w="647"/>
                              <w:gridCol w:w="2431"/>
                            </w:tblGrid>
                            <w:tr w:rsidR="00C1414D" w14:paraId="263129CB" w14:textId="77777777">
                              <w:trPr>
                                <w:trHeight w:val="375"/>
                                <w:jc w:val="center"/>
                              </w:trPr>
                              <w:tc>
                                <w:tcPr>
                                  <w:tcW w:w="647" w:type="dxa"/>
                                  <w:tcBorders>
                                    <w:top w:val="nil"/>
                                    <w:left w:val="nil"/>
                                    <w:bottom w:val="single" w:sz="4" w:space="0" w:color="auto"/>
                                    <w:right w:val="single" w:sz="4" w:space="0" w:color="auto"/>
                                  </w:tcBorders>
                                  <w:noWrap/>
                                  <w:vAlign w:val="bottom"/>
                                </w:tcPr>
                                <w:p w14:paraId="59DB64BA" w14:textId="77777777" w:rsidR="00C1414D" w:rsidRDefault="00000000">
                                  <w:pPr>
                                    <w:spacing w:before="0"/>
                                    <w:rPr>
                                      <w:color w:val="000000"/>
                                      <w:sz w:val="18"/>
                                      <w:szCs w:val="18"/>
                                    </w:rPr>
                                  </w:pPr>
                                  <w:r>
                                    <w:rPr>
                                      <w:rFonts w:cs="Calibri" w:hint="eastAsia"/>
                                      <w:color w:val="000000"/>
                                      <w:sz w:val="18"/>
                                    </w:rPr>
                                    <w:t>#</w:t>
                                  </w:r>
                                </w:p>
                              </w:tc>
                              <w:tc>
                                <w:tcPr>
                                  <w:tcW w:w="2431" w:type="dxa"/>
                                  <w:tcBorders>
                                    <w:top w:val="nil"/>
                                    <w:left w:val="nil"/>
                                    <w:bottom w:val="single" w:sz="4" w:space="0" w:color="auto"/>
                                    <w:right w:val="nil"/>
                                  </w:tcBorders>
                                  <w:noWrap/>
                                  <w:vAlign w:val="bottom"/>
                                </w:tcPr>
                                <w:p w14:paraId="50B40BAF" w14:textId="77777777" w:rsidR="00C1414D" w:rsidRDefault="00000000">
                                  <w:pPr>
                                    <w:spacing w:before="0"/>
                                    <w:rPr>
                                      <w:color w:val="000000"/>
                                      <w:sz w:val="18"/>
                                      <w:szCs w:val="18"/>
                                    </w:rPr>
                                  </w:pPr>
                                  <w:r>
                                    <w:rPr>
                                      <w:rFonts w:cs="Calibri" w:hint="eastAsia"/>
                                      <w:color w:val="000000"/>
                                      <w:sz w:val="18"/>
                                    </w:rPr>
                                    <w:t>管脚电气特性</w:t>
                                  </w:r>
                                </w:p>
                              </w:tc>
                            </w:tr>
                            <w:tr w:rsidR="00C1414D" w14:paraId="15E526F0" w14:textId="77777777">
                              <w:trPr>
                                <w:trHeight w:val="375"/>
                                <w:jc w:val="center"/>
                              </w:trPr>
                              <w:tc>
                                <w:tcPr>
                                  <w:tcW w:w="647" w:type="dxa"/>
                                  <w:tcBorders>
                                    <w:top w:val="nil"/>
                                    <w:left w:val="nil"/>
                                    <w:bottom w:val="nil"/>
                                    <w:right w:val="single" w:sz="4" w:space="0" w:color="auto"/>
                                  </w:tcBorders>
                                  <w:noWrap/>
                                  <w:vAlign w:val="bottom"/>
                                </w:tcPr>
                                <w:p w14:paraId="471D15D4" w14:textId="77777777" w:rsidR="00C1414D" w:rsidRDefault="00000000">
                                  <w:pPr>
                                    <w:spacing w:before="0"/>
                                    <w:jc w:val="center"/>
                                    <w:rPr>
                                      <w:color w:val="000000"/>
                                      <w:sz w:val="18"/>
                                      <w:szCs w:val="18"/>
                                    </w:rPr>
                                  </w:pPr>
                                  <w:r>
                                    <w:rPr>
                                      <w:rFonts w:cs="Calibri" w:hint="eastAsia"/>
                                      <w:color w:val="000000"/>
                                      <w:sz w:val="18"/>
                                    </w:rPr>
                                    <w:t>1</w:t>
                                  </w:r>
                                </w:p>
                              </w:tc>
                              <w:tc>
                                <w:tcPr>
                                  <w:tcW w:w="2431" w:type="dxa"/>
                                  <w:tcBorders>
                                    <w:top w:val="nil"/>
                                    <w:left w:val="nil"/>
                                    <w:bottom w:val="nil"/>
                                    <w:right w:val="nil"/>
                                  </w:tcBorders>
                                  <w:noWrap/>
                                  <w:vAlign w:val="bottom"/>
                                </w:tcPr>
                                <w:p w14:paraId="41DB51FD" w14:textId="77777777" w:rsidR="00C1414D" w:rsidRDefault="00000000">
                                  <w:pPr>
                                    <w:spacing w:before="0"/>
                                    <w:rPr>
                                      <w:color w:val="000000"/>
                                      <w:sz w:val="18"/>
                                      <w:szCs w:val="18"/>
                                    </w:rPr>
                                  </w:pPr>
                                  <w:r>
                                    <w:rPr>
                                      <w:rFonts w:cs="Calibri" w:hint="eastAsia"/>
                                      <w:color w:val="000000"/>
                                      <w:sz w:val="18"/>
                                    </w:rPr>
                                    <w:t>CAN_L，CAN总线负端</w:t>
                                  </w:r>
                                </w:p>
                              </w:tc>
                            </w:tr>
                            <w:tr w:rsidR="00C1414D" w14:paraId="4FF024C9" w14:textId="77777777">
                              <w:trPr>
                                <w:trHeight w:val="375"/>
                                <w:jc w:val="center"/>
                              </w:trPr>
                              <w:tc>
                                <w:tcPr>
                                  <w:tcW w:w="647" w:type="dxa"/>
                                  <w:tcBorders>
                                    <w:top w:val="nil"/>
                                    <w:left w:val="nil"/>
                                    <w:bottom w:val="nil"/>
                                    <w:right w:val="single" w:sz="4" w:space="0" w:color="auto"/>
                                  </w:tcBorders>
                                  <w:shd w:val="clear" w:color="000000" w:fill="F2F2F2"/>
                                  <w:noWrap/>
                                  <w:vAlign w:val="bottom"/>
                                </w:tcPr>
                                <w:p w14:paraId="1313785E" w14:textId="77777777" w:rsidR="00C1414D" w:rsidRDefault="00000000">
                                  <w:pPr>
                                    <w:spacing w:before="0"/>
                                    <w:jc w:val="center"/>
                                    <w:rPr>
                                      <w:color w:val="000000"/>
                                      <w:sz w:val="18"/>
                                      <w:szCs w:val="18"/>
                                    </w:rPr>
                                  </w:pPr>
                                  <w:r>
                                    <w:rPr>
                                      <w:rFonts w:cs="Calibri" w:hint="eastAsia"/>
                                      <w:color w:val="000000"/>
                                      <w:sz w:val="18"/>
                                    </w:rPr>
                                    <w:t>2</w:t>
                                  </w:r>
                                </w:p>
                              </w:tc>
                              <w:tc>
                                <w:tcPr>
                                  <w:tcW w:w="2431" w:type="dxa"/>
                                  <w:tcBorders>
                                    <w:top w:val="nil"/>
                                    <w:left w:val="nil"/>
                                    <w:bottom w:val="nil"/>
                                    <w:right w:val="nil"/>
                                  </w:tcBorders>
                                  <w:shd w:val="clear" w:color="000000" w:fill="F2F2F2"/>
                                  <w:noWrap/>
                                  <w:vAlign w:val="bottom"/>
                                </w:tcPr>
                                <w:p w14:paraId="6CFD63F2" w14:textId="77777777" w:rsidR="00C1414D" w:rsidRDefault="00000000">
                                  <w:pPr>
                                    <w:spacing w:before="0"/>
                                    <w:rPr>
                                      <w:color w:val="000000"/>
                                      <w:sz w:val="18"/>
                                      <w:szCs w:val="18"/>
                                    </w:rPr>
                                  </w:pPr>
                                  <w:r>
                                    <w:rPr>
                                      <w:rFonts w:cs="Calibri" w:hint="eastAsia"/>
                                      <w:color w:val="000000"/>
                                      <w:sz w:val="18"/>
                                    </w:rPr>
                                    <w:t>RS232，数据信号接收</w:t>
                                  </w:r>
                                </w:p>
                              </w:tc>
                            </w:tr>
                            <w:tr w:rsidR="00C1414D" w14:paraId="4D38E0A7" w14:textId="77777777">
                              <w:trPr>
                                <w:trHeight w:val="375"/>
                                <w:jc w:val="center"/>
                              </w:trPr>
                              <w:tc>
                                <w:tcPr>
                                  <w:tcW w:w="647" w:type="dxa"/>
                                  <w:tcBorders>
                                    <w:top w:val="nil"/>
                                    <w:left w:val="nil"/>
                                    <w:bottom w:val="nil"/>
                                    <w:right w:val="single" w:sz="4" w:space="0" w:color="auto"/>
                                  </w:tcBorders>
                                  <w:noWrap/>
                                  <w:vAlign w:val="bottom"/>
                                </w:tcPr>
                                <w:p w14:paraId="4AC0262F" w14:textId="77777777" w:rsidR="00C1414D" w:rsidRDefault="00000000">
                                  <w:pPr>
                                    <w:spacing w:before="0"/>
                                    <w:jc w:val="center"/>
                                    <w:rPr>
                                      <w:color w:val="000000"/>
                                      <w:sz w:val="18"/>
                                      <w:szCs w:val="18"/>
                                    </w:rPr>
                                  </w:pPr>
                                  <w:r>
                                    <w:rPr>
                                      <w:rFonts w:cs="Calibri" w:hint="eastAsia"/>
                                      <w:color w:val="000000"/>
                                      <w:sz w:val="18"/>
                                    </w:rPr>
                                    <w:t>3</w:t>
                                  </w:r>
                                </w:p>
                              </w:tc>
                              <w:tc>
                                <w:tcPr>
                                  <w:tcW w:w="2431" w:type="dxa"/>
                                  <w:tcBorders>
                                    <w:top w:val="nil"/>
                                    <w:left w:val="nil"/>
                                    <w:bottom w:val="nil"/>
                                    <w:right w:val="nil"/>
                                  </w:tcBorders>
                                  <w:noWrap/>
                                  <w:vAlign w:val="bottom"/>
                                </w:tcPr>
                                <w:p w14:paraId="4885B9E2" w14:textId="77777777" w:rsidR="00C1414D" w:rsidRDefault="00000000">
                                  <w:pPr>
                                    <w:spacing w:before="0"/>
                                    <w:rPr>
                                      <w:color w:val="000000"/>
                                      <w:sz w:val="18"/>
                                      <w:szCs w:val="18"/>
                                    </w:rPr>
                                  </w:pPr>
                                  <w:r>
                                    <w:rPr>
                                      <w:rFonts w:cs="Calibri" w:hint="eastAsia"/>
                                      <w:color w:val="000000"/>
                                      <w:sz w:val="18"/>
                                    </w:rPr>
                                    <w:t>RS232，数据信号发送</w:t>
                                  </w:r>
                                </w:p>
                              </w:tc>
                            </w:tr>
                            <w:tr w:rsidR="00C1414D" w14:paraId="4B25C30E" w14:textId="77777777">
                              <w:trPr>
                                <w:trHeight w:val="375"/>
                                <w:jc w:val="center"/>
                              </w:trPr>
                              <w:tc>
                                <w:tcPr>
                                  <w:tcW w:w="647" w:type="dxa"/>
                                  <w:tcBorders>
                                    <w:top w:val="nil"/>
                                    <w:left w:val="nil"/>
                                    <w:bottom w:val="nil"/>
                                    <w:right w:val="single" w:sz="4" w:space="0" w:color="auto"/>
                                  </w:tcBorders>
                                  <w:shd w:val="clear" w:color="000000" w:fill="F2F2F2"/>
                                  <w:noWrap/>
                                  <w:vAlign w:val="bottom"/>
                                </w:tcPr>
                                <w:p w14:paraId="1A0F406F" w14:textId="77777777" w:rsidR="00C1414D" w:rsidRDefault="00000000">
                                  <w:pPr>
                                    <w:spacing w:before="0"/>
                                    <w:jc w:val="center"/>
                                    <w:rPr>
                                      <w:color w:val="000000"/>
                                      <w:sz w:val="18"/>
                                      <w:szCs w:val="18"/>
                                    </w:rPr>
                                  </w:pPr>
                                  <w:r>
                                    <w:rPr>
                                      <w:rFonts w:cs="Calibri" w:hint="eastAsia"/>
                                      <w:color w:val="000000"/>
                                      <w:sz w:val="18"/>
                                    </w:rPr>
                                    <w:t>4</w:t>
                                  </w:r>
                                </w:p>
                              </w:tc>
                              <w:tc>
                                <w:tcPr>
                                  <w:tcW w:w="2431" w:type="dxa"/>
                                  <w:tcBorders>
                                    <w:top w:val="nil"/>
                                    <w:left w:val="nil"/>
                                    <w:bottom w:val="nil"/>
                                    <w:right w:val="nil"/>
                                  </w:tcBorders>
                                  <w:shd w:val="clear" w:color="000000" w:fill="F2F2F2"/>
                                  <w:noWrap/>
                                  <w:vAlign w:val="bottom"/>
                                </w:tcPr>
                                <w:p w14:paraId="5627AD07" w14:textId="77777777" w:rsidR="00C1414D" w:rsidRDefault="00000000">
                                  <w:pPr>
                                    <w:spacing w:before="0"/>
                                    <w:rPr>
                                      <w:color w:val="000000"/>
                                      <w:sz w:val="18"/>
                                      <w:szCs w:val="18"/>
                                    </w:rPr>
                                  </w:pPr>
                                  <w:r>
                                    <w:rPr>
                                      <w:rFonts w:cs="Calibri"/>
                                      <w:color w:val="000000"/>
                                      <w:sz w:val="18"/>
                                    </w:rPr>
                                    <w:t>Reserved，保留管脚</w:t>
                                  </w:r>
                                </w:p>
                              </w:tc>
                            </w:tr>
                            <w:tr w:rsidR="00C1414D" w14:paraId="42CFE274" w14:textId="77777777">
                              <w:trPr>
                                <w:trHeight w:val="375"/>
                                <w:jc w:val="center"/>
                              </w:trPr>
                              <w:tc>
                                <w:tcPr>
                                  <w:tcW w:w="647" w:type="dxa"/>
                                  <w:tcBorders>
                                    <w:top w:val="nil"/>
                                    <w:left w:val="nil"/>
                                    <w:bottom w:val="nil"/>
                                    <w:right w:val="single" w:sz="4" w:space="0" w:color="auto"/>
                                  </w:tcBorders>
                                  <w:noWrap/>
                                  <w:vAlign w:val="bottom"/>
                                </w:tcPr>
                                <w:p w14:paraId="02B8BDF1" w14:textId="77777777" w:rsidR="00C1414D" w:rsidRDefault="00000000">
                                  <w:pPr>
                                    <w:spacing w:before="0"/>
                                    <w:jc w:val="center"/>
                                    <w:rPr>
                                      <w:color w:val="000000"/>
                                      <w:sz w:val="18"/>
                                      <w:szCs w:val="18"/>
                                    </w:rPr>
                                  </w:pPr>
                                  <w:r>
                                    <w:rPr>
                                      <w:rFonts w:cs="Calibri" w:hint="eastAsia"/>
                                      <w:color w:val="000000"/>
                                      <w:sz w:val="18"/>
                                    </w:rPr>
                                    <w:t>5</w:t>
                                  </w:r>
                                </w:p>
                              </w:tc>
                              <w:tc>
                                <w:tcPr>
                                  <w:tcW w:w="2431" w:type="dxa"/>
                                  <w:tcBorders>
                                    <w:top w:val="nil"/>
                                    <w:left w:val="nil"/>
                                    <w:bottom w:val="nil"/>
                                    <w:right w:val="nil"/>
                                  </w:tcBorders>
                                  <w:noWrap/>
                                  <w:vAlign w:val="bottom"/>
                                </w:tcPr>
                                <w:p w14:paraId="045B6F77" w14:textId="77777777" w:rsidR="00C1414D" w:rsidRDefault="00000000">
                                  <w:pPr>
                                    <w:spacing w:before="0"/>
                                    <w:rPr>
                                      <w:color w:val="000000"/>
                                      <w:sz w:val="18"/>
                                      <w:szCs w:val="18"/>
                                    </w:rPr>
                                  </w:pPr>
                                  <w:r>
                                    <w:rPr>
                                      <w:rFonts w:cs="Calibri" w:hint="eastAsia"/>
                                      <w:color w:val="000000"/>
                                      <w:sz w:val="18"/>
                                    </w:rPr>
                                    <w:t>TALLY，录制指示</w:t>
                                  </w:r>
                                </w:p>
                              </w:tc>
                            </w:tr>
                            <w:tr w:rsidR="00C1414D" w14:paraId="7A712C39" w14:textId="77777777">
                              <w:trPr>
                                <w:trHeight w:val="375"/>
                                <w:jc w:val="center"/>
                              </w:trPr>
                              <w:tc>
                                <w:tcPr>
                                  <w:tcW w:w="647" w:type="dxa"/>
                                  <w:tcBorders>
                                    <w:top w:val="nil"/>
                                    <w:left w:val="nil"/>
                                    <w:bottom w:val="nil"/>
                                    <w:right w:val="single" w:sz="4" w:space="0" w:color="auto"/>
                                  </w:tcBorders>
                                  <w:shd w:val="clear" w:color="000000" w:fill="F2F2F2"/>
                                  <w:noWrap/>
                                  <w:vAlign w:val="bottom"/>
                                </w:tcPr>
                                <w:p w14:paraId="3C2F4BC9" w14:textId="77777777" w:rsidR="00C1414D" w:rsidRDefault="00000000">
                                  <w:pPr>
                                    <w:spacing w:before="0"/>
                                    <w:jc w:val="center"/>
                                    <w:rPr>
                                      <w:color w:val="000000"/>
                                      <w:sz w:val="18"/>
                                      <w:szCs w:val="18"/>
                                    </w:rPr>
                                  </w:pPr>
                                  <w:r>
                                    <w:rPr>
                                      <w:rFonts w:cs="Calibri" w:hint="eastAsia"/>
                                      <w:color w:val="000000"/>
                                      <w:sz w:val="18"/>
                                    </w:rPr>
                                    <w:t>6</w:t>
                                  </w:r>
                                </w:p>
                              </w:tc>
                              <w:tc>
                                <w:tcPr>
                                  <w:tcW w:w="2431" w:type="dxa"/>
                                  <w:tcBorders>
                                    <w:top w:val="nil"/>
                                    <w:left w:val="nil"/>
                                    <w:bottom w:val="nil"/>
                                    <w:right w:val="nil"/>
                                  </w:tcBorders>
                                  <w:shd w:val="clear" w:color="000000" w:fill="F2F2F2"/>
                                  <w:noWrap/>
                                  <w:vAlign w:val="bottom"/>
                                </w:tcPr>
                                <w:p w14:paraId="7D7B336F" w14:textId="77777777" w:rsidR="00C1414D" w:rsidRDefault="00000000">
                                  <w:pPr>
                                    <w:spacing w:before="0"/>
                                    <w:rPr>
                                      <w:color w:val="000000"/>
                                      <w:sz w:val="18"/>
                                      <w:szCs w:val="18"/>
                                    </w:rPr>
                                  </w:pPr>
                                  <w:r>
                                    <w:rPr>
                                      <w:rFonts w:hint="eastAsia"/>
                                      <w:color w:val="000000"/>
                                      <w:sz w:val="18"/>
                                      <w:szCs w:val="18"/>
                                    </w:rPr>
                                    <w:t>GND，地信号</w:t>
                                  </w:r>
                                </w:p>
                              </w:tc>
                            </w:tr>
                            <w:tr w:rsidR="00C1414D" w14:paraId="161E144D" w14:textId="77777777">
                              <w:trPr>
                                <w:trHeight w:val="375"/>
                                <w:jc w:val="center"/>
                              </w:trPr>
                              <w:tc>
                                <w:tcPr>
                                  <w:tcW w:w="647" w:type="dxa"/>
                                  <w:tcBorders>
                                    <w:top w:val="nil"/>
                                    <w:left w:val="nil"/>
                                    <w:bottom w:val="nil"/>
                                    <w:right w:val="single" w:sz="4" w:space="0" w:color="auto"/>
                                  </w:tcBorders>
                                  <w:noWrap/>
                                  <w:vAlign w:val="bottom"/>
                                </w:tcPr>
                                <w:p w14:paraId="62BA6D22" w14:textId="77777777" w:rsidR="00C1414D" w:rsidRDefault="00000000">
                                  <w:pPr>
                                    <w:spacing w:before="0"/>
                                    <w:jc w:val="center"/>
                                    <w:rPr>
                                      <w:color w:val="000000"/>
                                      <w:sz w:val="18"/>
                                      <w:szCs w:val="18"/>
                                    </w:rPr>
                                  </w:pPr>
                                  <w:r>
                                    <w:rPr>
                                      <w:rFonts w:hint="eastAsia"/>
                                      <w:color w:val="000000"/>
                                      <w:sz w:val="18"/>
                                      <w:szCs w:val="18"/>
                                    </w:rPr>
                                    <w:t>7</w:t>
                                  </w:r>
                                </w:p>
                              </w:tc>
                              <w:tc>
                                <w:tcPr>
                                  <w:tcW w:w="2431" w:type="dxa"/>
                                  <w:tcBorders>
                                    <w:top w:val="nil"/>
                                    <w:left w:val="nil"/>
                                    <w:bottom w:val="nil"/>
                                    <w:right w:val="nil"/>
                                  </w:tcBorders>
                                  <w:noWrap/>
                                  <w:vAlign w:val="bottom"/>
                                </w:tcPr>
                                <w:p w14:paraId="24F996E2" w14:textId="77777777" w:rsidR="00C1414D" w:rsidRDefault="00000000">
                                  <w:pPr>
                                    <w:spacing w:before="0"/>
                                    <w:rPr>
                                      <w:color w:val="000000"/>
                                      <w:sz w:val="18"/>
                                      <w:szCs w:val="18"/>
                                    </w:rPr>
                                  </w:pPr>
                                  <w:r>
                                    <w:rPr>
                                      <w:rFonts w:cs="Calibri" w:hint="eastAsia"/>
                                      <w:color w:val="000000"/>
                                      <w:sz w:val="18"/>
                                    </w:rPr>
                                    <w:t>CAN_H，CAN总线正端</w:t>
                                  </w:r>
                                </w:p>
                              </w:tc>
                            </w:tr>
                          </w:tbl>
                          <w:p w14:paraId="1AFD8A4B" w14:textId="77777777" w:rsidR="00C1414D" w:rsidRDefault="00C1414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55F92D0" id="Text Box 104" o:spid="_x0000_s1084" type="#_x0000_t202" style="position:absolute;margin-left:311.75pt;margin-top:14.3pt;width:209.55pt;height:276.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" filled="f" stroked="f">
                <v:textbox>
                  <w:txbxContent>
                    <w:p w14:paraId="2BB1EF01" w14:textId="77777777" w:rsidR="00C1414D" w:rsidRDefault="00000000">
                      <w:pPr>
                        <w:jc w:val="center"/>
                      </w:pPr>
                      <w:r>
                        <w:t xml:space="preserve"> </w:t>
                      </w:r>
                      <w:r>
                        <w:rPr>
                          <w:noProof/>
                        </w:rPr>
                        <w:drawing>
                          <wp:inline distT="0" distB="0" distL="0" distR="0" wp14:anchorId="1CAD8948" wp14:editId="48786300">
                            <wp:extent cx="810895" cy="810895"/>
                            <wp:effectExtent l="0" t="0" r="8255" b="8255"/>
                            <wp:docPr id="6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2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811413" cy="811413"/>
                                    </a:xfrm>
                                    <a:prstGeom prst="rect">
                                      <a:avLst/>
                                    </a:prstGeom>
                                  </pic:spPr>
                                </pic:pic>
                              </a:graphicData>
                            </a:graphic>
                          </wp:inline>
                        </w:drawing>
                      </w:r>
                    </w:p>
                    <w:p w14:paraId="642AD287" w14:textId="77777777" w:rsidR="00C1414D" w:rsidRDefault="00C1414D">
                      <w:pPr>
                        <w:jc w:val="center"/>
                      </w:pPr>
                    </w:p>
                    <w:tbl>
                      <w:tblPr>
                        <w:tblW w:w="3078" w:type="dxa"/>
                        <w:jc w:val="center"/>
                        <w:tblLook w:val="04A0" w:firstRow="1" w:lastRow="0" w:firstColumn="1" w:lastColumn="0" w:noHBand="0" w:noVBand="1"/>
                      </w:tblPr>
                      <w:tblGrid>
                        <w:gridCol w:w="647"/>
                        <w:gridCol w:w="2431"/>
                      </w:tblGrid>
                      <w:tr w:rsidR="00C1414D" w14:paraId="263129CB" w14:textId="77777777">
                        <w:trPr>
                          <w:trHeight w:val="375"/>
                          <w:jc w:val="center"/>
                        </w:trPr>
                        <w:tc>
                          <w:tcPr>
                            <w:tcW w:w="647" w:type="dxa"/>
                            <w:tcBorders>
                              <w:top w:val="nil"/>
                              <w:left w:val="nil"/>
                              <w:bottom w:val="single" w:sz="4" w:space="0" w:color="auto"/>
                              <w:right w:val="single" w:sz="4" w:space="0" w:color="auto"/>
                            </w:tcBorders>
                            <w:noWrap/>
                            <w:vAlign w:val="bottom"/>
                          </w:tcPr>
                          <w:p w14:paraId="59DB64BA" w14:textId="77777777" w:rsidR="00C1414D" w:rsidRDefault="00000000">
                            <w:pPr>
                              <w:spacing w:before="0"/>
                              <w:rPr>
                                <w:color w:val="000000"/>
                                <w:sz w:val="18"/>
                                <w:szCs w:val="18"/>
                              </w:rPr>
                            </w:pPr>
                            <w:r>
                              <w:rPr>
                                <w:rFonts w:cs="Calibri" w:hint="eastAsia"/>
                                <w:color w:val="000000"/>
                                <w:sz w:val="18"/>
                              </w:rPr>
                              <w:t>#</w:t>
                            </w:r>
                          </w:p>
                        </w:tc>
                        <w:tc>
                          <w:tcPr>
                            <w:tcW w:w="2431" w:type="dxa"/>
                            <w:tcBorders>
                              <w:top w:val="nil"/>
                              <w:left w:val="nil"/>
                              <w:bottom w:val="single" w:sz="4" w:space="0" w:color="auto"/>
                              <w:right w:val="nil"/>
                            </w:tcBorders>
                            <w:noWrap/>
                            <w:vAlign w:val="bottom"/>
                          </w:tcPr>
                          <w:p w14:paraId="50B40BAF" w14:textId="77777777" w:rsidR="00C1414D" w:rsidRDefault="00000000">
                            <w:pPr>
                              <w:spacing w:before="0"/>
                              <w:rPr>
                                <w:color w:val="000000"/>
                                <w:sz w:val="18"/>
                                <w:szCs w:val="18"/>
                              </w:rPr>
                            </w:pPr>
                            <w:r>
                              <w:rPr>
                                <w:rFonts w:cs="Calibri" w:hint="eastAsia"/>
                                <w:color w:val="000000"/>
                                <w:sz w:val="18"/>
                              </w:rPr>
                              <w:t>管脚电气特性</w:t>
                            </w:r>
                          </w:p>
                        </w:tc>
                      </w:tr>
                      <w:tr w:rsidR="00C1414D" w14:paraId="15E526F0" w14:textId="77777777">
                        <w:trPr>
                          <w:trHeight w:val="375"/>
                          <w:jc w:val="center"/>
                        </w:trPr>
                        <w:tc>
                          <w:tcPr>
                            <w:tcW w:w="647" w:type="dxa"/>
                            <w:tcBorders>
                              <w:top w:val="nil"/>
                              <w:left w:val="nil"/>
                              <w:bottom w:val="nil"/>
                              <w:right w:val="single" w:sz="4" w:space="0" w:color="auto"/>
                            </w:tcBorders>
                            <w:noWrap/>
                            <w:vAlign w:val="bottom"/>
                          </w:tcPr>
                          <w:p w14:paraId="471D15D4" w14:textId="77777777" w:rsidR="00C1414D" w:rsidRDefault="00000000">
                            <w:pPr>
                              <w:spacing w:before="0"/>
                              <w:jc w:val="center"/>
                              <w:rPr>
                                <w:color w:val="000000"/>
                                <w:sz w:val="18"/>
                                <w:szCs w:val="18"/>
                              </w:rPr>
                            </w:pPr>
                            <w:r>
                              <w:rPr>
                                <w:rFonts w:cs="Calibri" w:hint="eastAsia"/>
                                <w:color w:val="000000"/>
                                <w:sz w:val="18"/>
                              </w:rPr>
                              <w:t>1</w:t>
                            </w:r>
                          </w:p>
                        </w:tc>
                        <w:tc>
                          <w:tcPr>
                            <w:tcW w:w="2431" w:type="dxa"/>
                            <w:tcBorders>
                              <w:top w:val="nil"/>
                              <w:left w:val="nil"/>
                              <w:bottom w:val="nil"/>
                              <w:right w:val="nil"/>
                            </w:tcBorders>
                            <w:noWrap/>
                            <w:vAlign w:val="bottom"/>
                          </w:tcPr>
                          <w:p w14:paraId="41DB51FD" w14:textId="77777777" w:rsidR="00C1414D" w:rsidRDefault="00000000">
                            <w:pPr>
                              <w:spacing w:before="0"/>
                              <w:rPr>
                                <w:color w:val="000000"/>
                                <w:sz w:val="18"/>
                                <w:szCs w:val="18"/>
                              </w:rPr>
                            </w:pPr>
                            <w:r>
                              <w:rPr>
                                <w:rFonts w:cs="Calibri" w:hint="eastAsia"/>
                                <w:color w:val="000000"/>
                                <w:sz w:val="18"/>
                              </w:rPr>
                              <w:t>CAN_L，CAN总线负端</w:t>
                            </w:r>
                          </w:p>
                        </w:tc>
                      </w:tr>
                      <w:tr w:rsidR="00C1414D" w14:paraId="4FF024C9" w14:textId="77777777">
                        <w:trPr>
                          <w:trHeight w:val="375"/>
                          <w:jc w:val="center"/>
                        </w:trPr>
                        <w:tc>
                          <w:tcPr>
                            <w:tcW w:w="647" w:type="dxa"/>
                            <w:tcBorders>
                              <w:top w:val="nil"/>
                              <w:left w:val="nil"/>
                              <w:bottom w:val="nil"/>
                              <w:right w:val="single" w:sz="4" w:space="0" w:color="auto"/>
                            </w:tcBorders>
                            <w:shd w:val="clear" w:color="000000" w:fill="F2F2F2"/>
                            <w:noWrap/>
                            <w:vAlign w:val="bottom"/>
                          </w:tcPr>
                          <w:p w14:paraId="1313785E" w14:textId="77777777" w:rsidR="00C1414D" w:rsidRDefault="00000000">
                            <w:pPr>
                              <w:spacing w:before="0"/>
                              <w:jc w:val="center"/>
                              <w:rPr>
                                <w:color w:val="000000"/>
                                <w:sz w:val="18"/>
                                <w:szCs w:val="18"/>
                              </w:rPr>
                            </w:pPr>
                            <w:r>
                              <w:rPr>
                                <w:rFonts w:cs="Calibri" w:hint="eastAsia"/>
                                <w:color w:val="000000"/>
                                <w:sz w:val="18"/>
                              </w:rPr>
                              <w:t>2</w:t>
                            </w:r>
                          </w:p>
                        </w:tc>
                        <w:tc>
                          <w:tcPr>
                            <w:tcW w:w="2431" w:type="dxa"/>
                            <w:tcBorders>
                              <w:top w:val="nil"/>
                              <w:left w:val="nil"/>
                              <w:bottom w:val="nil"/>
                              <w:right w:val="nil"/>
                            </w:tcBorders>
                            <w:shd w:val="clear" w:color="000000" w:fill="F2F2F2"/>
                            <w:noWrap/>
                            <w:vAlign w:val="bottom"/>
                          </w:tcPr>
                          <w:p w14:paraId="6CFD63F2" w14:textId="77777777" w:rsidR="00C1414D" w:rsidRDefault="00000000">
                            <w:pPr>
                              <w:spacing w:before="0"/>
                              <w:rPr>
                                <w:color w:val="000000"/>
                                <w:sz w:val="18"/>
                                <w:szCs w:val="18"/>
                              </w:rPr>
                            </w:pPr>
                            <w:r>
                              <w:rPr>
                                <w:rFonts w:cs="Calibri" w:hint="eastAsia"/>
                                <w:color w:val="000000"/>
                                <w:sz w:val="18"/>
                              </w:rPr>
                              <w:t>RS232，数据信号接收</w:t>
                            </w:r>
                          </w:p>
                        </w:tc>
                      </w:tr>
                      <w:tr w:rsidR="00C1414D" w14:paraId="4D38E0A7" w14:textId="77777777">
                        <w:trPr>
                          <w:trHeight w:val="375"/>
                          <w:jc w:val="center"/>
                        </w:trPr>
                        <w:tc>
                          <w:tcPr>
                            <w:tcW w:w="647" w:type="dxa"/>
                            <w:tcBorders>
                              <w:top w:val="nil"/>
                              <w:left w:val="nil"/>
                              <w:bottom w:val="nil"/>
                              <w:right w:val="single" w:sz="4" w:space="0" w:color="auto"/>
                            </w:tcBorders>
                            <w:noWrap/>
                            <w:vAlign w:val="bottom"/>
                          </w:tcPr>
                          <w:p w14:paraId="4AC0262F" w14:textId="77777777" w:rsidR="00C1414D" w:rsidRDefault="00000000">
                            <w:pPr>
                              <w:spacing w:before="0"/>
                              <w:jc w:val="center"/>
                              <w:rPr>
                                <w:color w:val="000000"/>
                                <w:sz w:val="18"/>
                                <w:szCs w:val="18"/>
                              </w:rPr>
                            </w:pPr>
                            <w:r>
                              <w:rPr>
                                <w:rFonts w:cs="Calibri" w:hint="eastAsia"/>
                                <w:color w:val="000000"/>
                                <w:sz w:val="18"/>
                              </w:rPr>
                              <w:t>3</w:t>
                            </w:r>
                          </w:p>
                        </w:tc>
                        <w:tc>
                          <w:tcPr>
                            <w:tcW w:w="2431" w:type="dxa"/>
                            <w:tcBorders>
                              <w:top w:val="nil"/>
                              <w:left w:val="nil"/>
                              <w:bottom w:val="nil"/>
                              <w:right w:val="nil"/>
                            </w:tcBorders>
                            <w:noWrap/>
                            <w:vAlign w:val="bottom"/>
                          </w:tcPr>
                          <w:p w14:paraId="4885B9E2" w14:textId="77777777" w:rsidR="00C1414D" w:rsidRDefault="00000000">
                            <w:pPr>
                              <w:spacing w:before="0"/>
                              <w:rPr>
                                <w:color w:val="000000"/>
                                <w:sz w:val="18"/>
                                <w:szCs w:val="18"/>
                              </w:rPr>
                            </w:pPr>
                            <w:r>
                              <w:rPr>
                                <w:rFonts w:cs="Calibri" w:hint="eastAsia"/>
                                <w:color w:val="000000"/>
                                <w:sz w:val="18"/>
                              </w:rPr>
                              <w:t>RS232，数据信号发送</w:t>
                            </w:r>
                          </w:p>
                        </w:tc>
                      </w:tr>
                      <w:tr w:rsidR="00C1414D" w14:paraId="4B25C30E" w14:textId="77777777">
                        <w:trPr>
                          <w:trHeight w:val="375"/>
                          <w:jc w:val="center"/>
                        </w:trPr>
                        <w:tc>
                          <w:tcPr>
                            <w:tcW w:w="647" w:type="dxa"/>
                            <w:tcBorders>
                              <w:top w:val="nil"/>
                              <w:left w:val="nil"/>
                              <w:bottom w:val="nil"/>
                              <w:right w:val="single" w:sz="4" w:space="0" w:color="auto"/>
                            </w:tcBorders>
                            <w:shd w:val="clear" w:color="000000" w:fill="F2F2F2"/>
                            <w:noWrap/>
                            <w:vAlign w:val="bottom"/>
                          </w:tcPr>
                          <w:p w14:paraId="1A0F406F" w14:textId="77777777" w:rsidR="00C1414D" w:rsidRDefault="00000000">
                            <w:pPr>
                              <w:spacing w:before="0"/>
                              <w:jc w:val="center"/>
                              <w:rPr>
                                <w:color w:val="000000"/>
                                <w:sz w:val="18"/>
                                <w:szCs w:val="18"/>
                              </w:rPr>
                            </w:pPr>
                            <w:r>
                              <w:rPr>
                                <w:rFonts w:cs="Calibri" w:hint="eastAsia"/>
                                <w:color w:val="000000"/>
                                <w:sz w:val="18"/>
                              </w:rPr>
                              <w:t>4</w:t>
                            </w:r>
                          </w:p>
                        </w:tc>
                        <w:tc>
                          <w:tcPr>
                            <w:tcW w:w="2431" w:type="dxa"/>
                            <w:tcBorders>
                              <w:top w:val="nil"/>
                              <w:left w:val="nil"/>
                              <w:bottom w:val="nil"/>
                              <w:right w:val="nil"/>
                            </w:tcBorders>
                            <w:shd w:val="clear" w:color="000000" w:fill="F2F2F2"/>
                            <w:noWrap/>
                            <w:vAlign w:val="bottom"/>
                          </w:tcPr>
                          <w:p w14:paraId="5627AD07" w14:textId="77777777" w:rsidR="00C1414D" w:rsidRDefault="00000000">
                            <w:pPr>
                              <w:spacing w:before="0"/>
                              <w:rPr>
                                <w:color w:val="000000"/>
                                <w:sz w:val="18"/>
                                <w:szCs w:val="18"/>
                              </w:rPr>
                            </w:pPr>
                            <w:r>
                              <w:rPr>
                                <w:rFonts w:cs="Calibri"/>
                                <w:color w:val="000000"/>
                                <w:sz w:val="18"/>
                              </w:rPr>
                              <w:t>Reserved，保留管脚</w:t>
                            </w:r>
                          </w:p>
                        </w:tc>
                      </w:tr>
                      <w:tr w:rsidR="00C1414D" w14:paraId="42CFE274" w14:textId="77777777">
                        <w:trPr>
                          <w:trHeight w:val="375"/>
                          <w:jc w:val="center"/>
                        </w:trPr>
                        <w:tc>
                          <w:tcPr>
                            <w:tcW w:w="647" w:type="dxa"/>
                            <w:tcBorders>
                              <w:top w:val="nil"/>
                              <w:left w:val="nil"/>
                              <w:bottom w:val="nil"/>
                              <w:right w:val="single" w:sz="4" w:space="0" w:color="auto"/>
                            </w:tcBorders>
                            <w:noWrap/>
                            <w:vAlign w:val="bottom"/>
                          </w:tcPr>
                          <w:p w14:paraId="02B8BDF1" w14:textId="77777777" w:rsidR="00C1414D" w:rsidRDefault="00000000">
                            <w:pPr>
                              <w:spacing w:before="0"/>
                              <w:jc w:val="center"/>
                              <w:rPr>
                                <w:color w:val="000000"/>
                                <w:sz w:val="18"/>
                                <w:szCs w:val="18"/>
                              </w:rPr>
                            </w:pPr>
                            <w:r>
                              <w:rPr>
                                <w:rFonts w:cs="Calibri" w:hint="eastAsia"/>
                                <w:color w:val="000000"/>
                                <w:sz w:val="18"/>
                              </w:rPr>
                              <w:t>5</w:t>
                            </w:r>
                          </w:p>
                        </w:tc>
                        <w:tc>
                          <w:tcPr>
                            <w:tcW w:w="2431" w:type="dxa"/>
                            <w:tcBorders>
                              <w:top w:val="nil"/>
                              <w:left w:val="nil"/>
                              <w:bottom w:val="nil"/>
                              <w:right w:val="nil"/>
                            </w:tcBorders>
                            <w:noWrap/>
                            <w:vAlign w:val="bottom"/>
                          </w:tcPr>
                          <w:p w14:paraId="045B6F77" w14:textId="77777777" w:rsidR="00C1414D" w:rsidRDefault="00000000">
                            <w:pPr>
                              <w:spacing w:before="0"/>
                              <w:rPr>
                                <w:color w:val="000000"/>
                                <w:sz w:val="18"/>
                                <w:szCs w:val="18"/>
                              </w:rPr>
                            </w:pPr>
                            <w:r>
                              <w:rPr>
                                <w:rFonts w:cs="Calibri" w:hint="eastAsia"/>
                                <w:color w:val="000000"/>
                                <w:sz w:val="18"/>
                              </w:rPr>
                              <w:t>TALLY，录制指示</w:t>
                            </w:r>
                          </w:p>
                        </w:tc>
                      </w:tr>
                      <w:tr w:rsidR="00C1414D" w14:paraId="7A712C39" w14:textId="77777777">
                        <w:trPr>
                          <w:trHeight w:val="375"/>
                          <w:jc w:val="center"/>
                        </w:trPr>
                        <w:tc>
                          <w:tcPr>
                            <w:tcW w:w="647" w:type="dxa"/>
                            <w:tcBorders>
                              <w:top w:val="nil"/>
                              <w:left w:val="nil"/>
                              <w:bottom w:val="nil"/>
                              <w:right w:val="single" w:sz="4" w:space="0" w:color="auto"/>
                            </w:tcBorders>
                            <w:shd w:val="clear" w:color="000000" w:fill="F2F2F2"/>
                            <w:noWrap/>
                            <w:vAlign w:val="bottom"/>
                          </w:tcPr>
                          <w:p w14:paraId="3C2F4BC9" w14:textId="77777777" w:rsidR="00C1414D" w:rsidRDefault="00000000">
                            <w:pPr>
                              <w:spacing w:before="0"/>
                              <w:jc w:val="center"/>
                              <w:rPr>
                                <w:color w:val="000000"/>
                                <w:sz w:val="18"/>
                                <w:szCs w:val="18"/>
                              </w:rPr>
                            </w:pPr>
                            <w:r>
                              <w:rPr>
                                <w:rFonts w:cs="Calibri" w:hint="eastAsia"/>
                                <w:color w:val="000000"/>
                                <w:sz w:val="18"/>
                              </w:rPr>
                              <w:t>6</w:t>
                            </w:r>
                          </w:p>
                        </w:tc>
                        <w:tc>
                          <w:tcPr>
                            <w:tcW w:w="2431" w:type="dxa"/>
                            <w:tcBorders>
                              <w:top w:val="nil"/>
                              <w:left w:val="nil"/>
                              <w:bottom w:val="nil"/>
                              <w:right w:val="nil"/>
                            </w:tcBorders>
                            <w:shd w:val="clear" w:color="000000" w:fill="F2F2F2"/>
                            <w:noWrap/>
                            <w:vAlign w:val="bottom"/>
                          </w:tcPr>
                          <w:p w14:paraId="7D7B336F" w14:textId="77777777" w:rsidR="00C1414D" w:rsidRDefault="00000000">
                            <w:pPr>
                              <w:spacing w:before="0"/>
                              <w:rPr>
                                <w:color w:val="000000"/>
                                <w:sz w:val="18"/>
                                <w:szCs w:val="18"/>
                              </w:rPr>
                            </w:pPr>
                            <w:r>
                              <w:rPr>
                                <w:rFonts w:hint="eastAsia"/>
                                <w:color w:val="000000"/>
                                <w:sz w:val="18"/>
                                <w:szCs w:val="18"/>
                              </w:rPr>
                              <w:t>GND，地信号</w:t>
                            </w:r>
                          </w:p>
                        </w:tc>
                      </w:tr>
                      <w:tr w:rsidR="00C1414D" w14:paraId="161E144D" w14:textId="77777777">
                        <w:trPr>
                          <w:trHeight w:val="375"/>
                          <w:jc w:val="center"/>
                        </w:trPr>
                        <w:tc>
                          <w:tcPr>
                            <w:tcW w:w="647" w:type="dxa"/>
                            <w:tcBorders>
                              <w:top w:val="nil"/>
                              <w:left w:val="nil"/>
                              <w:bottom w:val="nil"/>
                              <w:right w:val="single" w:sz="4" w:space="0" w:color="auto"/>
                            </w:tcBorders>
                            <w:noWrap/>
                            <w:vAlign w:val="bottom"/>
                          </w:tcPr>
                          <w:p w14:paraId="62BA6D22" w14:textId="77777777" w:rsidR="00C1414D" w:rsidRDefault="00000000">
                            <w:pPr>
                              <w:spacing w:before="0"/>
                              <w:jc w:val="center"/>
                              <w:rPr>
                                <w:color w:val="000000"/>
                                <w:sz w:val="18"/>
                                <w:szCs w:val="18"/>
                              </w:rPr>
                            </w:pPr>
                            <w:r>
                              <w:rPr>
                                <w:rFonts w:hint="eastAsia"/>
                                <w:color w:val="000000"/>
                                <w:sz w:val="18"/>
                                <w:szCs w:val="18"/>
                              </w:rPr>
                              <w:t>7</w:t>
                            </w:r>
                          </w:p>
                        </w:tc>
                        <w:tc>
                          <w:tcPr>
                            <w:tcW w:w="2431" w:type="dxa"/>
                            <w:tcBorders>
                              <w:top w:val="nil"/>
                              <w:left w:val="nil"/>
                              <w:bottom w:val="nil"/>
                              <w:right w:val="nil"/>
                            </w:tcBorders>
                            <w:noWrap/>
                            <w:vAlign w:val="bottom"/>
                          </w:tcPr>
                          <w:p w14:paraId="24F996E2" w14:textId="77777777" w:rsidR="00C1414D" w:rsidRDefault="00000000">
                            <w:pPr>
                              <w:spacing w:before="0"/>
                              <w:rPr>
                                <w:color w:val="000000"/>
                                <w:sz w:val="18"/>
                                <w:szCs w:val="18"/>
                              </w:rPr>
                            </w:pPr>
                            <w:r>
                              <w:rPr>
                                <w:rFonts w:cs="Calibri" w:hint="eastAsia"/>
                                <w:color w:val="000000"/>
                                <w:sz w:val="18"/>
                              </w:rPr>
                              <w:t>CAN_H，CAN总线正端</w:t>
                            </w:r>
                          </w:p>
                        </w:tc>
                      </w:tr>
                    </w:tbl>
                    <w:p w14:paraId="1AFD8A4B" w14:textId="77777777" w:rsidR="00C1414D" w:rsidRDefault="00C1414D"/>
                  </w:txbxContent>
                </v:textbox>
                <w10:wrap type="square"/>
              </v:shape>
            </w:pict>
          </mc:Fallback>
        </mc:AlternateContent>
      </w:r>
    </w:p>
    <w:p w14:paraId="0BAF1B31" w14:textId="77777777" w:rsidR="00C1414D" w:rsidRDefault="00000000">
      <w:pPr>
        <w:pStyle w:val="Heading3"/>
      </w:pPr>
      <w:bookmarkStart w:id="1185" w:name="_5.2.3_扩展端口（EXT）"/>
      <w:bookmarkStart w:id="1186" w:name="_Toc1649397363"/>
      <w:bookmarkStart w:id="1187" w:name="_Toc150181770"/>
      <w:bookmarkStart w:id="1188" w:name="_Toc1329088876"/>
      <w:bookmarkStart w:id="1189" w:name="_Toc185523880"/>
      <w:bookmarkEnd w:id="1185"/>
      <w:r>
        <w:rPr>
          <w:rFonts w:hint="eastAsia"/>
        </w:rPr>
        <w:t>4</w:t>
      </w:r>
      <w:r>
        <w:t>.2.</w:t>
      </w:r>
      <w:r>
        <w:rPr>
          <w:rFonts w:hint="eastAsia"/>
        </w:rPr>
        <w:t>4</w:t>
      </w:r>
      <w:r>
        <w:t xml:space="preserve"> </w:t>
      </w:r>
      <w:r>
        <w:rPr>
          <w:rFonts w:hint="eastAsia"/>
        </w:rPr>
        <w:t>SYNC同步端口</w:t>
      </w:r>
      <w:bookmarkEnd w:id="1186"/>
      <w:bookmarkEnd w:id="1187"/>
      <w:bookmarkEnd w:id="1188"/>
      <w:bookmarkEnd w:id="1189"/>
    </w:p>
    <w:p w14:paraId="57B2E644" w14:textId="77777777" w:rsidR="00C1414D" w:rsidRDefault="00000000">
      <w:pPr>
        <w:spacing w:after="120"/>
      </w:pPr>
      <w:r>
        <w:t>SYNC为MAVO Edge</w:t>
      </w:r>
      <w:r>
        <w:rPr>
          <w:rFonts w:hint="eastAsia"/>
        </w:rPr>
        <w:t xml:space="preserve"> </w:t>
      </w:r>
      <w:r>
        <w:t>6</w:t>
      </w:r>
      <w:r>
        <w:rPr>
          <w:rFonts w:hint="eastAsia"/>
        </w:rPr>
        <w:t>K</w:t>
      </w:r>
      <w:r>
        <w:t>摄影机同步端口，</w:t>
      </w:r>
      <w:r>
        <w:rPr>
          <w:rFonts w:hint="eastAsia"/>
        </w:rPr>
        <w:t>物理</w:t>
      </w:r>
      <w:r>
        <w:t>规格是</w:t>
      </w:r>
      <w:r>
        <w:rPr>
          <w:rFonts w:hint="eastAsia"/>
        </w:rPr>
        <w:t>0B7芯插座。</w:t>
      </w:r>
    </w:p>
    <w:p w14:paraId="053892C7" w14:textId="77777777" w:rsidR="00C1414D" w:rsidRDefault="00000000">
      <w:r>
        <w:rPr>
          <w:rFonts w:hint="eastAsia"/>
        </w:rPr>
        <w:t>SYNC的</w:t>
      </w:r>
      <w:r>
        <w:t xml:space="preserve"> </w:t>
      </w:r>
      <w:r>
        <w:rPr>
          <w:rFonts w:hint="eastAsia"/>
        </w:rPr>
        <w:t>逻辑定义如右图和表格所示。</w:t>
      </w:r>
    </w:p>
    <w:p w14:paraId="66638820" w14:textId="77777777" w:rsidR="00C1414D" w:rsidRDefault="00000000">
      <w:pPr>
        <w:pStyle w:val="ListParagraph"/>
        <w:numPr>
          <w:ilvl w:val="0"/>
          <w:numId w:val="56"/>
        </w:numPr>
        <w:ind w:firstLineChars="0"/>
      </w:pPr>
      <w:r>
        <w:t>管脚</w:t>
      </w:r>
      <w:r>
        <w:rPr>
          <w:rFonts w:hint="eastAsia"/>
        </w:rPr>
        <w:t>1和管脚7</w:t>
      </w:r>
      <w:r>
        <w:t>：电压范围</w:t>
      </w:r>
      <w:r>
        <w:rPr>
          <w:rFonts w:hint="eastAsia"/>
        </w:rPr>
        <w:t>（</w:t>
      </w:r>
      <w:r>
        <w:t>0~3.3V</w:t>
      </w:r>
      <w:r>
        <w:rPr>
          <w:rFonts w:hint="eastAsia"/>
        </w:rPr>
        <w:t>）</w:t>
      </w:r>
      <w:r>
        <w:t>；</w:t>
      </w:r>
    </w:p>
    <w:p w14:paraId="136A176F" w14:textId="77777777" w:rsidR="00C1414D" w:rsidRDefault="00000000">
      <w:pPr>
        <w:pStyle w:val="ListParagraph"/>
        <w:numPr>
          <w:ilvl w:val="0"/>
          <w:numId w:val="56"/>
        </w:numPr>
        <w:ind w:firstLineChars="0"/>
      </w:pPr>
      <w:r>
        <w:rPr>
          <w:rFonts w:hint="eastAsia"/>
        </w:rPr>
        <w:t>管脚2和管脚3：标准</w:t>
      </w:r>
      <w:r>
        <w:t>RS232接口电压（-15V~+15V）；</w:t>
      </w:r>
    </w:p>
    <w:p w14:paraId="6811AEB3" w14:textId="77777777" w:rsidR="00C1414D" w:rsidRDefault="00000000">
      <w:pPr>
        <w:pStyle w:val="ListParagraph"/>
        <w:numPr>
          <w:ilvl w:val="0"/>
          <w:numId w:val="56"/>
        </w:numPr>
        <w:ind w:firstLineChars="0"/>
      </w:pPr>
      <w:r>
        <w:rPr>
          <w:rFonts w:hint="eastAsia"/>
        </w:rPr>
        <w:t>管脚5：输出电压范围（</w:t>
      </w:r>
      <w:r>
        <w:t>0~3.3V</w:t>
      </w:r>
      <w:r>
        <w:rPr>
          <w:rFonts w:hint="eastAsia"/>
        </w:rPr>
        <w:t>）</w:t>
      </w:r>
      <w:r>
        <w:t>。</w:t>
      </w:r>
    </w:p>
    <w:p w14:paraId="0967FDC5" w14:textId="77777777" w:rsidR="00C1414D" w:rsidRDefault="00000000">
      <w:pPr>
        <w:rPr>
          <w:shd w:val="pct10" w:color="auto" w:fill="FFFFFF"/>
        </w:rPr>
      </w:pPr>
      <w:r>
        <w:rPr>
          <w:rFonts w:hint="eastAsia"/>
          <w:b/>
          <w:color w:val="FFFF00"/>
          <w:highlight w:val="black"/>
          <w:shd w:val="pct10" w:color="auto" w:fill="FFFFFF"/>
        </w:rPr>
        <w:t>提示</w:t>
      </w:r>
      <w:r>
        <w:rPr>
          <w:rFonts w:hint="eastAsia"/>
        </w:rPr>
        <w:t xml:space="preserve">    </w:t>
      </w:r>
      <w:r>
        <w:rPr>
          <w:rFonts w:hint="eastAsia"/>
          <w:shd w:val="pct10" w:color="auto" w:fill="FFFFFF"/>
        </w:rPr>
        <w:t>SYNC同步端口只有连接兼容的附件才能够工作，使用</w:t>
      </w:r>
    </w:p>
    <w:p w14:paraId="757F21E4" w14:textId="77777777" w:rsidR="00C1414D" w:rsidRDefault="00000000">
      <w:pPr>
        <w:rPr>
          <w:shd w:val="pct10" w:color="auto" w:fill="FFFFFF"/>
        </w:rPr>
      </w:pPr>
      <w:r>
        <w:rPr>
          <w:rFonts w:hint="eastAsia"/>
        </w:rPr>
        <w:t xml:space="preserve">           </w:t>
      </w:r>
      <w:r>
        <w:rPr>
          <w:rFonts w:hint="eastAsia"/>
          <w:shd w:val="pct10" w:color="auto" w:fill="FFFFFF"/>
        </w:rPr>
        <w:t>或制作附件前请联系Kinefinity进行确认。</w:t>
      </w:r>
    </w:p>
    <w:p w14:paraId="294411EE" w14:textId="77777777" w:rsidR="00C1414D" w:rsidRDefault="00C1414D"/>
    <w:p w14:paraId="337092BB" w14:textId="77777777" w:rsidR="00C1414D" w:rsidRDefault="00000000">
      <w:r>
        <w:tab/>
      </w:r>
    </w:p>
    <w:p w14:paraId="00B9DD6A" w14:textId="77777777" w:rsidR="00C1414D" w:rsidRDefault="00000000">
      <w:r>
        <w:tab/>
      </w:r>
    </w:p>
    <w:p w14:paraId="756FD7F0" w14:textId="77777777" w:rsidR="00C1414D" w:rsidRDefault="00C1414D"/>
    <w:p w14:paraId="5EBC0760" w14:textId="77777777" w:rsidR="00C1414D" w:rsidRDefault="00C1414D"/>
    <w:p w14:paraId="6E73D68C" w14:textId="77777777" w:rsidR="00C1414D" w:rsidRDefault="00C1414D"/>
    <w:p w14:paraId="6CFAAF8B" w14:textId="77777777" w:rsidR="00C1414D" w:rsidRDefault="00000000">
      <w:pPr>
        <w:pStyle w:val="Heading3"/>
      </w:pPr>
      <w:bookmarkStart w:id="1190" w:name="_Toc1702564465"/>
      <w:bookmarkStart w:id="1191" w:name="_Toc150181771"/>
      <w:bookmarkStart w:id="1192" w:name="_Toc2019326485"/>
      <w:bookmarkStart w:id="1193" w:name="_Toc185523881"/>
      <w:r>
        <w:rPr>
          <w:noProof/>
        </w:rPr>
        <w:lastRenderedPageBreak/>
        <mc:AlternateContent>
          <mc:Choice Requires="wps">
            <w:drawing>
              <wp:anchor distT="0" distB="0" distL="114300" distR="114300" simplePos="0" relativeHeight="251664384" behindDoc="0" locked="0" layoutInCell="1" allowOverlap="1" wp14:anchorId="2D90D032" wp14:editId="278FD86B">
                <wp:simplePos x="0" y="0"/>
                <wp:positionH relativeFrom="column">
                  <wp:posOffset>4043045</wp:posOffset>
                </wp:positionH>
                <wp:positionV relativeFrom="paragraph">
                  <wp:posOffset>296545</wp:posOffset>
                </wp:positionV>
                <wp:extent cx="2394585" cy="3522345"/>
                <wp:effectExtent l="0" t="0" r="0" b="1905"/>
                <wp:wrapSquare wrapText="bothSides"/>
                <wp:docPr id="105" name="Text Box 105"/>
                <wp:cNvGraphicFramePr/>
                <a:graphic xmlns:a="http://schemas.openxmlformats.org/drawingml/2006/main">
                  <a:graphicData uri="http://schemas.microsoft.com/office/word/2010/wordprocessingShape">
                    <wps:wsp>
                      <wps:cNvSpPr txBox="1"/>
                      <wps:spPr>
                        <a:xfrm>
                          <a:off x="0" y="0"/>
                          <a:ext cx="2394585" cy="3522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FE6F07" w14:textId="77777777" w:rsidR="00C1414D" w:rsidRDefault="00000000">
                            <w:pPr>
                              <w:jc w:val="center"/>
                            </w:pPr>
                            <w:r>
                              <w:rPr>
                                <w:noProof/>
                              </w:rPr>
                              <w:drawing>
                                <wp:inline distT="0" distB="0" distL="0" distR="0" wp14:anchorId="4D7ADAA7" wp14:editId="7D2328D5">
                                  <wp:extent cx="833120" cy="833120"/>
                                  <wp:effectExtent l="0" t="0" r="5080" b="5080"/>
                                  <wp:docPr id="6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1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833343" cy="833343"/>
                                          </a:xfrm>
                                          <a:prstGeom prst="rect">
                                            <a:avLst/>
                                          </a:prstGeom>
                                        </pic:spPr>
                                      </pic:pic>
                                    </a:graphicData>
                                  </a:graphic>
                                </wp:inline>
                              </w:drawing>
                            </w:r>
                          </w:p>
                          <w:p w14:paraId="47F666CA" w14:textId="77777777" w:rsidR="00C1414D" w:rsidRDefault="00C1414D"/>
                          <w:tbl>
                            <w:tblPr>
                              <w:tblW w:w="3179" w:type="dxa"/>
                              <w:jc w:val="center"/>
                              <w:tblLook w:val="04A0" w:firstRow="1" w:lastRow="0" w:firstColumn="1" w:lastColumn="0" w:noHBand="0" w:noVBand="1"/>
                            </w:tblPr>
                            <w:tblGrid>
                              <w:gridCol w:w="557"/>
                              <w:gridCol w:w="2622"/>
                            </w:tblGrid>
                            <w:tr w:rsidR="00C1414D" w14:paraId="3B832F48" w14:textId="77777777">
                              <w:trPr>
                                <w:trHeight w:val="368"/>
                                <w:jc w:val="center"/>
                              </w:trPr>
                              <w:tc>
                                <w:tcPr>
                                  <w:tcW w:w="557" w:type="dxa"/>
                                  <w:tcBorders>
                                    <w:top w:val="nil"/>
                                    <w:left w:val="nil"/>
                                    <w:bottom w:val="single" w:sz="8" w:space="0" w:color="auto"/>
                                    <w:right w:val="single" w:sz="4" w:space="0" w:color="auto"/>
                                  </w:tcBorders>
                                  <w:vAlign w:val="center"/>
                                </w:tcPr>
                                <w:p w14:paraId="52D227FA" w14:textId="77777777" w:rsidR="00C1414D" w:rsidRDefault="00000000">
                                  <w:pPr>
                                    <w:jc w:val="center"/>
                                    <w:rPr>
                                      <w:b/>
                                      <w:bCs/>
                                      <w:sz w:val="18"/>
                                      <w:szCs w:val="18"/>
                                    </w:rPr>
                                  </w:pPr>
                                  <w:r>
                                    <w:rPr>
                                      <w:rFonts w:hint="eastAsia"/>
                                      <w:b/>
                                      <w:bCs/>
                                      <w:sz w:val="18"/>
                                      <w:szCs w:val="18"/>
                                    </w:rPr>
                                    <w:t>#</w:t>
                                  </w:r>
                                </w:p>
                              </w:tc>
                              <w:tc>
                                <w:tcPr>
                                  <w:tcW w:w="2622" w:type="dxa"/>
                                  <w:tcBorders>
                                    <w:top w:val="nil"/>
                                    <w:left w:val="nil"/>
                                    <w:bottom w:val="single" w:sz="8" w:space="0" w:color="auto"/>
                                    <w:right w:val="nil"/>
                                  </w:tcBorders>
                                  <w:vAlign w:val="center"/>
                                </w:tcPr>
                                <w:p w14:paraId="63547E6E" w14:textId="77777777" w:rsidR="00C1414D" w:rsidRDefault="00000000">
                                  <w:pPr>
                                    <w:rPr>
                                      <w:bCs/>
                                      <w:sz w:val="18"/>
                                      <w:szCs w:val="18"/>
                                    </w:rPr>
                                  </w:pPr>
                                  <w:r>
                                    <w:rPr>
                                      <w:rFonts w:hint="eastAsia"/>
                                      <w:bCs/>
                                      <w:sz w:val="18"/>
                                      <w:szCs w:val="18"/>
                                    </w:rPr>
                                    <w:t>管脚电气特性</w:t>
                                  </w:r>
                                </w:p>
                              </w:tc>
                            </w:tr>
                            <w:tr w:rsidR="00C1414D" w14:paraId="4CED6353" w14:textId="77777777">
                              <w:trPr>
                                <w:trHeight w:val="349"/>
                                <w:jc w:val="center"/>
                              </w:trPr>
                              <w:tc>
                                <w:tcPr>
                                  <w:tcW w:w="557" w:type="dxa"/>
                                  <w:tcBorders>
                                    <w:top w:val="nil"/>
                                    <w:left w:val="nil"/>
                                    <w:bottom w:val="nil"/>
                                    <w:right w:val="single" w:sz="4" w:space="0" w:color="auto"/>
                                  </w:tcBorders>
                                  <w:vAlign w:val="center"/>
                                </w:tcPr>
                                <w:p w14:paraId="32B9B785" w14:textId="77777777" w:rsidR="00C1414D" w:rsidRDefault="00000000">
                                  <w:pPr>
                                    <w:jc w:val="center"/>
                                    <w:rPr>
                                      <w:sz w:val="18"/>
                                      <w:szCs w:val="18"/>
                                    </w:rPr>
                                  </w:pPr>
                                  <w:r>
                                    <w:rPr>
                                      <w:rFonts w:hint="eastAsia"/>
                                      <w:sz w:val="18"/>
                                      <w:szCs w:val="18"/>
                                    </w:rPr>
                                    <w:t>1</w:t>
                                  </w:r>
                                </w:p>
                              </w:tc>
                              <w:tc>
                                <w:tcPr>
                                  <w:tcW w:w="2622" w:type="dxa"/>
                                  <w:tcBorders>
                                    <w:top w:val="nil"/>
                                    <w:left w:val="nil"/>
                                    <w:bottom w:val="nil"/>
                                    <w:right w:val="nil"/>
                                  </w:tcBorders>
                                  <w:noWrap/>
                                  <w:vAlign w:val="center"/>
                                </w:tcPr>
                                <w:p w14:paraId="19C24568" w14:textId="77777777" w:rsidR="00C1414D" w:rsidRDefault="00000000">
                                  <w:pPr>
                                    <w:rPr>
                                      <w:sz w:val="18"/>
                                      <w:szCs w:val="18"/>
                                    </w:rPr>
                                  </w:pPr>
                                  <w:r>
                                    <w:rPr>
                                      <w:rFonts w:hint="eastAsia"/>
                                      <w:sz w:val="18"/>
                                      <w:szCs w:val="18"/>
                                    </w:rPr>
                                    <w:t>NC，未使用</w:t>
                                  </w:r>
                                </w:p>
                              </w:tc>
                            </w:tr>
                            <w:tr w:rsidR="00C1414D" w14:paraId="50CB776C" w14:textId="77777777">
                              <w:trPr>
                                <w:trHeight w:val="349"/>
                                <w:jc w:val="center"/>
                              </w:trPr>
                              <w:tc>
                                <w:tcPr>
                                  <w:tcW w:w="557" w:type="dxa"/>
                                  <w:tcBorders>
                                    <w:top w:val="nil"/>
                                    <w:left w:val="nil"/>
                                    <w:bottom w:val="nil"/>
                                    <w:right w:val="single" w:sz="4" w:space="0" w:color="auto"/>
                                  </w:tcBorders>
                                  <w:shd w:val="clear" w:color="000000" w:fill="F2F2F2"/>
                                  <w:vAlign w:val="center"/>
                                </w:tcPr>
                                <w:p w14:paraId="4A083800" w14:textId="77777777" w:rsidR="00C1414D" w:rsidRDefault="00000000">
                                  <w:pPr>
                                    <w:jc w:val="center"/>
                                    <w:rPr>
                                      <w:sz w:val="18"/>
                                      <w:szCs w:val="18"/>
                                    </w:rPr>
                                  </w:pPr>
                                  <w:r>
                                    <w:rPr>
                                      <w:rFonts w:hint="eastAsia"/>
                                      <w:sz w:val="18"/>
                                      <w:szCs w:val="18"/>
                                    </w:rPr>
                                    <w:t>2</w:t>
                                  </w:r>
                                </w:p>
                              </w:tc>
                              <w:tc>
                                <w:tcPr>
                                  <w:tcW w:w="2622" w:type="dxa"/>
                                  <w:tcBorders>
                                    <w:top w:val="nil"/>
                                    <w:left w:val="nil"/>
                                    <w:bottom w:val="nil"/>
                                    <w:right w:val="nil"/>
                                  </w:tcBorders>
                                  <w:shd w:val="clear" w:color="000000" w:fill="F2F2F2"/>
                                  <w:vAlign w:val="center"/>
                                </w:tcPr>
                                <w:p w14:paraId="38593177" w14:textId="77777777" w:rsidR="00C1414D" w:rsidRDefault="00000000">
                                  <w:pPr>
                                    <w:rPr>
                                      <w:sz w:val="18"/>
                                      <w:szCs w:val="18"/>
                                    </w:rPr>
                                  </w:pPr>
                                  <w:r>
                                    <w:rPr>
                                      <w:rFonts w:hint="eastAsia"/>
                                      <w:sz w:val="18"/>
                                      <w:szCs w:val="18"/>
                                    </w:rPr>
                                    <w:t>NC，未使用</w:t>
                                  </w:r>
                                </w:p>
                              </w:tc>
                            </w:tr>
                            <w:tr w:rsidR="00C1414D" w14:paraId="316F4B62" w14:textId="77777777">
                              <w:trPr>
                                <w:trHeight w:val="349"/>
                                <w:jc w:val="center"/>
                              </w:trPr>
                              <w:tc>
                                <w:tcPr>
                                  <w:tcW w:w="557" w:type="dxa"/>
                                  <w:tcBorders>
                                    <w:top w:val="nil"/>
                                    <w:left w:val="nil"/>
                                    <w:bottom w:val="nil"/>
                                    <w:right w:val="single" w:sz="4" w:space="0" w:color="auto"/>
                                  </w:tcBorders>
                                  <w:vAlign w:val="center"/>
                                </w:tcPr>
                                <w:p w14:paraId="28B1583B" w14:textId="77777777" w:rsidR="00C1414D" w:rsidRDefault="00000000">
                                  <w:pPr>
                                    <w:jc w:val="center"/>
                                    <w:rPr>
                                      <w:sz w:val="18"/>
                                      <w:szCs w:val="18"/>
                                    </w:rPr>
                                  </w:pPr>
                                  <w:r>
                                    <w:rPr>
                                      <w:rFonts w:hint="eastAsia"/>
                                      <w:sz w:val="18"/>
                                      <w:szCs w:val="18"/>
                                    </w:rPr>
                                    <w:t>3</w:t>
                                  </w:r>
                                </w:p>
                              </w:tc>
                              <w:tc>
                                <w:tcPr>
                                  <w:tcW w:w="2622" w:type="dxa"/>
                                  <w:tcBorders>
                                    <w:top w:val="nil"/>
                                    <w:left w:val="nil"/>
                                    <w:bottom w:val="nil"/>
                                    <w:right w:val="nil"/>
                                  </w:tcBorders>
                                  <w:noWrap/>
                                  <w:vAlign w:val="center"/>
                                </w:tcPr>
                                <w:p w14:paraId="36929BC9" w14:textId="77777777" w:rsidR="00C1414D" w:rsidRDefault="00000000">
                                  <w:pPr>
                                    <w:rPr>
                                      <w:sz w:val="18"/>
                                      <w:szCs w:val="18"/>
                                    </w:rPr>
                                  </w:pPr>
                                  <w:r>
                                    <w:rPr>
                                      <w:rFonts w:hint="eastAsia"/>
                                      <w:sz w:val="18"/>
                                      <w:szCs w:val="18"/>
                                    </w:rPr>
                                    <w:t>LTC IN，时码输入</w:t>
                                  </w:r>
                                </w:p>
                              </w:tc>
                            </w:tr>
                            <w:tr w:rsidR="00C1414D" w14:paraId="62D43C6D" w14:textId="77777777">
                              <w:trPr>
                                <w:trHeight w:val="349"/>
                                <w:jc w:val="center"/>
                              </w:trPr>
                              <w:tc>
                                <w:tcPr>
                                  <w:tcW w:w="557" w:type="dxa"/>
                                  <w:tcBorders>
                                    <w:top w:val="nil"/>
                                    <w:left w:val="nil"/>
                                    <w:bottom w:val="nil"/>
                                    <w:right w:val="single" w:sz="4" w:space="0" w:color="auto"/>
                                  </w:tcBorders>
                                  <w:shd w:val="clear" w:color="000000" w:fill="F2F2F2"/>
                                  <w:vAlign w:val="center"/>
                                </w:tcPr>
                                <w:p w14:paraId="15ABAE85" w14:textId="77777777" w:rsidR="00C1414D" w:rsidRDefault="00000000">
                                  <w:pPr>
                                    <w:jc w:val="center"/>
                                    <w:rPr>
                                      <w:sz w:val="18"/>
                                      <w:szCs w:val="18"/>
                                    </w:rPr>
                                  </w:pPr>
                                  <w:r>
                                    <w:rPr>
                                      <w:rFonts w:hint="eastAsia"/>
                                      <w:sz w:val="18"/>
                                      <w:szCs w:val="18"/>
                                    </w:rPr>
                                    <w:t>4</w:t>
                                  </w:r>
                                </w:p>
                              </w:tc>
                              <w:tc>
                                <w:tcPr>
                                  <w:tcW w:w="2622" w:type="dxa"/>
                                  <w:tcBorders>
                                    <w:top w:val="nil"/>
                                    <w:left w:val="nil"/>
                                    <w:bottom w:val="nil"/>
                                    <w:right w:val="nil"/>
                                  </w:tcBorders>
                                  <w:shd w:val="clear" w:color="000000" w:fill="F2F2F2"/>
                                  <w:vAlign w:val="center"/>
                                </w:tcPr>
                                <w:p w14:paraId="7652D577" w14:textId="77777777" w:rsidR="00C1414D" w:rsidRDefault="00000000">
                                  <w:pPr>
                                    <w:rPr>
                                      <w:sz w:val="18"/>
                                      <w:szCs w:val="18"/>
                                    </w:rPr>
                                  </w:pPr>
                                  <w:r>
                                    <w:rPr>
                                      <w:rFonts w:hint="eastAsia"/>
                                      <w:sz w:val="18"/>
                                      <w:szCs w:val="18"/>
                                    </w:rPr>
                                    <w:t>GND，地信号</w:t>
                                  </w:r>
                                </w:p>
                              </w:tc>
                            </w:tr>
                            <w:tr w:rsidR="00C1414D" w14:paraId="16757DE3" w14:textId="77777777">
                              <w:trPr>
                                <w:trHeight w:val="349"/>
                                <w:jc w:val="center"/>
                              </w:trPr>
                              <w:tc>
                                <w:tcPr>
                                  <w:tcW w:w="557" w:type="dxa"/>
                                  <w:tcBorders>
                                    <w:top w:val="nil"/>
                                    <w:left w:val="nil"/>
                                    <w:bottom w:val="nil"/>
                                    <w:right w:val="single" w:sz="4" w:space="0" w:color="auto"/>
                                  </w:tcBorders>
                                  <w:vAlign w:val="center"/>
                                </w:tcPr>
                                <w:p w14:paraId="031F07BB" w14:textId="77777777" w:rsidR="00C1414D" w:rsidRDefault="00000000">
                                  <w:pPr>
                                    <w:jc w:val="center"/>
                                    <w:rPr>
                                      <w:sz w:val="18"/>
                                      <w:szCs w:val="18"/>
                                    </w:rPr>
                                  </w:pPr>
                                  <w:r>
                                    <w:rPr>
                                      <w:rFonts w:hint="eastAsia"/>
                                      <w:sz w:val="18"/>
                                      <w:szCs w:val="18"/>
                                    </w:rPr>
                                    <w:t>5</w:t>
                                  </w:r>
                                </w:p>
                              </w:tc>
                              <w:tc>
                                <w:tcPr>
                                  <w:tcW w:w="2622" w:type="dxa"/>
                                  <w:tcBorders>
                                    <w:top w:val="nil"/>
                                    <w:left w:val="nil"/>
                                    <w:bottom w:val="nil"/>
                                    <w:right w:val="nil"/>
                                  </w:tcBorders>
                                  <w:noWrap/>
                                  <w:vAlign w:val="center"/>
                                </w:tcPr>
                                <w:p w14:paraId="58783426" w14:textId="77777777" w:rsidR="00C1414D" w:rsidRDefault="00000000">
                                  <w:pPr>
                                    <w:rPr>
                                      <w:sz w:val="18"/>
                                      <w:szCs w:val="18"/>
                                    </w:rPr>
                                  </w:pPr>
                                  <w:r>
                                    <w:rPr>
                                      <w:rFonts w:hint="eastAsia"/>
                                      <w:sz w:val="18"/>
                                      <w:szCs w:val="18"/>
                                    </w:rPr>
                                    <w:t>LTC OUT，时码输出</w:t>
                                  </w:r>
                                </w:p>
                              </w:tc>
                            </w:tr>
                          </w:tbl>
                          <w:p w14:paraId="346B1D0C" w14:textId="77777777" w:rsidR="00C1414D" w:rsidRDefault="00C1414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D90D032" id="_x0000_s1085" type="#_x0000_t202" style="position:absolute;margin-left:318.35pt;margin-top:23.35pt;width:188.55pt;height:277.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" filled="f" stroked="f">
                <v:textbox>
                  <w:txbxContent>
                    <w:p w14:paraId="7CFE6F07" w14:textId="77777777" w:rsidR="00C1414D" w:rsidRDefault="00000000">
                      <w:pPr>
                        <w:jc w:val="center"/>
                      </w:pPr>
                      <w:r>
                        <w:rPr>
                          <w:noProof/>
                        </w:rPr>
                        <w:drawing>
                          <wp:inline distT="0" distB="0" distL="0" distR="0" wp14:anchorId="4D7ADAA7" wp14:editId="7D2328D5">
                            <wp:extent cx="833120" cy="833120"/>
                            <wp:effectExtent l="0" t="0" r="5080" b="5080"/>
                            <wp:docPr id="6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1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833343" cy="833343"/>
                                    </a:xfrm>
                                    <a:prstGeom prst="rect">
                                      <a:avLst/>
                                    </a:prstGeom>
                                  </pic:spPr>
                                </pic:pic>
                              </a:graphicData>
                            </a:graphic>
                          </wp:inline>
                        </w:drawing>
                      </w:r>
                    </w:p>
                    <w:p w14:paraId="47F666CA" w14:textId="77777777" w:rsidR="00C1414D" w:rsidRDefault="00C1414D"/>
                    <w:tbl>
                      <w:tblPr>
                        <w:tblW w:w="3179" w:type="dxa"/>
                        <w:jc w:val="center"/>
                        <w:tblLook w:val="04A0" w:firstRow="1" w:lastRow="0" w:firstColumn="1" w:lastColumn="0" w:noHBand="0" w:noVBand="1"/>
                      </w:tblPr>
                      <w:tblGrid>
                        <w:gridCol w:w="557"/>
                        <w:gridCol w:w="2622"/>
                      </w:tblGrid>
                      <w:tr w:rsidR="00C1414D" w14:paraId="3B832F48" w14:textId="77777777">
                        <w:trPr>
                          <w:trHeight w:val="368"/>
                          <w:jc w:val="center"/>
                        </w:trPr>
                        <w:tc>
                          <w:tcPr>
                            <w:tcW w:w="557" w:type="dxa"/>
                            <w:tcBorders>
                              <w:top w:val="nil"/>
                              <w:left w:val="nil"/>
                              <w:bottom w:val="single" w:sz="8" w:space="0" w:color="auto"/>
                              <w:right w:val="single" w:sz="4" w:space="0" w:color="auto"/>
                            </w:tcBorders>
                            <w:vAlign w:val="center"/>
                          </w:tcPr>
                          <w:p w14:paraId="52D227FA" w14:textId="77777777" w:rsidR="00C1414D" w:rsidRDefault="00000000">
                            <w:pPr>
                              <w:jc w:val="center"/>
                              <w:rPr>
                                <w:b/>
                                <w:bCs/>
                                <w:sz w:val="18"/>
                                <w:szCs w:val="18"/>
                              </w:rPr>
                            </w:pPr>
                            <w:r>
                              <w:rPr>
                                <w:rFonts w:hint="eastAsia"/>
                                <w:b/>
                                <w:bCs/>
                                <w:sz w:val="18"/>
                                <w:szCs w:val="18"/>
                              </w:rPr>
                              <w:t>#</w:t>
                            </w:r>
                          </w:p>
                        </w:tc>
                        <w:tc>
                          <w:tcPr>
                            <w:tcW w:w="2622" w:type="dxa"/>
                            <w:tcBorders>
                              <w:top w:val="nil"/>
                              <w:left w:val="nil"/>
                              <w:bottom w:val="single" w:sz="8" w:space="0" w:color="auto"/>
                              <w:right w:val="nil"/>
                            </w:tcBorders>
                            <w:vAlign w:val="center"/>
                          </w:tcPr>
                          <w:p w14:paraId="63547E6E" w14:textId="77777777" w:rsidR="00C1414D" w:rsidRDefault="00000000">
                            <w:pPr>
                              <w:rPr>
                                <w:bCs/>
                                <w:sz w:val="18"/>
                                <w:szCs w:val="18"/>
                              </w:rPr>
                            </w:pPr>
                            <w:r>
                              <w:rPr>
                                <w:rFonts w:hint="eastAsia"/>
                                <w:bCs/>
                                <w:sz w:val="18"/>
                                <w:szCs w:val="18"/>
                              </w:rPr>
                              <w:t>管脚电气特性</w:t>
                            </w:r>
                          </w:p>
                        </w:tc>
                      </w:tr>
                      <w:tr w:rsidR="00C1414D" w14:paraId="4CED6353" w14:textId="77777777">
                        <w:trPr>
                          <w:trHeight w:val="349"/>
                          <w:jc w:val="center"/>
                        </w:trPr>
                        <w:tc>
                          <w:tcPr>
                            <w:tcW w:w="557" w:type="dxa"/>
                            <w:tcBorders>
                              <w:top w:val="nil"/>
                              <w:left w:val="nil"/>
                              <w:bottom w:val="nil"/>
                              <w:right w:val="single" w:sz="4" w:space="0" w:color="auto"/>
                            </w:tcBorders>
                            <w:vAlign w:val="center"/>
                          </w:tcPr>
                          <w:p w14:paraId="32B9B785" w14:textId="77777777" w:rsidR="00C1414D" w:rsidRDefault="00000000">
                            <w:pPr>
                              <w:jc w:val="center"/>
                              <w:rPr>
                                <w:sz w:val="18"/>
                                <w:szCs w:val="18"/>
                              </w:rPr>
                            </w:pPr>
                            <w:r>
                              <w:rPr>
                                <w:rFonts w:hint="eastAsia"/>
                                <w:sz w:val="18"/>
                                <w:szCs w:val="18"/>
                              </w:rPr>
                              <w:t>1</w:t>
                            </w:r>
                          </w:p>
                        </w:tc>
                        <w:tc>
                          <w:tcPr>
                            <w:tcW w:w="2622" w:type="dxa"/>
                            <w:tcBorders>
                              <w:top w:val="nil"/>
                              <w:left w:val="nil"/>
                              <w:bottom w:val="nil"/>
                              <w:right w:val="nil"/>
                            </w:tcBorders>
                            <w:noWrap/>
                            <w:vAlign w:val="center"/>
                          </w:tcPr>
                          <w:p w14:paraId="19C24568" w14:textId="77777777" w:rsidR="00C1414D" w:rsidRDefault="00000000">
                            <w:pPr>
                              <w:rPr>
                                <w:sz w:val="18"/>
                                <w:szCs w:val="18"/>
                              </w:rPr>
                            </w:pPr>
                            <w:r>
                              <w:rPr>
                                <w:rFonts w:hint="eastAsia"/>
                                <w:sz w:val="18"/>
                                <w:szCs w:val="18"/>
                              </w:rPr>
                              <w:t>NC，未使用</w:t>
                            </w:r>
                          </w:p>
                        </w:tc>
                      </w:tr>
                      <w:tr w:rsidR="00C1414D" w14:paraId="50CB776C" w14:textId="77777777">
                        <w:trPr>
                          <w:trHeight w:val="349"/>
                          <w:jc w:val="center"/>
                        </w:trPr>
                        <w:tc>
                          <w:tcPr>
                            <w:tcW w:w="557" w:type="dxa"/>
                            <w:tcBorders>
                              <w:top w:val="nil"/>
                              <w:left w:val="nil"/>
                              <w:bottom w:val="nil"/>
                              <w:right w:val="single" w:sz="4" w:space="0" w:color="auto"/>
                            </w:tcBorders>
                            <w:shd w:val="clear" w:color="000000" w:fill="F2F2F2"/>
                            <w:vAlign w:val="center"/>
                          </w:tcPr>
                          <w:p w14:paraId="4A083800" w14:textId="77777777" w:rsidR="00C1414D" w:rsidRDefault="00000000">
                            <w:pPr>
                              <w:jc w:val="center"/>
                              <w:rPr>
                                <w:sz w:val="18"/>
                                <w:szCs w:val="18"/>
                              </w:rPr>
                            </w:pPr>
                            <w:r>
                              <w:rPr>
                                <w:rFonts w:hint="eastAsia"/>
                                <w:sz w:val="18"/>
                                <w:szCs w:val="18"/>
                              </w:rPr>
                              <w:t>2</w:t>
                            </w:r>
                          </w:p>
                        </w:tc>
                        <w:tc>
                          <w:tcPr>
                            <w:tcW w:w="2622" w:type="dxa"/>
                            <w:tcBorders>
                              <w:top w:val="nil"/>
                              <w:left w:val="nil"/>
                              <w:bottom w:val="nil"/>
                              <w:right w:val="nil"/>
                            </w:tcBorders>
                            <w:shd w:val="clear" w:color="000000" w:fill="F2F2F2"/>
                            <w:vAlign w:val="center"/>
                          </w:tcPr>
                          <w:p w14:paraId="38593177" w14:textId="77777777" w:rsidR="00C1414D" w:rsidRDefault="00000000">
                            <w:pPr>
                              <w:rPr>
                                <w:sz w:val="18"/>
                                <w:szCs w:val="18"/>
                              </w:rPr>
                            </w:pPr>
                            <w:r>
                              <w:rPr>
                                <w:rFonts w:hint="eastAsia"/>
                                <w:sz w:val="18"/>
                                <w:szCs w:val="18"/>
                              </w:rPr>
                              <w:t>NC，未使用</w:t>
                            </w:r>
                          </w:p>
                        </w:tc>
                      </w:tr>
                      <w:tr w:rsidR="00C1414D" w14:paraId="316F4B62" w14:textId="77777777">
                        <w:trPr>
                          <w:trHeight w:val="349"/>
                          <w:jc w:val="center"/>
                        </w:trPr>
                        <w:tc>
                          <w:tcPr>
                            <w:tcW w:w="557" w:type="dxa"/>
                            <w:tcBorders>
                              <w:top w:val="nil"/>
                              <w:left w:val="nil"/>
                              <w:bottom w:val="nil"/>
                              <w:right w:val="single" w:sz="4" w:space="0" w:color="auto"/>
                            </w:tcBorders>
                            <w:vAlign w:val="center"/>
                          </w:tcPr>
                          <w:p w14:paraId="28B1583B" w14:textId="77777777" w:rsidR="00C1414D" w:rsidRDefault="00000000">
                            <w:pPr>
                              <w:jc w:val="center"/>
                              <w:rPr>
                                <w:sz w:val="18"/>
                                <w:szCs w:val="18"/>
                              </w:rPr>
                            </w:pPr>
                            <w:r>
                              <w:rPr>
                                <w:rFonts w:hint="eastAsia"/>
                                <w:sz w:val="18"/>
                                <w:szCs w:val="18"/>
                              </w:rPr>
                              <w:t>3</w:t>
                            </w:r>
                          </w:p>
                        </w:tc>
                        <w:tc>
                          <w:tcPr>
                            <w:tcW w:w="2622" w:type="dxa"/>
                            <w:tcBorders>
                              <w:top w:val="nil"/>
                              <w:left w:val="nil"/>
                              <w:bottom w:val="nil"/>
                              <w:right w:val="nil"/>
                            </w:tcBorders>
                            <w:noWrap/>
                            <w:vAlign w:val="center"/>
                          </w:tcPr>
                          <w:p w14:paraId="36929BC9" w14:textId="77777777" w:rsidR="00C1414D" w:rsidRDefault="00000000">
                            <w:pPr>
                              <w:rPr>
                                <w:sz w:val="18"/>
                                <w:szCs w:val="18"/>
                              </w:rPr>
                            </w:pPr>
                            <w:r>
                              <w:rPr>
                                <w:rFonts w:hint="eastAsia"/>
                                <w:sz w:val="18"/>
                                <w:szCs w:val="18"/>
                              </w:rPr>
                              <w:t>LTC IN，时码输入</w:t>
                            </w:r>
                          </w:p>
                        </w:tc>
                      </w:tr>
                      <w:tr w:rsidR="00C1414D" w14:paraId="62D43C6D" w14:textId="77777777">
                        <w:trPr>
                          <w:trHeight w:val="349"/>
                          <w:jc w:val="center"/>
                        </w:trPr>
                        <w:tc>
                          <w:tcPr>
                            <w:tcW w:w="557" w:type="dxa"/>
                            <w:tcBorders>
                              <w:top w:val="nil"/>
                              <w:left w:val="nil"/>
                              <w:bottom w:val="nil"/>
                              <w:right w:val="single" w:sz="4" w:space="0" w:color="auto"/>
                            </w:tcBorders>
                            <w:shd w:val="clear" w:color="000000" w:fill="F2F2F2"/>
                            <w:vAlign w:val="center"/>
                          </w:tcPr>
                          <w:p w14:paraId="15ABAE85" w14:textId="77777777" w:rsidR="00C1414D" w:rsidRDefault="00000000">
                            <w:pPr>
                              <w:jc w:val="center"/>
                              <w:rPr>
                                <w:sz w:val="18"/>
                                <w:szCs w:val="18"/>
                              </w:rPr>
                            </w:pPr>
                            <w:r>
                              <w:rPr>
                                <w:rFonts w:hint="eastAsia"/>
                                <w:sz w:val="18"/>
                                <w:szCs w:val="18"/>
                              </w:rPr>
                              <w:t>4</w:t>
                            </w:r>
                          </w:p>
                        </w:tc>
                        <w:tc>
                          <w:tcPr>
                            <w:tcW w:w="2622" w:type="dxa"/>
                            <w:tcBorders>
                              <w:top w:val="nil"/>
                              <w:left w:val="nil"/>
                              <w:bottom w:val="nil"/>
                              <w:right w:val="nil"/>
                            </w:tcBorders>
                            <w:shd w:val="clear" w:color="000000" w:fill="F2F2F2"/>
                            <w:vAlign w:val="center"/>
                          </w:tcPr>
                          <w:p w14:paraId="7652D577" w14:textId="77777777" w:rsidR="00C1414D" w:rsidRDefault="00000000">
                            <w:pPr>
                              <w:rPr>
                                <w:sz w:val="18"/>
                                <w:szCs w:val="18"/>
                              </w:rPr>
                            </w:pPr>
                            <w:r>
                              <w:rPr>
                                <w:rFonts w:hint="eastAsia"/>
                                <w:sz w:val="18"/>
                                <w:szCs w:val="18"/>
                              </w:rPr>
                              <w:t>GND，地信号</w:t>
                            </w:r>
                          </w:p>
                        </w:tc>
                      </w:tr>
                      <w:tr w:rsidR="00C1414D" w14:paraId="16757DE3" w14:textId="77777777">
                        <w:trPr>
                          <w:trHeight w:val="349"/>
                          <w:jc w:val="center"/>
                        </w:trPr>
                        <w:tc>
                          <w:tcPr>
                            <w:tcW w:w="557" w:type="dxa"/>
                            <w:tcBorders>
                              <w:top w:val="nil"/>
                              <w:left w:val="nil"/>
                              <w:bottom w:val="nil"/>
                              <w:right w:val="single" w:sz="4" w:space="0" w:color="auto"/>
                            </w:tcBorders>
                            <w:vAlign w:val="center"/>
                          </w:tcPr>
                          <w:p w14:paraId="031F07BB" w14:textId="77777777" w:rsidR="00C1414D" w:rsidRDefault="00000000">
                            <w:pPr>
                              <w:jc w:val="center"/>
                              <w:rPr>
                                <w:sz w:val="18"/>
                                <w:szCs w:val="18"/>
                              </w:rPr>
                            </w:pPr>
                            <w:r>
                              <w:rPr>
                                <w:rFonts w:hint="eastAsia"/>
                                <w:sz w:val="18"/>
                                <w:szCs w:val="18"/>
                              </w:rPr>
                              <w:t>5</w:t>
                            </w:r>
                          </w:p>
                        </w:tc>
                        <w:tc>
                          <w:tcPr>
                            <w:tcW w:w="2622" w:type="dxa"/>
                            <w:tcBorders>
                              <w:top w:val="nil"/>
                              <w:left w:val="nil"/>
                              <w:bottom w:val="nil"/>
                              <w:right w:val="nil"/>
                            </w:tcBorders>
                            <w:noWrap/>
                            <w:vAlign w:val="center"/>
                          </w:tcPr>
                          <w:p w14:paraId="58783426" w14:textId="77777777" w:rsidR="00C1414D" w:rsidRDefault="00000000">
                            <w:pPr>
                              <w:rPr>
                                <w:sz w:val="18"/>
                                <w:szCs w:val="18"/>
                              </w:rPr>
                            </w:pPr>
                            <w:r>
                              <w:rPr>
                                <w:rFonts w:hint="eastAsia"/>
                                <w:sz w:val="18"/>
                                <w:szCs w:val="18"/>
                              </w:rPr>
                              <w:t>LTC OUT，时码输出</w:t>
                            </w:r>
                          </w:p>
                        </w:tc>
                      </w:tr>
                    </w:tbl>
                    <w:p w14:paraId="346B1D0C" w14:textId="77777777" w:rsidR="00C1414D" w:rsidRDefault="00C1414D"/>
                  </w:txbxContent>
                </v:textbox>
                <w10:wrap type="square"/>
              </v:shape>
            </w:pict>
          </mc:Fallback>
        </mc:AlternateContent>
      </w:r>
      <w:r>
        <w:rPr>
          <w:rFonts w:hint="eastAsia"/>
        </w:rPr>
        <w:t>4</w:t>
      </w:r>
      <w:r>
        <w:t>.2.</w:t>
      </w:r>
      <w:r>
        <w:rPr>
          <w:rFonts w:hint="eastAsia"/>
        </w:rPr>
        <w:t>5</w:t>
      </w:r>
      <w:r>
        <w:t xml:space="preserve"> </w:t>
      </w:r>
      <w:r>
        <w:rPr>
          <w:rFonts w:hint="eastAsia"/>
        </w:rPr>
        <w:t>TC 时码端口</w:t>
      </w:r>
      <w:bookmarkEnd w:id="1190"/>
      <w:bookmarkEnd w:id="1191"/>
      <w:bookmarkEnd w:id="1192"/>
      <w:bookmarkEnd w:id="1193"/>
    </w:p>
    <w:p w14:paraId="0C4615F3" w14:textId="77777777" w:rsidR="00C1414D" w:rsidRDefault="00000000">
      <w:pPr>
        <w:spacing w:after="120"/>
      </w:pPr>
      <w:r>
        <w:rPr>
          <w:rFonts w:hint="eastAsia"/>
        </w:rPr>
        <w:t>时码同步端口（TC）物理</w:t>
      </w:r>
      <w:r>
        <w:t>规格是</w:t>
      </w:r>
      <w:r>
        <w:rPr>
          <w:rFonts w:hint="eastAsia"/>
        </w:rPr>
        <w:t>0B5芯插座，提供时码输入或者输出。</w:t>
      </w:r>
      <w:r>
        <w:rPr>
          <w:rFonts w:hint="eastAsia"/>
          <w:szCs w:val="22"/>
        </w:rPr>
        <w:t>对于不同的外部时码发生器/时码同步盒，典型的有：比如Ambient时码器Lockit Nano或者带</w:t>
      </w:r>
      <w:r>
        <w:rPr>
          <w:rFonts w:hint="eastAsia"/>
        </w:rPr>
        <w:t>时码系统如SoundDevice录音机，也是0B5芯插座，逻辑定义也相同 。</w:t>
      </w:r>
    </w:p>
    <w:p w14:paraId="77C4D4C7" w14:textId="77777777" w:rsidR="00C1414D" w:rsidRDefault="00000000">
      <w:r>
        <w:rPr>
          <w:rFonts w:hint="eastAsia"/>
        </w:rPr>
        <w:t>TC时码端口逻辑定义如右图和表格所示。</w:t>
      </w:r>
    </w:p>
    <w:p w14:paraId="5523DDC3" w14:textId="77777777" w:rsidR="00C1414D" w:rsidRDefault="00000000">
      <w:pPr>
        <w:ind w:left="716" w:hanging="716"/>
      </w:pPr>
      <w:r>
        <w:rPr>
          <w:rFonts w:hint="eastAsia"/>
        </w:rPr>
        <w:t xml:space="preserve"> </w:t>
      </w:r>
    </w:p>
    <w:p w14:paraId="5BFF6B43" w14:textId="77777777" w:rsidR="00C1414D" w:rsidRDefault="00C1414D">
      <w:pPr>
        <w:rPr>
          <w:shd w:val="pct10" w:color="auto" w:fill="FFFFFF"/>
        </w:rPr>
      </w:pPr>
    </w:p>
    <w:p w14:paraId="70C2D8FB" w14:textId="77777777" w:rsidR="00C1414D" w:rsidRDefault="00C1414D">
      <w:pPr>
        <w:rPr>
          <w:shd w:val="pct10" w:color="auto" w:fill="FFFFFF"/>
        </w:rPr>
      </w:pPr>
    </w:p>
    <w:p w14:paraId="7E0B07BF" w14:textId="77777777" w:rsidR="00C1414D" w:rsidRDefault="00C1414D">
      <w:pPr>
        <w:rPr>
          <w:shd w:val="pct10" w:color="auto" w:fill="FFFFFF"/>
        </w:rPr>
      </w:pPr>
    </w:p>
    <w:p w14:paraId="08352041" w14:textId="77777777" w:rsidR="00C1414D" w:rsidRDefault="00C1414D">
      <w:pPr>
        <w:rPr>
          <w:shd w:val="pct10" w:color="auto" w:fill="FFFFFF"/>
        </w:rPr>
      </w:pPr>
    </w:p>
    <w:p w14:paraId="79230672" w14:textId="77777777" w:rsidR="00C1414D" w:rsidRDefault="00C1414D">
      <w:pPr>
        <w:rPr>
          <w:shd w:val="pct10" w:color="auto" w:fill="FFFFFF"/>
        </w:rPr>
      </w:pPr>
    </w:p>
    <w:p w14:paraId="4FBB4364" w14:textId="77777777" w:rsidR="00C1414D" w:rsidRDefault="00C1414D">
      <w:pPr>
        <w:rPr>
          <w:shd w:val="pct10" w:color="auto" w:fill="FFFFFF"/>
        </w:rPr>
      </w:pPr>
    </w:p>
    <w:p w14:paraId="5E153675" w14:textId="77777777" w:rsidR="00C1414D" w:rsidRDefault="00C1414D">
      <w:pPr>
        <w:rPr>
          <w:shd w:val="pct10" w:color="auto" w:fill="FFFFFF"/>
        </w:rPr>
      </w:pPr>
    </w:p>
    <w:p w14:paraId="6ED70C41" w14:textId="77777777" w:rsidR="00C1414D" w:rsidRDefault="00C1414D">
      <w:pPr>
        <w:rPr>
          <w:shd w:val="pct10" w:color="auto" w:fill="FFFFFF"/>
        </w:rPr>
      </w:pPr>
    </w:p>
    <w:p w14:paraId="4AFE0D14" w14:textId="77777777" w:rsidR="00C1414D" w:rsidRDefault="00C1414D">
      <w:pPr>
        <w:rPr>
          <w:shd w:val="pct10" w:color="auto" w:fill="FFFFFF"/>
        </w:rPr>
      </w:pPr>
    </w:p>
    <w:p w14:paraId="0F488EA9" w14:textId="77777777" w:rsidR="00C1414D" w:rsidRDefault="00C1414D">
      <w:pPr>
        <w:rPr>
          <w:shd w:val="pct10" w:color="auto" w:fill="FFFFFF"/>
        </w:rPr>
      </w:pPr>
    </w:p>
    <w:p w14:paraId="6D95AD6D" w14:textId="77777777" w:rsidR="00C1414D" w:rsidRDefault="00C1414D">
      <w:pPr>
        <w:rPr>
          <w:shd w:val="pct10" w:color="auto" w:fill="FFFFFF"/>
        </w:rPr>
      </w:pPr>
    </w:p>
    <w:p w14:paraId="222B2C1B" w14:textId="77777777" w:rsidR="00C1414D" w:rsidRDefault="00C1414D">
      <w:pPr>
        <w:rPr>
          <w:shd w:val="pct10" w:color="auto" w:fill="FFFFFF"/>
        </w:rPr>
      </w:pPr>
    </w:p>
    <w:p w14:paraId="6D47C4DF" w14:textId="77777777" w:rsidR="00C1414D" w:rsidRDefault="00C1414D">
      <w:pPr>
        <w:rPr>
          <w:shd w:val="pct10" w:color="auto" w:fill="FFFFFF"/>
        </w:rPr>
      </w:pPr>
    </w:p>
    <w:p w14:paraId="7558A0A2" w14:textId="77777777" w:rsidR="00C1414D" w:rsidRDefault="00C1414D">
      <w:pPr>
        <w:rPr>
          <w:shd w:val="pct10" w:color="auto" w:fill="FFFFFF"/>
        </w:rPr>
      </w:pPr>
    </w:p>
    <w:p w14:paraId="64177031" w14:textId="77777777" w:rsidR="00C1414D" w:rsidRDefault="00C1414D">
      <w:pPr>
        <w:rPr>
          <w:shd w:val="pct10" w:color="auto" w:fill="FFFFFF"/>
        </w:rPr>
      </w:pPr>
    </w:p>
    <w:p w14:paraId="7238060D" w14:textId="77777777" w:rsidR="00C1414D" w:rsidRDefault="00C1414D">
      <w:pPr>
        <w:rPr>
          <w:shd w:val="pct10" w:color="auto" w:fill="FFFFFF"/>
        </w:rPr>
      </w:pPr>
    </w:p>
    <w:p w14:paraId="6A4D2365" w14:textId="77777777" w:rsidR="00C1414D" w:rsidRDefault="00C1414D">
      <w:pPr>
        <w:rPr>
          <w:shd w:val="pct10" w:color="auto" w:fill="FFFFFF"/>
        </w:rPr>
      </w:pPr>
    </w:p>
    <w:p w14:paraId="2C53D181" w14:textId="77777777" w:rsidR="00C1414D" w:rsidRDefault="00C1414D">
      <w:pPr>
        <w:rPr>
          <w:shd w:val="pct10" w:color="auto" w:fill="FFFFFF"/>
        </w:rPr>
      </w:pPr>
    </w:p>
    <w:p w14:paraId="2699065A" w14:textId="77777777" w:rsidR="00C1414D" w:rsidRDefault="00000000">
      <w:pPr>
        <w:tabs>
          <w:tab w:val="left" w:pos="2653"/>
        </w:tabs>
      </w:pPr>
      <w:bookmarkStart w:id="1194" w:name="_Toc150181772"/>
      <w:bookmarkStart w:id="1195" w:name="_Toc431246544"/>
      <w:bookmarkStart w:id="1196" w:name="_Toc1928850627"/>
      <w:r>
        <w:rPr>
          <w:rFonts w:hint="eastAsia"/>
        </w:rPr>
        <w:br w:type="page"/>
      </w:r>
    </w:p>
    <w:p w14:paraId="57955EEB" w14:textId="77777777" w:rsidR="00C1414D" w:rsidRDefault="00000000">
      <w:pPr>
        <w:pStyle w:val="Heading2"/>
      </w:pPr>
      <w:bookmarkStart w:id="1197" w:name="_Toc2136159854"/>
      <w:bookmarkStart w:id="1198" w:name="_Toc185523882"/>
      <w:r>
        <w:rPr>
          <w:rFonts w:hint="eastAsia"/>
        </w:rPr>
        <w:lastRenderedPageBreak/>
        <w:t>4</w:t>
      </w:r>
      <w:r>
        <w:t xml:space="preserve">.3 </w:t>
      </w:r>
      <w:r>
        <w:rPr>
          <w:rFonts w:hint="eastAsia"/>
        </w:rPr>
        <w:t>物理尺寸参数</w:t>
      </w:r>
      <w:bookmarkEnd w:id="1194"/>
      <w:bookmarkEnd w:id="1195"/>
      <w:bookmarkEnd w:id="1196"/>
      <w:bookmarkEnd w:id="1197"/>
      <w:bookmarkEnd w:id="1198"/>
    </w:p>
    <w:p w14:paraId="18674E5E" w14:textId="77777777" w:rsidR="00C1414D" w:rsidRDefault="00000000">
      <w:pPr>
        <w:pStyle w:val="Heading3"/>
      </w:pPr>
      <w:bookmarkStart w:id="1199" w:name="_Toc150181773"/>
      <w:bookmarkStart w:id="1200" w:name="_Toc185523883"/>
      <w:bookmarkStart w:id="1201" w:name="_Toc807055632"/>
      <w:bookmarkStart w:id="1202" w:name="_Toc1926836524"/>
      <w:r>
        <w:rPr>
          <w:rFonts w:hint="eastAsia"/>
        </w:rPr>
        <w:t>4</w:t>
      </w:r>
      <w:r>
        <w:t>.3.1 KineMOUNT</w:t>
      </w:r>
      <w:r>
        <w:rPr>
          <w:rFonts w:hint="eastAsia"/>
        </w:rPr>
        <w:t>机身物理尺寸图</w:t>
      </w:r>
      <w:bookmarkEnd w:id="1199"/>
      <w:bookmarkEnd w:id="1200"/>
      <w:bookmarkEnd w:id="1201"/>
      <w:bookmarkEnd w:id="1202"/>
    </w:p>
    <w:p w14:paraId="4E361C54" w14:textId="77777777" w:rsidR="00C1414D" w:rsidRDefault="00000000">
      <w:pPr>
        <w:rPr>
          <w:b/>
        </w:rPr>
      </w:pPr>
      <w:r>
        <w:rPr>
          <w:b/>
        </w:rPr>
        <w:t>KineMOUNT</w:t>
      </w:r>
      <w:r>
        <w:rPr>
          <w:rFonts w:hint="eastAsia"/>
          <w:b/>
        </w:rPr>
        <w:t>机身前部</w:t>
      </w:r>
    </w:p>
    <w:p w14:paraId="0CE9947E" w14:textId="77777777" w:rsidR="00C1414D" w:rsidRDefault="00000000">
      <w:r>
        <w:rPr>
          <w:rFonts w:hint="eastAsia"/>
        </w:rPr>
        <w:t>所有尺寸以毫米（mm）为长度单位。</w:t>
      </w:r>
    </w:p>
    <w:p w14:paraId="77F24E4E" w14:textId="77777777" w:rsidR="00C1414D" w:rsidRDefault="00C1414D"/>
    <w:p w14:paraId="25B310CE" w14:textId="77777777" w:rsidR="00C1414D" w:rsidRDefault="00000000">
      <w:pPr>
        <w:jc w:val="center"/>
      </w:pPr>
      <w:r>
        <w:rPr>
          <w:noProof/>
        </w:rPr>
        <w:drawing>
          <wp:inline distT="0" distB="0" distL="0" distR="0" wp14:anchorId="546E5AEF" wp14:editId="28A36967">
            <wp:extent cx="4600575" cy="4600575"/>
            <wp:effectExtent l="0" t="0" r="22225" b="22225"/>
            <wp:docPr id="79" name="图片 79" descr="/Users/kineranger/Desktop/说明书设计图缓存/Edge机身尺寸图/Edge机身尺寸/measure_me6_aktv_km_front.jpgmeasure_me6_aktv_km_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Users/kineranger/Desktop/说明书设计图缓存/Edge机身尺寸图/Edge机身尺寸/measure_me6_aktv_km_front.jpgmeasure_me6_aktv_km_front"/>
                    <pic:cNvPicPr>
                      <a:picLocks noChangeAspect="1"/>
                    </pic:cNvPicPr>
                  </pic:nvPicPr>
                  <pic:blipFill>
                    <a:blip r:embed="rId85"/>
                    <a:srcRect/>
                    <a:stretch>
                      <a:fillRect/>
                    </a:stretch>
                  </pic:blipFill>
                  <pic:spPr>
                    <a:xfrm>
                      <a:off x="0" y="0"/>
                      <a:ext cx="4600575" cy="4600575"/>
                    </a:xfrm>
                    <a:prstGeom prst="rect">
                      <a:avLst/>
                    </a:prstGeom>
                  </pic:spPr>
                </pic:pic>
              </a:graphicData>
            </a:graphic>
          </wp:inline>
        </w:drawing>
      </w:r>
    </w:p>
    <w:p w14:paraId="61987C16" w14:textId="77777777" w:rsidR="00C1414D" w:rsidRDefault="00C1414D">
      <w:pPr>
        <w:jc w:val="center"/>
      </w:pPr>
    </w:p>
    <w:p w14:paraId="31DD3C3F" w14:textId="77777777" w:rsidR="00C1414D" w:rsidRDefault="00C1414D">
      <w:pPr>
        <w:jc w:val="center"/>
      </w:pPr>
    </w:p>
    <w:p w14:paraId="0F5D1814" w14:textId="77777777" w:rsidR="00C1414D" w:rsidRDefault="00C1414D">
      <w:pPr>
        <w:jc w:val="center"/>
      </w:pPr>
    </w:p>
    <w:p w14:paraId="01716CEB" w14:textId="77777777" w:rsidR="00C1414D" w:rsidRDefault="00C1414D">
      <w:pPr>
        <w:jc w:val="center"/>
      </w:pPr>
    </w:p>
    <w:p w14:paraId="776C28F1" w14:textId="77777777" w:rsidR="00C1414D" w:rsidRDefault="00C1414D">
      <w:pPr>
        <w:jc w:val="center"/>
      </w:pPr>
    </w:p>
    <w:p w14:paraId="0B6BA0E3" w14:textId="77777777" w:rsidR="00C1414D" w:rsidRDefault="00C1414D"/>
    <w:p w14:paraId="3B07E2BB" w14:textId="77777777" w:rsidR="00C1414D" w:rsidRDefault="00C1414D"/>
    <w:p w14:paraId="3891F79A" w14:textId="77777777" w:rsidR="00C1414D" w:rsidRDefault="00000000">
      <w:pPr>
        <w:rPr>
          <w:b/>
        </w:rPr>
      </w:pPr>
      <w:r>
        <w:rPr>
          <w:b/>
        </w:rPr>
        <w:t>KineMOUNT</w:t>
      </w:r>
      <w:r>
        <w:rPr>
          <w:rFonts w:hint="eastAsia"/>
          <w:b/>
        </w:rPr>
        <w:t>机身顶部</w:t>
      </w:r>
    </w:p>
    <w:p w14:paraId="52D4965A" w14:textId="77777777" w:rsidR="00C1414D" w:rsidRDefault="00000000">
      <w:r>
        <w:rPr>
          <w:rFonts w:hint="eastAsia"/>
        </w:rPr>
        <w:t>所有尺寸以毫米（mm）为长度单位。</w:t>
      </w:r>
    </w:p>
    <w:p w14:paraId="4098D881" w14:textId="77777777" w:rsidR="00C1414D" w:rsidRDefault="00C1414D"/>
    <w:p w14:paraId="42B6B696" w14:textId="77777777" w:rsidR="00C1414D" w:rsidRDefault="00C1414D"/>
    <w:p w14:paraId="76877DA4" w14:textId="77777777" w:rsidR="00C1414D" w:rsidRDefault="00000000">
      <w:pPr>
        <w:jc w:val="center"/>
        <w:rPr>
          <w:b/>
        </w:rPr>
      </w:pPr>
      <w:r>
        <w:rPr>
          <w:b/>
          <w:noProof/>
        </w:rPr>
        <w:drawing>
          <wp:inline distT="0" distB="0" distL="0" distR="0" wp14:anchorId="200F6172" wp14:editId="091A21C4">
            <wp:extent cx="4586605" cy="4586605"/>
            <wp:effectExtent l="0" t="0" r="10795" b="10795"/>
            <wp:docPr id="84" name="图片 84" descr="/Users/kineranger/Desktop/说明书设计图缓存/Edge机身尺寸图/Edge机身尺寸/measure_me6_aktv_km_top.jpgmeasure_me6_aktv_km_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Users/kineranger/Desktop/说明书设计图缓存/Edge机身尺寸图/Edge机身尺寸/measure_me6_aktv_km_top.jpgmeasure_me6_aktv_km_top"/>
                    <pic:cNvPicPr>
                      <a:picLocks noChangeAspect="1"/>
                    </pic:cNvPicPr>
                  </pic:nvPicPr>
                  <pic:blipFill>
                    <a:blip r:embed="rId86"/>
                    <a:srcRect/>
                    <a:stretch>
                      <a:fillRect/>
                    </a:stretch>
                  </pic:blipFill>
                  <pic:spPr>
                    <a:xfrm>
                      <a:off x="0" y="0"/>
                      <a:ext cx="4586605" cy="4586605"/>
                    </a:xfrm>
                    <a:prstGeom prst="rect">
                      <a:avLst/>
                    </a:prstGeom>
                  </pic:spPr>
                </pic:pic>
              </a:graphicData>
            </a:graphic>
          </wp:inline>
        </w:drawing>
      </w:r>
    </w:p>
    <w:p w14:paraId="46EC0506" w14:textId="77777777" w:rsidR="00C1414D" w:rsidRDefault="00000000">
      <w:pPr>
        <w:spacing w:after="200" w:line="276" w:lineRule="auto"/>
        <w:rPr>
          <w:b/>
        </w:rPr>
      </w:pPr>
      <w:r>
        <w:rPr>
          <w:b/>
        </w:rPr>
        <w:br w:type="page"/>
      </w:r>
    </w:p>
    <w:p w14:paraId="6789882D" w14:textId="77777777" w:rsidR="00C1414D" w:rsidRDefault="00000000">
      <w:pPr>
        <w:rPr>
          <w:b/>
        </w:rPr>
      </w:pPr>
      <w:r>
        <w:rPr>
          <w:b/>
        </w:rPr>
        <w:lastRenderedPageBreak/>
        <w:t>KineMOUNT机身</w:t>
      </w:r>
      <w:r>
        <w:rPr>
          <w:rFonts w:hint="eastAsia"/>
          <w:b/>
        </w:rPr>
        <w:t>底部</w:t>
      </w:r>
    </w:p>
    <w:p w14:paraId="223A0DC0" w14:textId="77777777" w:rsidR="00C1414D" w:rsidRDefault="00000000">
      <w:r>
        <w:rPr>
          <w:rFonts w:hint="eastAsia"/>
        </w:rPr>
        <w:t>所有尺寸以毫米（mm）为长度单位。</w:t>
      </w:r>
    </w:p>
    <w:p w14:paraId="282E4BB4" w14:textId="77777777" w:rsidR="00C1414D" w:rsidRDefault="00C1414D">
      <w:pPr>
        <w:rPr>
          <w:b/>
        </w:rPr>
      </w:pPr>
    </w:p>
    <w:p w14:paraId="131B00C6" w14:textId="77777777" w:rsidR="00C1414D" w:rsidRDefault="00C1414D">
      <w:pPr>
        <w:rPr>
          <w:b/>
        </w:rPr>
      </w:pPr>
    </w:p>
    <w:p w14:paraId="0DF9713E" w14:textId="77777777" w:rsidR="00C1414D" w:rsidRDefault="00C1414D">
      <w:pPr>
        <w:rPr>
          <w:b/>
        </w:rPr>
      </w:pPr>
    </w:p>
    <w:p w14:paraId="357A0BAD" w14:textId="77777777" w:rsidR="00C1414D" w:rsidRDefault="00000000">
      <w:pPr>
        <w:spacing w:after="200" w:line="276" w:lineRule="auto"/>
        <w:jc w:val="center"/>
      </w:pPr>
      <w:r>
        <w:rPr>
          <w:rFonts w:ascii="Maven Pro" w:hAnsi="Maven Pro"/>
          <w:b/>
          <w:noProof/>
        </w:rPr>
        <w:drawing>
          <wp:inline distT="0" distB="0" distL="0" distR="0" wp14:anchorId="4A8E1D64" wp14:editId="490A6037">
            <wp:extent cx="4582795" cy="4582795"/>
            <wp:effectExtent l="0" t="0" r="14605" b="14605"/>
            <wp:docPr id="85" name="图片 85" descr="/Users/kineranger/Desktop/说明书设计图缓存/Edge机身尺寸图/Edge机身尺寸/measure_me6_aktv_km_bottom.jpgmeasure_me6_aktv_km_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Users/kineranger/Desktop/说明书设计图缓存/Edge机身尺寸图/Edge机身尺寸/measure_me6_aktv_km_bottom.jpgmeasure_me6_aktv_km_bottom"/>
                    <pic:cNvPicPr>
                      <a:picLocks noChangeAspect="1"/>
                    </pic:cNvPicPr>
                  </pic:nvPicPr>
                  <pic:blipFill>
                    <a:blip r:embed="rId87"/>
                    <a:srcRect/>
                    <a:stretch>
                      <a:fillRect/>
                    </a:stretch>
                  </pic:blipFill>
                  <pic:spPr>
                    <a:xfrm>
                      <a:off x="0" y="0"/>
                      <a:ext cx="4582795" cy="4582795"/>
                    </a:xfrm>
                    <a:prstGeom prst="rect">
                      <a:avLst/>
                    </a:prstGeom>
                  </pic:spPr>
                </pic:pic>
              </a:graphicData>
            </a:graphic>
          </wp:inline>
        </w:drawing>
      </w:r>
    </w:p>
    <w:p w14:paraId="261EAF83" w14:textId="77777777" w:rsidR="00C1414D" w:rsidRDefault="00000000">
      <w:pPr>
        <w:spacing w:after="200" w:line="276" w:lineRule="auto"/>
        <w:rPr>
          <w:rFonts w:cstheme="minorBidi"/>
          <w:b/>
          <w:bCs/>
          <w:sz w:val="22"/>
        </w:rPr>
      </w:pPr>
      <w:r>
        <w:br w:type="page"/>
      </w:r>
    </w:p>
    <w:p w14:paraId="023FE8E5" w14:textId="77777777" w:rsidR="00C1414D" w:rsidRDefault="00000000">
      <w:pPr>
        <w:pStyle w:val="Heading3"/>
      </w:pPr>
      <w:bookmarkStart w:id="1203" w:name="_Toc288062108"/>
      <w:bookmarkStart w:id="1204" w:name="_Toc150181774"/>
      <w:bookmarkStart w:id="1205" w:name="_Toc677292572"/>
      <w:bookmarkStart w:id="1206" w:name="_Toc185523884"/>
      <w:r>
        <w:rPr>
          <w:rFonts w:hint="eastAsia"/>
        </w:rPr>
        <w:lastRenderedPageBreak/>
        <w:t>4</w:t>
      </w:r>
      <w:r>
        <w:t>.3.2 EF</w:t>
      </w:r>
      <w:r>
        <w:rPr>
          <w:rFonts w:hint="eastAsia"/>
        </w:rPr>
        <w:t>转接卡口机身物理尺寸图</w:t>
      </w:r>
      <w:bookmarkEnd w:id="1203"/>
      <w:bookmarkEnd w:id="1204"/>
      <w:bookmarkEnd w:id="1205"/>
      <w:bookmarkEnd w:id="1206"/>
    </w:p>
    <w:p w14:paraId="68D6446C" w14:textId="77777777" w:rsidR="00C1414D" w:rsidRDefault="00000000">
      <w:pPr>
        <w:rPr>
          <w:b/>
        </w:rPr>
      </w:pPr>
      <w:r>
        <w:rPr>
          <w:b/>
        </w:rPr>
        <w:t>EF</w:t>
      </w:r>
      <w:r>
        <w:rPr>
          <w:rFonts w:hint="eastAsia"/>
          <w:b/>
        </w:rPr>
        <w:t>转接卡口机身前部</w:t>
      </w:r>
    </w:p>
    <w:p w14:paraId="7F0BDC05" w14:textId="77777777" w:rsidR="00C1414D" w:rsidRDefault="00000000">
      <w:r>
        <w:rPr>
          <w:rFonts w:hint="eastAsia"/>
        </w:rPr>
        <w:t>所有尺寸以毫米（mm）为长度单位。</w:t>
      </w:r>
    </w:p>
    <w:p w14:paraId="0504952B" w14:textId="77777777" w:rsidR="00C1414D" w:rsidRDefault="00C1414D"/>
    <w:p w14:paraId="1BDB54EF" w14:textId="77777777" w:rsidR="00C1414D" w:rsidRDefault="00000000">
      <w:pPr>
        <w:spacing w:after="200" w:line="276" w:lineRule="auto"/>
        <w:jc w:val="center"/>
        <w:rPr>
          <w:b/>
        </w:rPr>
      </w:pPr>
      <w:r>
        <w:rPr>
          <w:b/>
          <w:noProof/>
        </w:rPr>
        <w:drawing>
          <wp:inline distT="0" distB="0" distL="0" distR="0" wp14:anchorId="2E1A047C" wp14:editId="372ACF1B">
            <wp:extent cx="4371340" cy="437134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8"/>
                    <a:stretch>
                      <a:fillRect/>
                    </a:stretch>
                  </pic:blipFill>
                  <pic:spPr>
                    <a:xfrm>
                      <a:off x="0" y="0"/>
                      <a:ext cx="4371884" cy="4371884"/>
                    </a:xfrm>
                    <a:prstGeom prst="rect">
                      <a:avLst/>
                    </a:prstGeom>
                  </pic:spPr>
                </pic:pic>
              </a:graphicData>
            </a:graphic>
          </wp:inline>
        </w:drawing>
      </w:r>
      <w:r>
        <w:rPr>
          <w:b/>
        </w:rPr>
        <w:br w:type="page"/>
      </w:r>
    </w:p>
    <w:p w14:paraId="48562526" w14:textId="77777777" w:rsidR="00C1414D" w:rsidRDefault="00000000">
      <w:pPr>
        <w:rPr>
          <w:b/>
        </w:rPr>
      </w:pPr>
      <w:r>
        <w:rPr>
          <w:b/>
        </w:rPr>
        <w:lastRenderedPageBreak/>
        <w:t>EF</w:t>
      </w:r>
      <w:r>
        <w:rPr>
          <w:rFonts w:hint="eastAsia"/>
          <w:b/>
        </w:rPr>
        <w:t>转接卡口机身顶部</w:t>
      </w:r>
    </w:p>
    <w:p w14:paraId="2BDBF1DB" w14:textId="77777777" w:rsidR="00C1414D" w:rsidRDefault="00000000">
      <w:r>
        <w:rPr>
          <w:rFonts w:hint="eastAsia"/>
        </w:rPr>
        <w:t>所有尺寸以毫米（mm）为长度单位。</w:t>
      </w:r>
    </w:p>
    <w:p w14:paraId="2FDA2A3D" w14:textId="77777777" w:rsidR="00C1414D" w:rsidRDefault="00C1414D"/>
    <w:p w14:paraId="5F932B2B" w14:textId="77777777" w:rsidR="00C1414D" w:rsidRDefault="00C1414D"/>
    <w:p w14:paraId="2BEBF5A0" w14:textId="77777777" w:rsidR="00C1414D" w:rsidRDefault="00000000">
      <w:pPr>
        <w:spacing w:after="200" w:line="276" w:lineRule="auto"/>
        <w:jc w:val="center"/>
        <w:rPr>
          <w:b/>
        </w:rPr>
      </w:pPr>
      <w:r>
        <w:rPr>
          <w:b/>
          <w:noProof/>
        </w:rPr>
        <w:drawing>
          <wp:inline distT="0" distB="0" distL="0" distR="0" wp14:anchorId="00581248" wp14:editId="4DC214F8">
            <wp:extent cx="4604385" cy="4604385"/>
            <wp:effectExtent l="0" t="0" r="18415" b="184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9"/>
                    <a:stretch>
                      <a:fillRect/>
                    </a:stretch>
                  </pic:blipFill>
                  <pic:spPr>
                    <a:xfrm>
                      <a:off x="0" y="0"/>
                      <a:ext cx="4604385" cy="4604385"/>
                    </a:xfrm>
                    <a:prstGeom prst="rect">
                      <a:avLst/>
                    </a:prstGeom>
                  </pic:spPr>
                </pic:pic>
              </a:graphicData>
            </a:graphic>
          </wp:inline>
        </w:drawing>
      </w:r>
      <w:r>
        <w:rPr>
          <w:b/>
        </w:rPr>
        <w:br w:type="page"/>
      </w:r>
    </w:p>
    <w:p w14:paraId="163ACF46" w14:textId="77777777" w:rsidR="00C1414D" w:rsidRDefault="00000000">
      <w:pPr>
        <w:rPr>
          <w:b/>
        </w:rPr>
      </w:pPr>
      <w:r>
        <w:rPr>
          <w:b/>
        </w:rPr>
        <w:lastRenderedPageBreak/>
        <w:t>EF</w:t>
      </w:r>
      <w:r>
        <w:rPr>
          <w:rFonts w:hint="eastAsia"/>
          <w:b/>
        </w:rPr>
        <w:t>转接卡口机身底部</w:t>
      </w:r>
    </w:p>
    <w:p w14:paraId="692E633B" w14:textId="77777777" w:rsidR="00C1414D" w:rsidRDefault="00000000">
      <w:r>
        <w:rPr>
          <w:rFonts w:hint="eastAsia"/>
        </w:rPr>
        <w:t>所有尺寸以毫米（mm）为长度单位。</w:t>
      </w:r>
    </w:p>
    <w:p w14:paraId="33A1AE1E" w14:textId="77777777" w:rsidR="00C1414D" w:rsidRDefault="00C1414D"/>
    <w:p w14:paraId="5CA18D03" w14:textId="77777777" w:rsidR="00C1414D" w:rsidRDefault="00C1414D"/>
    <w:p w14:paraId="3CAB9D4F" w14:textId="77777777" w:rsidR="00C1414D" w:rsidRDefault="00000000">
      <w:pPr>
        <w:spacing w:after="200" w:line="276" w:lineRule="auto"/>
        <w:jc w:val="center"/>
      </w:pPr>
      <w:r>
        <w:rPr>
          <w:noProof/>
        </w:rPr>
        <w:drawing>
          <wp:inline distT="0" distB="0" distL="0" distR="0" wp14:anchorId="29AB4C82" wp14:editId="2BA2D3FF">
            <wp:extent cx="4802505" cy="4802505"/>
            <wp:effectExtent l="0" t="0" r="23495" b="2349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0"/>
                    <a:stretch>
                      <a:fillRect/>
                    </a:stretch>
                  </pic:blipFill>
                  <pic:spPr>
                    <a:xfrm>
                      <a:off x="0" y="0"/>
                      <a:ext cx="4802505" cy="4802505"/>
                    </a:xfrm>
                    <a:prstGeom prst="rect">
                      <a:avLst/>
                    </a:prstGeom>
                  </pic:spPr>
                </pic:pic>
              </a:graphicData>
            </a:graphic>
          </wp:inline>
        </w:drawing>
      </w:r>
      <w:r>
        <w:br w:type="page"/>
      </w:r>
    </w:p>
    <w:p w14:paraId="1EBEA4C9" w14:textId="77777777" w:rsidR="00C1414D" w:rsidRDefault="00000000">
      <w:pPr>
        <w:pStyle w:val="Heading3"/>
      </w:pPr>
      <w:bookmarkStart w:id="1207" w:name="_Toc185523885"/>
      <w:bookmarkStart w:id="1208" w:name="_Toc1031708818"/>
      <w:bookmarkStart w:id="1209" w:name="_Toc150181775"/>
      <w:bookmarkStart w:id="1210" w:name="_Toc1592928504"/>
      <w:r>
        <w:rPr>
          <w:rFonts w:hint="eastAsia"/>
        </w:rPr>
        <w:lastRenderedPageBreak/>
        <w:t>4</w:t>
      </w:r>
      <w:r>
        <w:t>.3.3 E转接卡口机身物理尺寸图</w:t>
      </w:r>
      <w:bookmarkEnd w:id="1207"/>
      <w:bookmarkEnd w:id="1208"/>
      <w:bookmarkEnd w:id="1209"/>
      <w:bookmarkEnd w:id="1210"/>
    </w:p>
    <w:p w14:paraId="12C478A2" w14:textId="77777777" w:rsidR="00C1414D" w:rsidRDefault="00000000">
      <w:r>
        <w:rPr>
          <w:b/>
        </w:rPr>
        <w:t>E转接卡口机身前部</w:t>
      </w:r>
    </w:p>
    <w:p w14:paraId="16548884" w14:textId="77777777" w:rsidR="00C1414D" w:rsidRDefault="00000000">
      <w:r>
        <w:rPr>
          <w:rFonts w:hint="eastAsia"/>
        </w:rPr>
        <w:t>所有尺寸以毫米（mm）为长度单位。</w:t>
      </w:r>
    </w:p>
    <w:p w14:paraId="4405E321" w14:textId="77777777" w:rsidR="00C1414D" w:rsidRDefault="00C1414D"/>
    <w:p w14:paraId="30E74527" w14:textId="77777777" w:rsidR="00C1414D" w:rsidRDefault="00C1414D"/>
    <w:p w14:paraId="3354ACAE" w14:textId="77777777" w:rsidR="00C1414D" w:rsidRDefault="00000000">
      <w:pPr>
        <w:spacing w:after="200" w:line="276" w:lineRule="auto"/>
        <w:jc w:val="center"/>
        <w:rPr>
          <w:b/>
        </w:rPr>
      </w:pPr>
      <w:r>
        <w:rPr>
          <w:b/>
          <w:noProof/>
        </w:rPr>
        <w:drawing>
          <wp:inline distT="0" distB="0" distL="0" distR="0" wp14:anchorId="20AB9D07" wp14:editId="72B3E2A4">
            <wp:extent cx="4586605" cy="4586605"/>
            <wp:effectExtent l="0" t="0" r="10795" b="10795"/>
            <wp:docPr id="94" name="图片 94" descr="/Users/kineranger/Desktop/说明书设计图缓存/Edge机身尺寸图/Edge机身尺寸/measure_me6_aktv_e_front.jpgmeasure_me6_aktv_e_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Users/kineranger/Desktop/说明书设计图缓存/Edge机身尺寸图/Edge机身尺寸/measure_me6_aktv_e_front.jpgmeasure_me6_aktv_e_front"/>
                    <pic:cNvPicPr>
                      <a:picLocks noChangeAspect="1"/>
                    </pic:cNvPicPr>
                  </pic:nvPicPr>
                  <pic:blipFill>
                    <a:blip r:embed="rId91"/>
                    <a:srcRect/>
                    <a:stretch>
                      <a:fillRect/>
                    </a:stretch>
                  </pic:blipFill>
                  <pic:spPr>
                    <a:xfrm>
                      <a:off x="0" y="0"/>
                      <a:ext cx="4586605" cy="4586605"/>
                    </a:xfrm>
                    <a:prstGeom prst="rect">
                      <a:avLst/>
                    </a:prstGeom>
                  </pic:spPr>
                </pic:pic>
              </a:graphicData>
            </a:graphic>
          </wp:inline>
        </w:drawing>
      </w:r>
      <w:r>
        <w:rPr>
          <w:b/>
        </w:rPr>
        <w:br w:type="page"/>
      </w:r>
    </w:p>
    <w:p w14:paraId="52715BF0" w14:textId="77777777" w:rsidR="00C1414D" w:rsidRDefault="00000000">
      <w:pPr>
        <w:rPr>
          <w:b/>
        </w:rPr>
      </w:pPr>
      <w:r>
        <w:rPr>
          <w:b/>
        </w:rPr>
        <w:lastRenderedPageBreak/>
        <w:t>E转接卡口机身</w:t>
      </w:r>
      <w:r>
        <w:rPr>
          <w:rFonts w:hint="eastAsia"/>
          <w:b/>
        </w:rPr>
        <w:t>顶部</w:t>
      </w:r>
    </w:p>
    <w:p w14:paraId="61E0E006" w14:textId="77777777" w:rsidR="00C1414D" w:rsidRDefault="00000000">
      <w:r>
        <w:rPr>
          <w:rFonts w:hint="eastAsia"/>
        </w:rPr>
        <w:t>所有尺寸以毫米（mm）为长度单位。</w:t>
      </w:r>
    </w:p>
    <w:p w14:paraId="0AFF3E38" w14:textId="77777777" w:rsidR="00C1414D" w:rsidRDefault="00C1414D">
      <w:pPr>
        <w:rPr>
          <w:b/>
        </w:rPr>
      </w:pPr>
    </w:p>
    <w:p w14:paraId="7D029D5E" w14:textId="77777777" w:rsidR="00C1414D" w:rsidRDefault="00000000">
      <w:pPr>
        <w:spacing w:after="200" w:line="276" w:lineRule="auto"/>
        <w:jc w:val="center"/>
        <w:rPr>
          <w:b/>
        </w:rPr>
      </w:pPr>
      <w:r>
        <w:rPr>
          <w:b/>
          <w:noProof/>
        </w:rPr>
        <w:drawing>
          <wp:inline distT="0" distB="0" distL="0" distR="0" wp14:anchorId="7A0AAA41" wp14:editId="06328969">
            <wp:extent cx="4701540" cy="4701540"/>
            <wp:effectExtent l="0" t="0" r="22860" b="22860"/>
            <wp:docPr id="95" name="图片 95" descr="/Users/kineranger/Desktop/说明书设计图缓存/Edge机身尺寸图/Edge机身尺寸/measure_me6_aktv_e_top.jpgmeasure_me6_aktv_e_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Users/kineranger/Desktop/说明书设计图缓存/Edge机身尺寸图/Edge机身尺寸/measure_me6_aktv_e_top.jpgmeasure_me6_aktv_e_top"/>
                    <pic:cNvPicPr>
                      <a:picLocks noChangeAspect="1"/>
                    </pic:cNvPicPr>
                  </pic:nvPicPr>
                  <pic:blipFill>
                    <a:blip r:embed="rId92"/>
                    <a:srcRect/>
                    <a:stretch>
                      <a:fillRect/>
                    </a:stretch>
                  </pic:blipFill>
                  <pic:spPr>
                    <a:xfrm>
                      <a:off x="0" y="0"/>
                      <a:ext cx="4701540" cy="4701540"/>
                    </a:xfrm>
                    <a:prstGeom prst="rect">
                      <a:avLst/>
                    </a:prstGeom>
                  </pic:spPr>
                </pic:pic>
              </a:graphicData>
            </a:graphic>
          </wp:inline>
        </w:drawing>
      </w:r>
      <w:r>
        <w:rPr>
          <w:b/>
        </w:rPr>
        <w:br w:type="page"/>
      </w:r>
    </w:p>
    <w:p w14:paraId="685C13BC" w14:textId="77777777" w:rsidR="00C1414D" w:rsidRDefault="00000000">
      <w:pPr>
        <w:rPr>
          <w:b/>
        </w:rPr>
      </w:pPr>
      <w:r>
        <w:rPr>
          <w:b/>
        </w:rPr>
        <w:lastRenderedPageBreak/>
        <w:t>E转接卡口机身</w:t>
      </w:r>
      <w:r>
        <w:rPr>
          <w:rFonts w:hint="eastAsia"/>
          <w:b/>
        </w:rPr>
        <w:t>底部</w:t>
      </w:r>
    </w:p>
    <w:p w14:paraId="2F6E056A" w14:textId="77777777" w:rsidR="00C1414D" w:rsidRDefault="00000000">
      <w:r>
        <w:rPr>
          <w:rFonts w:hint="eastAsia"/>
        </w:rPr>
        <w:t>所有尺寸以毫米（mm）为长度单位。</w:t>
      </w:r>
    </w:p>
    <w:p w14:paraId="2AD27F7D" w14:textId="77777777" w:rsidR="00C1414D" w:rsidRDefault="00C1414D"/>
    <w:p w14:paraId="687198ED" w14:textId="77777777" w:rsidR="00C1414D" w:rsidRDefault="00C1414D"/>
    <w:p w14:paraId="6904B6FA" w14:textId="77777777" w:rsidR="00C1414D" w:rsidRDefault="00000000">
      <w:pPr>
        <w:spacing w:after="200" w:line="276" w:lineRule="auto"/>
        <w:jc w:val="center"/>
      </w:pPr>
      <w:r>
        <w:rPr>
          <w:b/>
          <w:noProof/>
        </w:rPr>
        <w:drawing>
          <wp:inline distT="0" distB="0" distL="0" distR="0" wp14:anchorId="5BCE361E" wp14:editId="10FF06DA">
            <wp:extent cx="4773295" cy="4773295"/>
            <wp:effectExtent l="0" t="0" r="1905" b="1905"/>
            <wp:docPr id="97" name="图片 97" descr="/Users/kineranger/Desktop/说明书设计图缓存/Edge机身尺寸图/Edge机身尺寸/measure_me6_aktv_e_bottom.jpgmeasure_me6_aktv_e_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Users/kineranger/Desktop/说明书设计图缓存/Edge机身尺寸图/Edge机身尺寸/measure_me6_aktv_e_bottom.jpgmeasure_me6_aktv_e_bottom"/>
                    <pic:cNvPicPr>
                      <a:picLocks noChangeAspect="1"/>
                    </pic:cNvPicPr>
                  </pic:nvPicPr>
                  <pic:blipFill>
                    <a:blip r:embed="rId93"/>
                    <a:srcRect/>
                    <a:stretch>
                      <a:fillRect/>
                    </a:stretch>
                  </pic:blipFill>
                  <pic:spPr>
                    <a:xfrm>
                      <a:off x="0" y="0"/>
                      <a:ext cx="4773295" cy="4773295"/>
                    </a:xfrm>
                    <a:prstGeom prst="rect">
                      <a:avLst/>
                    </a:prstGeom>
                  </pic:spPr>
                </pic:pic>
              </a:graphicData>
            </a:graphic>
          </wp:inline>
        </w:drawing>
      </w:r>
    </w:p>
    <w:p w14:paraId="74EC90D3" w14:textId="77777777" w:rsidR="00C1414D" w:rsidRDefault="00000000">
      <w:pPr>
        <w:pStyle w:val="Heading3"/>
      </w:pPr>
      <w:r>
        <w:br w:type="page"/>
      </w:r>
      <w:bookmarkStart w:id="1211" w:name="_Toc1147138248"/>
      <w:bookmarkStart w:id="1212" w:name="_Toc150181776"/>
      <w:bookmarkStart w:id="1213" w:name="_Toc185523886"/>
      <w:bookmarkStart w:id="1214" w:name="_Toc1818223226"/>
      <w:r>
        <w:rPr>
          <w:rFonts w:hint="eastAsia"/>
        </w:rPr>
        <w:lastRenderedPageBreak/>
        <w:t>4</w:t>
      </w:r>
      <w:r>
        <w:t>.3.4 PL转接卡口机身物理尺寸图</w:t>
      </w:r>
      <w:bookmarkEnd w:id="1211"/>
      <w:bookmarkEnd w:id="1212"/>
      <w:bookmarkEnd w:id="1213"/>
      <w:bookmarkEnd w:id="1214"/>
    </w:p>
    <w:p w14:paraId="327CE018" w14:textId="77777777" w:rsidR="00C1414D" w:rsidRDefault="00000000">
      <w:r>
        <w:rPr>
          <w:b/>
        </w:rPr>
        <w:t>PL转接卡口机身前部</w:t>
      </w:r>
    </w:p>
    <w:p w14:paraId="7BADD2B4" w14:textId="77777777" w:rsidR="00C1414D" w:rsidRDefault="00000000">
      <w:r>
        <w:rPr>
          <w:rFonts w:hint="eastAsia"/>
        </w:rPr>
        <w:t>所有尺寸以毫米（mm）为长度单位。</w:t>
      </w:r>
    </w:p>
    <w:p w14:paraId="5679495D" w14:textId="77777777" w:rsidR="00C1414D" w:rsidRDefault="00C1414D"/>
    <w:p w14:paraId="060045F0" w14:textId="77777777" w:rsidR="00C1414D" w:rsidRDefault="00C1414D">
      <w:pPr>
        <w:spacing w:after="200" w:line="276" w:lineRule="auto"/>
      </w:pPr>
    </w:p>
    <w:p w14:paraId="5387B0CC" w14:textId="77777777" w:rsidR="00C1414D" w:rsidRDefault="00000000">
      <w:pPr>
        <w:spacing w:after="200" w:line="276" w:lineRule="auto"/>
        <w:jc w:val="center"/>
      </w:pPr>
      <w:r>
        <w:rPr>
          <w:noProof/>
        </w:rPr>
        <w:drawing>
          <wp:inline distT="0" distB="0" distL="0" distR="0" wp14:anchorId="22B68687" wp14:editId="4F53BEC3">
            <wp:extent cx="4582795" cy="4582795"/>
            <wp:effectExtent l="0" t="0" r="14605" b="14605"/>
            <wp:docPr id="98" name="图片 98" descr="/Users/kineranger/Desktop/说明书设计图缓存/Edge机身尺寸图/Edge机身尺寸/measure_me6_aktv_pl_front.jpgmeasure_me6_aktv_pl_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Users/kineranger/Desktop/说明书设计图缓存/Edge机身尺寸图/Edge机身尺寸/measure_me6_aktv_pl_front.jpgmeasure_me6_aktv_pl_front"/>
                    <pic:cNvPicPr>
                      <a:picLocks noChangeAspect="1"/>
                    </pic:cNvPicPr>
                  </pic:nvPicPr>
                  <pic:blipFill>
                    <a:blip r:embed="rId94"/>
                    <a:srcRect/>
                    <a:stretch>
                      <a:fillRect/>
                    </a:stretch>
                  </pic:blipFill>
                  <pic:spPr>
                    <a:xfrm>
                      <a:off x="0" y="0"/>
                      <a:ext cx="4582795" cy="4582795"/>
                    </a:xfrm>
                    <a:prstGeom prst="rect">
                      <a:avLst/>
                    </a:prstGeom>
                  </pic:spPr>
                </pic:pic>
              </a:graphicData>
            </a:graphic>
          </wp:inline>
        </w:drawing>
      </w:r>
      <w:r>
        <w:br w:type="page"/>
      </w:r>
    </w:p>
    <w:p w14:paraId="17966D2F" w14:textId="77777777" w:rsidR="00C1414D" w:rsidRDefault="00000000">
      <w:pPr>
        <w:rPr>
          <w:b/>
        </w:rPr>
      </w:pPr>
      <w:r>
        <w:rPr>
          <w:b/>
        </w:rPr>
        <w:lastRenderedPageBreak/>
        <w:t>PL转接卡口机身</w:t>
      </w:r>
      <w:r>
        <w:rPr>
          <w:rFonts w:hint="eastAsia"/>
          <w:b/>
        </w:rPr>
        <w:t>顶部</w:t>
      </w:r>
    </w:p>
    <w:p w14:paraId="00E76D35" w14:textId="77777777" w:rsidR="00C1414D" w:rsidRDefault="00000000">
      <w:r>
        <w:rPr>
          <w:rFonts w:hint="eastAsia"/>
        </w:rPr>
        <w:t>所有尺寸以毫米（mm）为长度单位。</w:t>
      </w:r>
    </w:p>
    <w:p w14:paraId="49554885" w14:textId="77777777" w:rsidR="00C1414D" w:rsidRDefault="00C1414D"/>
    <w:p w14:paraId="67CBEDFB" w14:textId="77777777" w:rsidR="00C1414D" w:rsidRDefault="00000000">
      <w:pPr>
        <w:spacing w:after="200" w:line="276" w:lineRule="auto"/>
        <w:jc w:val="center"/>
      </w:pPr>
      <w:r>
        <w:rPr>
          <w:noProof/>
        </w:rPr>
        <w:drawing>
          <wp:inline distT="0" distB="0" distL="0" distR="0" wp14:anchorId="5ACA10E3" wp14:editId="14F6AA56">
            <wp:extent cx="4970145" cy="4970145"/>
            <wp:effectExtent l="0" t="0" r="0" b="0"/>
            <wp:docPr id="101" name="图片 101" descr="/Users/kineranger/Desktop/说明书设计图缓存/Edge机身尺寸图/Edge机身尺寸/measure_me6_aktv_pl_top.jpgmeasure_me6_aktv_pl_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Users/kineranger/Desktop/说明书设计图缓存/Edge机身尺寸图/Edge机身尺寸/measure_me6_aktv_pl_top.jpgmeasure_me6_aktv_pl_top"/>
                    <pic:cNvPicPr>
                      <a:picLocks noChangeAspect="1"/>
                    </pic:cNvPicPr>
                  </pic:nvPicPr>
                  <pic:blipFill>
                    <a:blip r:embed="rId95"/>
                    <a:srcRect/>
                    <a:stretch>
                      <a:fillRect/>
                    </a:stretch>
                  </pic:blipFill>
                  <pic:spPr>
                    <a:xfrm>
                      <a:off x="0" y="0"/>
                      <a:ext cx="4984265" cy="4984265"/>
                    </a:xfrm>
                    <a:prstGeom prst="rect">
                      <a:avLst/>
                    </a:prstGeom>
                  </pic:spPr>
                </pic:pic>
              </a:graphicData>
            </a:graphic>
          </wp:inline>
        </w:drawing>
      </w:r>
      <w:r>
        <w:br w:type="page"/>
      </w:r>
    </w:p>
    <w:p w14:paraId="1575AF6C" w14:textId="77777777" w:rsidR="00C1414D" w:rsidRDefault="00000000">
      <w:pPr>
        <w:spacing w:after="200" w:line="276" w:lineRule="auto"/>
      </w:pPr>
      <w:r>
        <w:rPr>
          <w:b/>
        </w:rPr>
        <w:lastRenderedPageBreak/>
        <w:t>PL转接卡口机身</w:t>
      </w:r>
      <w:r>
        <w:rPr>
          <w:rFonts w:hint="eastAsia"/>
          <w:b/>
        </w:rPr>
        <w:t>底部</w:t>
      </w:r>
    </w:p>
    <w:p w14:paraId="5ED771AA" w14:textId="77777777" w:rsidR="00C1414D" w:rsidRDefault="00000000">
      <w:r>
        <w:rPr>
          <w:rFonts w:hint="eastAsia"/>
        </w:rPr>
        <w:t>所有尺寸以毫米（mm）为长度单位。</w:t>
      </w:r>
    </w:p>
    <w:p w14:paraId="0A305FC7" w14:textId="77777777" w:rsidR="00C1414D" w:rsidRDefault="00C1414D">
      <w:pPr>
        <w:spacing w:after="200" w:line="276" w:lineRule="auto"/>
      </w:pPr>
    </w:p>
    <w:p w14:paraId="5767798C" w14:textId="77777777" w:rsidR="00C1414D" w:rsidRDefault="00000000">
      <w:pPr>
        <w:spacing w:after="200" w:line="276" w:lineRule="auto"/>
        <w:jc w:val="center"/>
        <w:sectPr w:rsidR="00C1414D">
          <w:footerReference w:type="default" r:id="rId96"/>
          <w:pgSz w:w="11900" w:h="16840"/>
          <w:pgMar w:top="1985" w:right="720" w:bottom="907" w:left="720" w:header="720" w:footer="907" w:gutter="0"/>
          <w:cols w:space="720"/>
          <w:titlePg/>
          <w:docGrid w:linePitch="360"/>
        </w:sectPr>
      </w:pPr>
      <w:r>
        <w:rPr>
          <w:noProof/>
        </w:rPr>
        <w:drawing>
          <wp:inline distT="0" distB="0" distL="0" distR="0" wp14:anchorId="55F15EDC" wp14:editId="27D111EA">
            <wp:extent cx="4597400" cy="4597400"/>
            <wp:effectExtent l="0" t="0" r="0" b="0"/>
            <wp:docPr id="102" name="图片 102" descr="/Users/kineranger/Desktop/说明书设计图缓存/Edge机身尺寸图/Edge机身尺寸/measure_me6_aktv_pl_bottom.jpgmeasure_me6_aktv_pl_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Users/kineranger/Desktop/说明书设计图缓存/Edge机身尺寸图/Edge机身尺寸/measure_me6_aktv_pl_bottom.jpgmeasure_me6_aktv_pl_bottom"/>
                    <pic:cNvPicPr>
                      <a:picLocks noChangeAspect="1"/>
                    </pic:cNvPicPr>
                  </pic:nvPicPr>
                  <pic:blipFill>
                    <a:blip r:embed="rId97"/>
                    <a:srcRect/>
                    <a:stretch>
                      <a:fillRect/>
                    </a:stretch>
                  </pic:blipFill>
                  <pic:spPr>
                    <a:xfrm>
                      <a:off x="0" y="0"/>
                      <a:ext cx="4597400" cy="4597400"/>
                    </a:xfrm>
                    <a:prstGeom prst="rect">
                      <a:avLst/>
                    </a:prstGeom>
                  </pic:spPr>
                </pic:pic>
              </a:graphicData>
            </a:graphic>
          </wp:inline>
        </w:drawing>
      </w:r>
    </w:p>
    <w:p w14:paraId="37AEDEAE" w14:textId="77777777" w:rsidR="00C1414D" w:rsidRDefault="00000000">
      <w:pPr>
        <w:pStyle w:val="Heading3"/>
      </w:pPr>
      <w:bookmarkStart w:id="1215" w:name="_Toc1991835017"/>
      <w:bookmarkStart w:id="1216" w:name="_Toc185462572"/>
      <w:bookmarkStart w:id="1217" w:name="_Toc150181777"/>
      <w:bookmarkStart w:id="1218" w:name="_Toc185523887"/>
      <w:r>
        <w:rPr>
          <w:rFonts w:hint="eastAsia"/>
        </w:rPr>
        <w:lastRenderedPageBreak/>
        <w:t>4</w:t>
      </w:r>
      <w:r>
        <w:t>.3.5 KineMON-5</w:t>
      </w:r>
      <w:r>
        <w:rPr>
          <w:rFonts w:hint="eastAsia"/>
        </w:rPr>
        <w:t>U2物理尺寸图</w:t>
      </w:r>
      <w:bookmarkEnd w:id="1215"/>
      <w:bookmarkEnd w:id="1216"/>
      <w:bookmarkEnd w:id="1217"/>
      <w:bookmarkEnd w:id="1218"/>
    </w:p>
    <w:p w14:paraId="4AA1857D" w14:textId="77777777" w:rsidR="00C1414D" w:rsidRDefault="00000000">
      <w:pPr>
        <w:rPr>
          <w:b/>
        </w:rPr>
      </w:pPr>
      <w:r>
        <w:rPr>
          <w:b/>
        </w:rPr>
        <w:t>KineMON-5U2</w:t>
      </w:r>
      <w:r>
        <w:rPr>
          <w:rFonts w:hint="eastAsia"/>
          <w:b/>
        </w:rPr>
        <w:t>顶部</w:t>
      </w:r>
    </w:p>
    <w:p w14:paraId="318AE2CE" w14:textId="77777777" w:rsidR="00C1414D" w:rsidRDefault="00000000">
      <w:r>
        <w:rPr>
          <w:rFonts w:hint="eastAsia"/>
        </w:rPr>
        <w:t>所有尺寸以毫米（mm）为长度单位。</w:t>
      </w:r>
    </w:p>
    <w:p w14:paraId="382BBCDF" w14:textId="77777777" w:rsidR="00C1414D" w:rsidRDefault="00C1414D">
      <w:pPr>
        <w:spacing w:before="0"/>
      </w:pPr>
    </w:p>
    <w:p w14:paraId="00F98E28" w14:textId="77777777" w:rsidR="00C1414D" w:rsidRDefault="00C1414D">
      <w:pPr>
        <w:spacing w:before="0"/>
      </w:pPr>
    </w:p>
    <w:p w14:paraId="00CF5187" w14:textId="77777777" w:rsidR="00C1414D" w:rsidRDefault="00C1414D">
      <w:pPr>
        <w:spacing w:before="0"/>
      </w:pPr>
    </w:p>
    <w:p w14:paraId="2C7755FA" w14:textId="77777777" w:rsidR="00C1414D" w:rsidRDefault="00000000">
      <w:pPr>
        <w:spacing w:before="0"/>
      </w:pPr>
      <w:r>
        <w:rPr>
          <w:noProof/>
        </w:rPr>
        <w:drawing>
          <wp:anchor distT="0" distB="0" distL="114300" distR="114300" simplePos="0" relativeHeight="251732992" behindDoc="1" locked="0" layoutInCell="1" allowOverlap="1" wp14:anchorId="1AA8F861" wp14:editId="5F4D67D2">
            <wp:simplePos x="0" y="0"/>
            <wp:positionH relativeFrom="column">
              <wp:posOffset>1460500</wp:posOffset>
            </wp:positionH>
            <wp:positionV relativeFrom="paragraph">
              <wp:posOffset>73660</wp:posOffset>
            </wp:positionV>
            <wp:extent cx="3773805" cy="1421130"/>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98">
                      <a:grayscl/>
                    </a:blip>
                    <a:stretch>
                      <a:fillRect/>
                    </a:stretch>
                  </pic:blipFill>
                  <pic:spPr>
                    <a:xfrm>
                      <a:off x="0" y="0"/>
                      <a:ext cx="3773773" cy="1421047"/>
                    </a:xfrm>
                    <a:prstGeom prst="rect">
                      <a:avLst/>
                    </a:prstGeom>
                  </pic:spPr>
                </pic:pic>
              </a:graphicData>
            </a:graphic>
          </wp:anchor>
        </w:drawing>
      </w:r>
    </w:p>
    <w:p w14:paraId="792A240E" w14:textId="77777777" w:rsidR="00C1414D" w:rsidRDefault="00C1414D">
      <w:pPr>
        <w:spacing w:before="0"/>
      </w:pPr>
    </w:p>
    <w:p w14:paraId="60B62289" w14:textId="77777777" w:rsidR="00C1414D" w:rsidRDefault="00C1414D">
      <w:pPr>
        <w:spacing w:before="0"/>
      </w:pPr>
    </w:p>
    <w:p w14:paraId="4657C426" w14:textId="77777777" w:rsidR="00C1414D" w:rsidRDefault="00C1414D">
      <w:pPr>
        <w:spacing w:before="0"/>
      </w:pPr>
    </w:p>
    <w:p w14:paraId="300CD29A" w14:textId="77777777" w:rsidR="00C1414D" w:rsidRDefault="00C1414D">
      <w:pPr>
        <w:spacing w:before="0"/>
      </w:pPr>
    </w:p>
    <w:p w14:paraId="76F82DE4" w14:textId="77777777" w:rsidR="00C1414D" w:rsidRDefault="00C1414D">
      <w:pPr>
        <w:spacing w:before="0"/>
      </w:pPr>
    </w:p>
    <w:p w14:paraId="2A057CC4" w14:textId="77777777" w:rsidR="00C1414D" w:rsidRDefault="00C1414D">
      <w:pPr>
        <w:spacing w:before="0"/>
      </w:pPr>
    </w:p>
    <w:p w14:paraId="2F902520" w14:textId="77777777" w:rsidR="00C1414D" w:rsidRDefault="00C1414D">
      <w:pPr>
        <w:spacing w:before="0"/>
      </w:pPr>
    </w:p>
    <w:p w14:paraId="47ECFFC3" w14:textId="77777777" w:rsidR="00C1414D" w:rsidRDefault="00C1414D">
      <w:pPr>
        <w:spacing w:before="0"/>
      </w:pPr>
    </w:p>
    <w:p w14:paraId="6A1CAC16" w14:textId="77777777" w:rsidR="00C1414D" w:rsidRDefault="00C1414D">
      <w:pPr>
        <w:spacing w:before="0"/>
      </w:pPr>
    </w:p>
    <w:p w14:paraId="6902B66F" w14:textId="77777777" w:rsidR="00C1414D" w:rsidRDefault="00C1414D">
      <w:pPr>
        <w:spacing w:before="0"/>
      </w:pPr>
    </w:p>
    <w:p w14:paraId="281DB67D" w14:textId="77777777" w:rsidR="00C1414D" w:rsidRDefault="00000000">
      <w:pPr>
        <w:rPr>
          <w:b/>
        </w:rPr>
      </w:pPr>
      <w:r>
        <w:rPr>
          <w:b/>
        </w:rPr>
        <w:t>KineMON-5U2</w:t>
      </w:r>
      <w:r>
        <w:rPr>
          <w:rFonts w:hint="eastAsia"/>
          <w:b/>
        </w:rPr>
        <w:t>前部</w:t>
      </w:r>
    </w:p>
    <w:p w14:paraId="16EE9E0C" w14:textId="77777777" w:rsidR="00C1414D" w:rsidRDefault="00000000">
      <w:r>
        <w:rPr>
          <w:rFonts w:hint="eastAsia"/>
        </w:rPr>
        <w:t>所有尺寸以毫米（mm）为长度单位。</w:t>
      </w:r>
    </w:p>
    <w:p w14:paraId="5B31F485" w14:textId="77777777" w:rsidR="00C1414D" w:rsidRDefault="00C1414D"/>
    <w:p w14:paraId="267E7B11" w14:textId="77777777" w:rsidR="00C1414D" w:rsidRDefault="00000000">
      <w:pPr>
        <w:spacing w:before="0"/>
      </w:pPr>
      <w:r>
        <w:rPr>
          <w:noProof/>
        </w:rPr>
        <w:drawing>
          <wp:anchor distT="0" distB="0" distL="114300" distR="114300" simplePos="0" relativeHeight="251729920" behindDoc="0" locked="0" layoutInCell="1" allowOverlap="1" wp14:anchorId="3794C12D" wp14:editId="60C3A5AD">
            <wp:simplePos x="0" y="0"/>
            <wp:positionH relativeFrom="column">
              <wp:posOffset>1248410</wp:posOffset>
            </wp:positionH>
            <wp:positionV relativeFrom="paragraph">
              <wp:posOffset>6985</wp:posOffset>
            </wp:positionV>
            <wp:extent cx="4297045" cy="2691130"/>
            <wp:effectExtent l="0" t="0" r="0"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99">
                      <a:grayscl/>
                    </a:blip>
                    <a:stretch>
                      <a:fillRect/>
                    </a:stretch>
                  </pic:blipFill>
                  <pic:spPr>
                    <a:xfrm>
                      <a:off x="0" y="0"/>
                      <a:ext cx="4296828" cy="2691219"/>
                    </a:xfrm>
                    <a:prstGeom prst="rect">
                      <a:avLst/>
                    </a:prstGeom>
                  </pic:spPr>
                </pic:pic>
              </a:graphicData>
            </a:graphic>
          </wp:anchor>
        </w:drawing>
      </w:r>
    </w:p>
    <w:p w14:paraId="5D441277" w14:textId="77777777" w:rsidR="00C1414D" w:rsidRDefault="00C1414D">
      <w:pPr>
        <w:spacing w:before="0"/>
      </w:pPr>
    </w:p>
    <w:p w14:paraId="17855086" w14:textId="77777777" w:rsidR="00C1414D" w:rsidRDefault="00C1414D">
      <w:pPr>
        <w:spacing w:before="0"/>
      </w:pPr>
    </w:p>
    <w:p w14:paraId="706EF0BB" w14:textId="77777777" w:rsidR="00C1414D" w:rsidRDefault="00C1414D">
      <w:pPr>
        <w:spacing w:before="0"/>
      </w:pPr>
    </w:p>
    <w:p w14:paraId="6B161DC8" w14:textId="77777777" w:rsidR="00C1414D" w:rsidRDefault="00C1414D">
      <w:pPr>
        <w:spacing w:before="0"/>
      </w:pPr>
    </w:p>
    <w:p w14:paraId="4A81786B" w14:textId="77777777" w:rsidR="00C1414D" w:rsidRDefault="00C1414D">
      <w:pPr>
        <w:spacing w:before="0"/>
      </w:pPr>
    </w:p>
    <w:p w14:paraId="63F576F6" w14:textId="77777777" w:rsidR="00C1414D" w:rsidRDefault="00C1414D">
      <w:pPr>
        <w:spacing w:before="0"/>
      </w:pPr>
    </w:p>
    <w:p w14:paraId="5AE1B041" w14:textId="77777777" w:rsidR="00C1414D" w:rsidRDefault="00C1414D">
      <w:pPr>
        <w:spacing w:before="0"/>
      </w:pPr>
    </w:p>
    <w:p w14:paraId="1F33953E" w14:textId="77777777" w:rsidR="00C1414D" w:rsidRDefault="00C1414D">
      <w:pPr>
        <w:spacing w:before="0"/>
      </w:pPr>
    </w:p>
    <w:p w14:paraId="18F12705" w14:textId="77777777" w:rsidR="00C1414D" w:rsidRDefault="00C1414D">
      <w:pPr>
        <w:spacing w:before="0"/>
      </w:pPr>
    </w:p>
    <w:p w14:paraId="7672A6D5" w14:textId="77777777" w:rsidR="00C1414D" w:rsidRDefault="00C1414D">
      <w:pPr>
        <w:spacing w:before="0"/>
      </w:pPr>
    </w:p>
    <w:p w14:paraId="2777262D" w14:textId="77777777" w:rsidR="00C1414D" w:rsidRDefault="00C1414D">
      <w:pPr>
        <w:spacing w:before="0"/>
      </w:pPr>
    </w:p>
    <w:p w14:paraId="21005C4C" w14:textId="77777777" w:rsidR="00C1414D" w:rsidRDefault="00C1414D">
      <w:pPr>
        <w:spacing w:before="0"/>
      </w:pPr>
    </w:p>
    <w:p w14:paraId="25E1A22F" w14:textId="77777777" w:rsidR="00C1414D" w:rsidRDefault="00C1414D">
      <w:pPr>
        <w:spacing w:before="0"/>
      </w:pPr>
    </w:p>
    <w:p w14:paraId="5C179EFE" w14:textId="77777777" w:rsidR="00C1414D" w:rsidRDefault="00C1414D">
      <w:pPr>
        <w:spacing w:before="0"/>
      </w:pPr>
    </w:p>
    <w:p w14:paraId="113B5FC7" w14:textId="77777777" w:rsidR="00C1414D" w:rsidRDefault="00000000">
      <w:pPr>
        <w:rPr>
          <w:b/>
        </w:rPr>
      </w:pPr>
      <w:r>
        <w:rPr>
          <w:b/>
        </w:rPr>
        <w:lastRenderedPageBreak/>
        <w:t>KineMON-5U2</w:t>
      </w:r>
      <w:r>
        <w:rPr>
          <w:rFonts w:hint="eastAsia"/>
          <w:b/>
        </w:rPr>
        <w:t>底部</w:t>
      </w:r>
    </w:p>
    <w:p w14:paraId="2DD5FF2E" w14:textId="77777777" w:rsidR="00C1414D" w:rsidRDefault="00000000">
      <w:r>
        <w:rPr>
          <w:rFonts w:hint="eastAsia"/>
        </w:rPr>
        <w:t>所有尺寸以毫米（mm）为长度单位。</w:t>
      </w:r>
    </w:p>
    <w:p w14:paraId="05AB4FCC" w14:textId="77777777" w:rsidR="00C1414D" w:rsidRDefault="00C1414D">
      <w:pPr>
        <w:spacing w:before="0"/>
      </w:pPr>
    </w:p>
    <w:p w14:paraId="1820EE8C" w14:textId="77777777" w:rsidR="00C1414D" w:rsidRDefault="00C1414D">
      <w:pPr>
        <w:spacing w:before="0"/>
      </w:pPr>
    </w:p>
    <w:p w14:paraId="426C357E" w14:textId="77777777" w:rsidR="00C1414D" w:rsidRDefault="00000000">
      <w:pPr>
        <w:spacing w:before="0"/>
      </w:pPr>
      <w:r>
        <w:rPr>
          <w:noProof/>
        </w:rPr>
        <w:drawing>
          <wp:anchor distT="0" distB="0" distL="114300" distR="114300" simplePos="0" relativeHeight="251730944" behindDoc="0" locked="0" layoutInCell="1" allowOverlap="1" wp14:anchorId="4CB7BEE1" wp14:editId="4022A032">
            <wp:simplePos x="0" y="0"/>
            <wp:positionH relativeFrom="column">
              <wp:posOffset>1033145</wp:posOffset>
            </wp:positionH>
            <wp:positionV relativeFrom="paragraph">
              <wp:posOffset>202565</wp:posOffset>
            </wp:positionV>
            <wp:extent cx="4453255" cy="1679575"/>
            <wp:effectExtent l="0" t="0" r="444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00">
                      <a:grayscl/>
                    </a:blip>
                    <a:stretch>
                      <a:fillRect/>
                    </a:stretch>
                  </pic:blipFill>
                  <pic:spPr>
                    <a:xfrm>
                      <a:off x="0" y="0"/>
                      <a:ext cx="4453557" cy="1679519"/>
                    </a:xfrm>
                    <a:prstGeom prst="rect">
                      <a:avLst/>
                    </a:prstGeom>
                  </pic:spPr>
                </pic:pic>
              </a:graphicData>
            </a:graphic>
          </wp:anchor>
        </w:drawing>
      </w:r>
    </w:p>
    <w:p w14:paraId="4C4D0B4C" w14:textId="77777777" w:rsidR="00C1414D" w:rsidRDefault="00C1414D">
      <w:pPr>
        <w:spacing w:before="0"/>
      </w:pPr>
    </w:p>
    <w:p w14:paraId="42B74B5C" w14:textId="77777777" w:rsidR="00C1414D" w:rsidRDefault="00C1414D">
      <w:pPr>
        <w:spacing w:before="0"/>
      </w:pPr>
    </w:p>
    <w:p w14:paraId="0CD2DFB7" w14:textId="77777777" w:rsidR="00C1414D" w:rsidRDefault="00C1414D">
      <w:pPr>
        <w:spacing w:before="0"/>
      </w:pPr>
    </w:p>
    <w:p w14:paraId="10DD3A69" w14:textId="77777777" w:rsidR="00C1414D" w:rsidRDefault="00C1414D">
      <w:pPr>
        <w:spacing w:before="0"/>
      </w:pPr>
    </w:p>
    <w:p w14:paraId="12169A33" w14:textId="77777777" w:rsidR="00C1414D" w:rsidRDefault="00C1414D">
      <w:pPr>
        <w:spacing w:before="0"/>
      </w:pPr>
    </w:p>
    <w:p w14:paraId="08265805" w14:textId="77777777" w:rsidR="00C1414D" w:rsidRDefault="00C1414D">
      <w:pPr>
        <w:spacing w:before="0"/>
      </w:pPr>
    </w:p>
    <w:p w14:paraId="420B61DA" w14:textId="77777777" w:rsidR="00C1414D" w:rsidRDefault="00C1414D">
      <w:pPr>
        <w:spacing w:before="0"/>
      </w:pPr>
    </w:p>
    <w:p w14:paraId="49B5BE36" w14:textId="77777777" w:rsidR="00C1414D" w:rsidRDefault="00C1414D">
      <w:pPr>
        <w:spacing w:before="0"/>
      </w:pPr>
    </w:p>
    <w:p w14:paraId="5C4F0B89" w14:textId="77777777" w:rsidR="00C1414D" w:rsidRDefault="00C1414D">
      <w:pPr>
        <w:spacing w:before="0"/>
      </w:pPr>
    </w:p>
    <w:p w14:paraId="5F7A7284" w14:textId="77777777" w:rsidR="00C1414D" w:rsidRDefault="00C1414D">
      <w:pPr>
        <w:spacing w:before="0"/>
      </w:pPr>
    </w:p>
    <w:p w14:paraId="7788136F" w14:textId="77777777" w:rsidR="00C1414D" w:rsidRDefault="00C1414D">
      <w:pPr>
        <w:spacing w:before="0"/>
      </w:pPr>
    </w:p>
    <w:p w14:paraId="3A5E6F3A" w14:textId="77777777" w:rsidR="00C1414D" w:rsidRDefault="00C1414D">
      <w:pPr>
        <w:spacing w:before="0"/>
      </w:pPr>
    </w:p>
    <w:p w14:paraId="53DDDF1B" w14:textId="77777777" w:rsidR="00C1414D" w:rsidRDefault="00000000">
      <w:pPr>
        <w:rPr>
          <w:b/>
        </w:rPr>
      </w:pPr>
      <w:r>
        <w:rPr>
          <w:b/>
        </w:rPr>
        <w:t>KineMON-5U2</w:t>
      </w:r>
      <w:r>
        <w:rPr>
          <w:rFonts w:hint="eastAsia"/>
          <w:b/>
        </w:rPr>
        <w:t>左侧</w:t>
      </w:r>
    </w:p>
    <w:p w14:paraId="01C50340" w14:textId="77777777" w:rsidR="00C1414D" w:rsidRDefault="00000000">
      <w:r>
        <w:rPr>
          <w:rFonts w:hint="eastAsia"/>
        </w:rPr>
        <w:t>所有尺寸以毫米（mm）为长度单位。</w:t>
      </w:r>
    </w:p>
    <w:p w14:paraId="7E1A6C10" w14:textId="77777777" w:rsidR="00C1414D" w:rsidRDefault="00000000">
      <w:r>
        <w:rPr>
          <w:noProof/>
        </w:rPr>
        <w:drawing>
          <wp:anchor distT="0" distB="0" distL="114300" distR="114300" simplePos="0" relativeHeight="251734016" behindDoc="0" locked="0" layoutInCell="1" allowOverlap="1" wp14:anchorId="0B686B92" wp14:editId="3FF36581">
            <wp:simplePos x="0" y="0"/>
            <wp:positionH relativeFrom="column">
              <wp:posOffset>2434590</wp:posOffset>
            </wp:positionH>
            <wp:positionV relativeFrom="paragraph">
              <wp:posOffset>289560</wp:posOffset>
            </wp:positionV>
            <wp:extent cx="1550035" cy="331978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01">
                      <a:grayscl/>
                    </a:blip>
                    <a:stretch>
                      <a:fillRect/>
                    </a:stretch>
                  </pic:blipFill>
                  <pic:spPr>
                    <a:xfrm>
                      <a:off x="0" y="0"/>
                      <a:ext cx="1549791" cy="3319670"/>
                    </a:xfrm>
                    <a:prstGeom prst="rect">
                      <a:avLst/>
                    </a:prstGeom>
                  </pic:spPr>
                </pic:pic>
              </a:graphicData>
            </a:graphic>
          </wp:anchor>
        </w:drawing>
      </w:r>
    </w:p>
    <w:p w14:paraId="56B09C65" w14:textId="77777777" w:rsidR="00C1414D" w:rsidRDefault="00C1414D">
      <w:pPr>
        <w:spacing w:before="0"/>
      </w:pPr>
    </w:p>
    <w:p w14:paraId="506CC5C0" w14:textId="77777777" w:rsidR="00C1414D" w:rsidRDefault="00C1414D">
      <w:pPr>
        <w:spacing w:before="0"/>
      </w:pPr>
    </w:p>
    <w:p w14:paraId="77EB48A3" w14:textId="77777777" w:rsidR="00C1414D" w:rsidRDefault="00C1414D">
      <w:pPr>
        <w:spacing w:before="0"/>
      </w:pPr>
    </w:p>
    <w:p w14:paraId="184E9904" w14:textId="77777777" w:rsidR="00C1414D" w:rsidRDefault="00C1414D">
      <w:pPr>
        <w:spacing w:before="0"/>
      </w:pPr>
    </w:p>
    <w:p w14:paraId="1A50F56A" w14:textId="77777777" w:rsidR="00C1414D" w:rsidRDefault="00C1414D">
      <w:pPr>
        <w:spacing w:before="0"/>
      </w:pPr>
    </w:p>
    <w:p w14:paraId="2EE39782" w14:textId="77777777" w:rsidR="00C1414D" w:rsidRDefault="00C1414D">
      <w:pPr>
        <w:spacing w:before="0"/>
      </w:pPr>
    </w:p>
    <w:p w14:paraId="6C383250" w14:textId="77777777" w:rsidR="00C1414D" w:rsidRDefault="00C1414D">
      <w:pPr>
        <w:spacing w:before="0"/>
      </w:pPr>
    </w:p>
    <w:p w14:paraId="42EF09F8" w14:textId="77777777" w:rsidR="00C1414D" w:rsidRDefault="00C1414D">
      <w:pPr>
        <w:spacing w:before="0"/>
      </w:pPr>
    </w:p>
    <w:p w14:paraId="675E3FF0" w14:textId="77777777" w:rsidR="00C1414D" w:rsidRDefault="00C1414D">
      <w:pPr>
        <w:spacing w:before="0"/>
      </w:pPr>
    </w:p>
    <w:p w14:paraId="25C7DA04" w14:textId="77777777" w:rsidR="00C1414D" w:rsidRDefault="00C1414D">
      <w:pPr>
        <w:spacing w:before="0"/>
      </w:pPr>
    </w:p>
    <w:p w14:paraId="7F03A0A5" w14:textId="77777777" w:rsidR="00C1414D" w:rsidRDefault="00C1414D">
      <w:pPr>
        <w:spacing w:before="0"/>
      </w:pPr>
    </w:p>
    <w:p w14:paraId="4936C7F0" w14:textId="77777777" w:rsidR="00C1414D" w:rsidRDefault="00C1414D">
      <w:pPr>
        <w:spacing w:before="0"/>
      </w:pPr>
    </w:p>
    <w:p w14:paraId="55A10E8A" w14:textId="77777777" w:rsidR="00C1414D" w:rsidRDefault="00C1414D">
      <w:pPr>
        <w:spacing w:before="0"/>
      </w:pPr>
    </w:p>
    <w:p w14:paraId="1EB7A17F" w14:textId="77777777" w:rsidR="00C1414D" w:rsidRDefault="00C1414D">
      <w:pPr>
        <w:spacing w:before="0"/>
      </w:pPr>
    </w:p>
    <w:p w14:paraId="05BB450E" w14:textId="77777777" w:rsidR="00C1414D" w:rsidRDefault="00C1414D">
      <w:pPr>
        <w:spacing w:before="0"/>
      </w:pPr>
    </w:p>
    <w:p w14:paraId="7C54DB3C" w14:textId="77777777" w:rsidR="00C1414D" w:rsidRDefault="00C1414D">
      <w:pPr>
        <w:spacing w:before="0"/>
      </w:pPr>
    </w:p>
    <w:p w14:paraId="5E6B92FE" w14:textId="77777777" w:rsidR="00C1414D" w:rsidRDefault="00000000">
      <w:pPr>
        <w:pStyle w:val="Heading3"/>
      </w:pPr>
      <w:bookmarkStart w:id="1219" w:name="_Toc1070675807"/>
      <w:bookmarkStart w:id="1220" w:name="_Toc185523888"/>
      <w:bookmarkStart w:id="1221" w:name="_Toc1796041283"/>
      <w:bookmarkStart w:id="1222" w:name="_Toc150181778"/>
      <w:r>
        <w:rPr>
          <w:rFonts w:hint="eastAsia"/>
        </w:rPr>
        <w:lastRenderedPageBreak/>
        <w:t>4</w:t>
      </w:r>
      <w:r>
        <w:t>.3.6 KineMON-7</w:t>
      </w:r>
      <w:r>
        <w:rPr>
          <w:rFonts w:hint="eastAsia"/>
        </w:rPr>
        <w:t>U2物理尺寸图</w:t>
      </w:r>
      <w:bookmarkEnd w:id="1219"/>
      <w:bookmarkEnd w:id="1220"/>
      <w:bookmarkEnd w:id="1221"/>
      <w:bookmarkEnd w:id="1222"/>
    </w:p>
    <w:p w14:paraId="5FF30066" w14:textId="77777777" w:rsidR="00C1414D" w:rsidRDefault="00000000">
      <w:pPr>
        <w:rPr>
          <w:b/>
        </w:rPr>
      </w:pPr>
      <w:r>
        <w:rPr>
          <w:b/>
        </w:rPr>
        <w:t>KineMON-7U2</w:t>
      </w:r>
      <w:r>
        <w:rPr>
          <w:rFonts w:hint="eastAsia"/>
          <w:b/>
        </w:rPr>
        <w:t>顶部</w:t>
      </w:r>
    </w:p>
    <w:p w14:paraId="08633900" w14:textId="77777777" w:rsidR="00C1414D" w:rsidRDefault="00000000">
      <w:r>
        <w:rPr>
          <w:rFonts w:hint="eastAsia"/>
        </w:rPr>
        <w:t>所有尺寸以毫米（mm）为长度单位。</w:t>
      </w:r>
    </w:p>
    <w:p w14:paraId="618E76B6" w14:textId="77777777" w:rsidR="00C1414D" w:rsidRDefault="00C1414D">
      <w:pPr>
        <w:spacing w:before="0"/>
      </w:pPr>
    </w:p>
    <w:p w14:paraId="316D096C" w14:textId="77777777" w:rsidR="00C1414D" w:rsidRDefault="00C1414D">
      <w:pPr>
        <w:spacing w:before="0"/>
      </w:pPr>
    </w:p>
    <w:p w14:paraId="3F0F3DE4" w14:textId="77777777" w:rsidR="00C1414D" w:rsidRDefault="00000000">
      <w:pPr>
        <w:spacing w:before="0"/>
      </w:pPr>
      <w:r>
        <w:rPr>
          <w:noProof/>
        </w:rPr>
        <w:drawing>
          <wp:anchor distT="0" distB="0" distL="114300" distR="114300" simplePos="0" relativeHeight="251738112" behindDoc="0" locked="0" layoutInCell="1" allowOverlap="1" wp14:anchorId="7789D8CE" wp14:editId="7E4F59F5">
            <wp:simplePos x="0" y="0"/>
            <wp:positionH relativeFrom="column">
              <wp:posOffset>174625</wp:posOffset>
            </wp:positionH>
            <wp:positionV relativeFrom="paragraph">
              <wp:posOffset>-188595</wp:posOffset>
            </wp:positionV>
            <wp:extent cx="4851400" cy="1530350"/>
            <wp:effectExtent l="0" t="0" r="0" b="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02">
                      <a:grayscl/>
                    </a:blip>
                    <a:stretch>
                      <a:fillRect/>
                    </a:stretch>
                  </pic:blipFill>
                  <pic:spPr>
                    <a:xfrm>
                      <a:off x="0" y="0"/>
                      <a:ext cx="4851400" cy="1530350"/>
                    </a:xfrm>
                    <a:prstGeom prst="rect">
                      <a:avLst/>
                    </a:prstGeom>
                  </pic:spPr>
                </pic:pic>
              </a:graphicData>
            </a:graphic>
          </wp:anchor>
        </w:drawing>
      </w:r>
    </w:p>
    <w:p w14:paraId="46C61C82" w14:textId="77777777" w:rsidR="00C1414D" w:rsidRDefault="00C1414D">
      <w:pPr>
        <w:spacing w:before="0"/>
      </w:pPr>
    </w:p>
    <w:p w14:paraId="39408869" w14:textId="77777777" w:rsidR="00C1414D" w:rsidRDefault="00C1414D">
      <w:pPr>
        <w:spacing w:before="0"/>
      </w:pPr>
    </w:p>
    <w:p w14:paraId="7BBDEE2C" w14:textId="77777777" w:rsidR="00C1414D" w:rsidRDefault="00C1414D">
      <w:pPr>
        <w:spacing w:before="0"/>
      </w:pPr>
    </w:p>
    <w:p w14:paraId="4066F982" w14:textId="77777777" w:rsidR="00C1414D" w:rsidRDefault="00C1414D">
      <w:pPr>
        <w:spacing w:before="0"/>
      </w:pPr>
    </w:p>
    <w:p w14:paraId="497EBCE1" w14:textId="77777777" w:rsidR="00C1414D" w:rsidRDefault="00C1414D">
      <w:pPr>
        <w:spacing w:before="0"/>
      </w:pPr>
    </w:p>
    <w:p w14:paraId="1E20D69D" w14:textId="77777777" w:rsidR="00C1414D" w:rsidRDefault="00C1414D">
      <w:pPr>
        <w:spacing w:before="0"/>
      </w:pPr>
    </w:p>
    <w:p w14:paraId="6CD5F476" w14:textId="77777777" w:rsidR="00C1414D" w:rsidRDefault="00C1414D">
      <w:pPr>
        <w:spacing w:before="0"/>
      </w:pPr>
    </w:p>
    <w:p w14:paraId="6710523E" w14:textId="77777777" w:rsidR="00C1414D" w:rsidRDefault="00000000">
      <w:pPr>
        <w:rPr>
          <w:b/>
        </w:rPr>
      </w:pPr>
      <w:r>
        <w:rPr>
          <w:b/>
        </w:rPr>
        <w:t>KineMON-7U2</w:t>
      </w:r>
      <w:r>
        <w:rPr>
          <w:rFonts w:hint="eastAsia"/>
          <w:b/>
        </w:rPr>
        <w:t>前部</w:t>
      </w:r>
    </w:p>
    <w:p w14:paraId="78300CA1" w14:textId="77777777" w:rsidR="00C1414D" w:rsidRDefault="00000000">
      <w:r>
        <w:rPr>
          <w:rFonts w:hint="eastAsia"/>
        </w:rPr>
        <w:t>所有尺寸以毫米（mm）为长度单位。</w:t>
      </w:r>
    </w:p>
    <w:p w14:paraId="66618335" w14:textId="77777777" w:rsidR="00C1414D" w:rsidRDefault="00C1414D"/>
    <w:p w14:paraId="45F378B9" w14:textId="77777777" w:rsidR="00C1414D" w:rsidRDefault="00000000">
      <w:pPr>
        <w:spacing w:before="0"/>
      </w:pPr>
      <w:r>
        <w:rPr>
          <w:noProof/>
        </w:rPr>
        <w:drawing>
          <wp:anchor distT="0" distB="0" distL="114300" distR="114300" simplePos="0" relativeHeight="251740160" behindDoc="0" locked="0" layoutInCell="1" allowOverlap="1" wp14:anchorId="453B0743" wp14:editId="0492678A">
            <wp:simplePos x="0" y="0"/>
            <wp:positionH relativeFrom="column">
              <wp:posOffset>287020</wp:posOffset>
            </wp:positionH>
            <wp:positionV relativeFrom="paragraph">
              <wp:posOffset>24130</wp:posOffset>
            </wp:positionV>
            <wp:extent cx="5902960" cy="4090670"/>
            <wp:effectExtent l="0" t="0" r="254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3">
                      <a:grayscl/>
                    </a:blip>
                    <a:stretch>
                      <a:fillRect/>
                    </a:stretch>
                  </pic:blipFill>
                  <pic:spPr>
                    <a:xfrm>
                      <a:off x="0" y="0"/>
                      <a:ext cx="5902960" cy="4090670"/>
                    </a:xfrm>
                    <a:prstGeom prst="rect">
                      <a:avLst/>
                    </a:prstGeom>
                  </pic:spPr>
                </pic:pic>
              </a:graphicData>
            </a:graphic>
          </wp:anchor>
        </w:drawing>
      </w:r>
    </w:p>
    <w:p w14:paraId="286B1D56" w14:textId="77777777" w:rsidR="00C1414D" w:rsidRDefault="00C1414D">
      <w:pPr>
        <w:spacing w:before="0"/>
      </w:pPr>
    </w:p>
    <w:p w14:paraId="305134B3" w14:textId="77777777" w:rsidR="00C1414D" w:rsidRDefault="00C1414D">
      <w:pPr>
        <w:spacing w:before="0"/>
      </w:pPr>
    </w:p>
    <w:p w14:paraId="365F834E" w14:textId="77777777" w:rsidR="00C1414D" w:rsidRDefault="00C1414D">
      <w:pPr>
        <w:spacing w:before="0"/>
      </w:pPr>
    </w:p>
    <w:p w14:paraId="093D1DBB" w14:textId="77777777" w:rsidR="00C1414D" w:rsidRDefault="00C1414D">
      <w:pPr>
        <w:spacing w:before="0"/>
      </w:pPr>
    </w:p>
    <w:p w14:paraId="08AA52F9" w14:textId="77777777" w:rsidR="00C1414D" w:rsidRDefault="00C1414D">
      <w:pPr>
        <w:spacing w:before="0"/>
      </w:pPr>
    </w:p>
    <w:p w14:paraId="093DCB3D" w14:textId="77777777" w:rsidR="00C1414D" w:rsidRDefault="00C1414D">
      <w:pPr>
        <w:spacing w:before="0"/>
      </w:pPr>
    </w:p>
    <w:p w14:paraId="22AAA027" w14:textId="77777777" w:rsidR="00C1414D" w:rsidRDefault="00C1414D">
      <w:pPr>
        <w:spacing w:before="0"/>
      </w:pPr>
    </w:p>
    <w:p w14:paraId="06CECC77" w14:textId="77777777" w:rsidR="00C1414D" w:rsidRDefault="00C1414D">
      <w:pPr>
        <w:spacing w:before="0"/>
      </w:pPr>
    </w:p>
    <w:p w14:paraId="4686B1F8" w14:textId="77777777" w:rsidR="00C1414D" w:rsidRDefault="00C1414D">
      <w:pPr>
        <w:spacing w:before="0"/>
      </w:pPr>
    </w:p>
    <w:p w14:paraId="38664E89" w14:textId="77777777" w:rsidR="00C1414D" w:rsidRDefault="00C1414D">
      <w:pPr>
        <w:spacing w:before="0"/>
      </w:pPr>
    </w:p>
    <w:p w14:paraId="47DFB6A2" w14:textId="77777777" w:rsidR="00C1414D" w:rsidRDefault="00C1414D">
      <w:pPr>
        <w:spacing w:before="0"/>
      </w:pPr>
    </w:p>
    <w:p w14:paraId="6C6E4F06" w14:textId="77777777" w:rsidR="00C1414D" w:rsidRDefault="00C1414D">
      <w:pPr>
        <w:spacing w:before="0"/>
      </w:pPr>
    </w:p>
    <w:p w14:paraId="5EDA81C7" w14:textId="77777777" w:rsidR="00C1414D" w:rsidRDefault="00C1414D">
      <w:pPr>
        <w:spacing w:before="0"/>
      </w:pPr>
    </w:p>
    <w:p w14:paraId="7FB19F02" w14:textId="77777777" w:rsidR="00C1414D" w:rsidRDefault="00C1414D">
      <w:pPr>
        <w:spacing w:before="0"/>
      </w:pPr>
    </w:p>
    <w:p w14:paraId="5C2E0942" w14:textId="77777777" w:rsidR="00C1414D" w:rsidRDefault="00C1414D">
      <w:pPr>
        <w:spacing w:before="0"/>
      </w:pPr>
    </w:p>
    <w:p w14:paraId="6D261AA4" w14:textId="77777777" w:rsidR="00C1414D" w:rsidRDefault="00C1414D">
      <w:pPr>
        <w:spacing w:before="0"/>
      </w:pPr>
    </w:p>
    <w:p w14:paraId="69D8F478" w14:textId="77777777" w:rsidR="00C1414D" w:rsidRDefault="00C1414D">
      <w:pPr>
        <w:spacing w:before="0"/>
      </w:pPr>
    </w:p>
    <w:p w14:paraId="43279934" w14:textId="77777777" w:rsidR="00C1414D" w:rsidRDefault="00C1414D">
      <w:pPr>
        <w:spacing w:before="0"/>
      </w:pPr>
    </w:p>
    <w:p w14:paraId="612D3229" w14:textId="77777777" w:rsidR="00C1414D" w:rsidRDefault="00C1414D">
      <w:pPr>
        <w:spacing w:before="0"/>
      </w:pPr>
    </w:p>
    <w:p w14:paraId="1DEA39AB" w14:textId="77777777" w:rsidR="00C1414D" w:rsidRDefault="00C1414D">
      <w:pPr>
        <w:spacing w:before="0"/>
      </w:pPr>
    </w:p>
    <w:p w14:paraId="3DB328BE" w14:textId="77777777" w:rsidR="00C1414D" w:rsidRDefault="00000000">
      <w:pPr>
        <w:rPr>
          <w:b/>
        </w:rPr>
      </w:pPr>
      <w:r>
        <w:rPr>
          <w:b/>
        </w:rPr>
        <w:br w:type="page"/>
      </w:r>
    </w:p>
    <w:p w14:paraId="1D2ECFC7" w14:textId="77777777" w:rsidR="00C1414D" w:rsidRDefault="00000000">
      <w:pPr>
        <w:rPr>
          <w:b/>
        </w:rPr>
      </w:pPr>
      <w:r>
        <w:rPr>
          <w:b/>
        </w:rPr>
        <w:lastRenderedPageBreak/>
        <w:t>KineMON-7U2</w:t>
      </w:r>
      <w:r>
        <w:rPr>
          <w:rFonts w:hint="eastAsia"/>
          <w:b/>
        </w:rPr>
        <w:t>底部</w:t>
      </w:r>
    </w:p>
    <w:p w14:paraId="27E5B519" w14:textId="77777777" w:rsidR="00C1414D" w:rsidRDefault="00000000">
      <w:r>
        <w:rPr>
          <w:rFonts w:hint="eastAsia"/>
        </w:rPr>
        <w:t>所有尺寸以毫米（mm）为长度单位。</w:t>
      </w:r>
    </w:p>
    <w:p w14:paraId="32615594" w14:textId="77777777" w:rsidR="00C1414D" w:rsidRDefault="00C1414D"/>
    <w:p w14:paraId="5B1CCBE8" w14:textId="77777777" w:rsidR="00C1414D" w:rsidRDefault="00C1414D"/>
    <w:p w14:paraId="7AC76582" w14:textId="77777777" w:rsidR="00C1414D" w:rsidRDefault="00C1414D">
      <w:pPr>
        <w:spacing w:before="0"/>
      </w:pPr>
    </w:p>
    <w:p w14:paraId="4E8E3173" w14:textId="77777777" w:rsidR="00C1414D" w:rsidRDefault="00000000">
      <w:pPr>
        <w:spacing w:before="0"/>
      </w:pPr>
      <w:r>
        <w:rPr>
          <w:noProof/>
        </w:rPr>
        <w:drawing>
          <wp:inline distT="0" distB="0" distL="114300" distR="114300" wp14:anchorId="7F9AD692" wp14:editId="72269D24">
            <wp:extent cx="4760595" cy="1492885"/>
            <wp:effectExtent l="0" t="0" r="190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4">
                      <a:grayscl/>
                    </a:blip>
                    <a:stretch>
                      <a:fillRect/>
                    </a:stretch>
                  </pic:blipFill>
                  <pic:spPr>
                    <a:xfrm>
                      <a:off x="0" y="0"/>
                      <a:ext cx="4760843" cy="1492884"/>
                    </a:xfrm>
                    <a:prstGeom prst="rect">
                      <a:avLst/>
                    </a:prstGeom>
                  </pic:spPr>
                </pic:pic>
              </a:graphicData>
            </a:graphic>
          </wp:inline>
        </w:drawing>
      </w:r>
    </w:p>
    <w:p w14:paraId="400BE0F8" w14:textId="77777777" w:rsidR="00C1414D" w:rsidRDefault="00C1414D">
      <w:pPr>
        <w:spacing w:before="0"/>
      </w:pPr>
    </w:p>
    <w:p w14:paraId="22C25BEB" w14:textId="77777777" w:rsidR="00C1414D" w:rsidRDefault="00C1414D">
      <w:pPr>
        <w:spacing w:before="0"/>
      </w:pPr>
    </w:p>
    <w:p w14:paraId="154D0756" w14:textId="77777777" w:rsidR="00C1414D" w:rsidRDefault="00C1414D">
      <w:pPr>
        <w:spacing w:before="0"/>
      </w:pPr>
    </w:p>
    <w:p w14:paraId="471F343A" w14:textId="77777777" w:rsidR="00C1414D" w:rsidRDefault="00000000">
      <w:pPr>
        <w:rPr>
          <w:b/>
        </w:rPr>
      </w:pPr>
      <w:r>
        <w:rPr>
          <w:b/>
        </w:rPr>
        <w:t>KineMON-7U2</w:t>
      </w:r>
      <w:r>
        <w:rPr>
          <w:rFonts w:hint="eastAsia"/>
          <w:b/>
        </w:rPr>
        <w:t>左侧</w:t>
      </w:r>
    </w:p>
    <w:p w14:paraId="13236193" w14:textId="77777777" w:rsidR="00C1414D" w:rsidRDefault="00000000">
      <w:r>
        <w:rPr>
          <w:rFonts w:hint="eastAsia"/>
        </w:rPr>
        <w:t>所有尺寸以毫米（mm）为长度单位。</w:t>
      </w:r>
    </w:p>
    <w:p w14:paraId="4F630956" w14:textId="77777777" w:rsidR="00C1414D" w:rsidRDefault="00C1414D"/>
    <w:p w14:paraId="256A0647" w14:textId="77777777" w:rsidR="00C1414D" w:rsidRDefault="00000000">
      <w:pPr>
        <w:spacing w:before="0"/>
      </w:pPr>
      <w:r>
        <w:rPr>
          <w:noProof/>
        </w:rPr>
        <w:drawing>
          <wp:anchor distT="0" distB="0" distL="114300" distR="114300" simplePos="0" relativeHeight="251741184" behindDoc="0" locked="0" layoutInCell="1" allowOverlap="1" wp14:anchorId="4E6762E4" wp14:editId="6F49A58F">
            <wp:simplePos x="0" y="0"/>
            <wp:positionH relativeFrom="column">
              <wp:posOffset>2722880</wp:posOffset>
            </wp:positionH>
            <wp:positionV relativeFrom="paragraph">
              <wp:posOffset>136525</wp:posOffset>
            </wp:positionV>
            <wp:extent cx="1235710" cy="3576320"/>
            <wp:effectExtent l="0" t="0" r="0" b="508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5">
                      <a:grayscl/>
                    </a:blip>
                    <a:stretch>
                      <a:fillRect/>
                    </a:stretch>
                  </pic:blipFill>
                  <pic:spPr>
                    <a:xfrm>
                      <a:off x="0" y="0"/>
                      <a:ext cx="1235525" cy="3576519"/>
                    </a:xfrm>
                    <a:prstGeom prst="rect">
                      <a:avLst/>
                    </a:prstGeom>
                  </pic:spPr>
                </pic:pic>
              </a:graphicData>
            </a:graphic>
          </wp:anchor>
        </w:drawing>
      </w:r>
    </w:p>
    <w:p w14:paraId="6F7FAA0E" w14:textId="77777777" w:rsidR="00C1414D" w:rsidRDefault="00C1414D">
      <w:pPr>
        <w:spacing w:before="0"/>
      </w:pPr>
    </w:p>
    <w:p w14:paraId="0FABDA3E" w14:textId="77777777" w:rsidR="00C1414D" w:rsidRDefault="00C1414D">
      <w:pPr>
        <w:spacing w:before="0"/>
      </w:pPr>
    </w:p>
    <w:p w14:paraId="4EE03971" w14:textId="77777777" w:rsidR="00C1414D" w:rsidRDefault="00C1414D">
      <w:pPr>
        <w:spacing w:before="0"/>
      </w:pPr>
    </w:p>
    <w:p w14:paraId="0B087161" w14:textId="77777777" w:rsidR="00C1414D" w:rsidRDefault="00C1414D">
      <w:pPr>
        <w:spacing w:before="0"/>
      </w:pPr>
    </w:p>
    <w:p w14:paraId="5DF25B19" w14:textId="77777777" w:rsidR="00C1414D" w:rsidRDefault="00C1414D">
      <w:pPr>
        <w:spacing w:before="0"/>
      </w:pPr>
    </w:p>
    <w:p w14:paraId="359DA526" w14:textId="77777777" w:rsidR="00C1414D" w:rsidRDefault="00C1414D">
      <w:pPr>
        <w:spacing w:before="0"/>
      </w:pPr>
    </w:p>
    <w:p w14:paraId="7BD57F30" w14:textId="77777777" w:rsidR="00C1414D" w:rsidRDefault="00C1414D">
      <w:pPr>
        <w:spacing w:before="0"/>
      </w:pPr>
    </w:p>
    <w:p w14:paraId="487D5337" w14:textId="77777777" w:rsidR="00C1414D" w:rsidRDefault="00C1414D">
      <w:pPr>
        <w:spacing w:before="0"/>
      </w:pPr>
    </w:p>
    <w:p w14:paraId="0AEE4BB6" w14:textId="77777777" w:rsidR="00C1414D" w:rsidRDefault="00C1414D">
      <w:pPr>
        <w:spacing w:before="0"/>
      </w:pPr>
    </w:p>
    <w:p w14:paraId="72DB39B7" w14:textId="77777777" w:rsidR="00C1414D" w:rsidRDefault="00C1414D">
      <w:pPr>
        <w:spacing w:before="0"/>
      </w:pPr>
    </w:p>
    <w:p w14:paraId="5F420EF3" w14:textId="77777777" w:rsidR="00C1414D" w:rsidRDefault="00C1414D">
      <w:pPr>
        <w:spacing w:before="0"/>
      </w:pPr>
    </w:p>
    <w:p w14:paraId="044468A8" w14:textId="77777777" w:rsidR="00C1414D" w:rsidRDefault="00C1414D">
      <w:pPr>
        <w:spacing w:before="0"/>
      </w:pPr>
    </w:p>
    <w:p w14:paraId="4F6FA97B" w14:textId="77777777" w:rsidR="00C1414D" w:rsidRDefault="00C1414D">
      <w:pPr>
        <w:spacing w:before="0"/>
      </w:pPr>
    </w:p>
    <w:p w14:paraId="09C5B339" w14:textId="77777777" w:rsidR="00C1414D" w:rsidRDefault="00C1414D">
      <w:pPr>
        <w:spacing w:before="0"/>
      </w:pPr>
    </w:p>
    <w:p w14:paraId="00793587" w14:textId="77777777" w:rsidR="00C1414D" w:rsidRDefault="00C1414D">
      <w:pPr>
        <w:spacing w:before="0"/>
      </w:pPr>
    </w:p>
    <w:p w14:paraId="450728C6" w14:textId="77777777" w:rsidR="00C1414D" w:rsidRDefault="00C1414D">
      <w:pPr>
        <w:spacing w:before="0"/>
        <w:rPr>
          <w:b/>
        </w:rPr>
      </w:pPr>
    </w:p>
    <w:p w14:paraId="3EB41EA1" w14:textId="77777777" w:rsidR="00C1414D" w:rsidRDefault="00C1414D">
      <w:pPr>
        <w:spacing w:before="0"/>
      </w:pPr>
    </w:p>
    <w:p w14:paraId="1F07DE9B" w14:textId="77777777" w:rsidR="00C1414D" w:rsidRDefault="00C1414D">
      <w:pPr>
        <w:spacing w:before="0"/>
      </w:pPr>
    </w:p>
    <w:p w14:paraId="0BF3AB2A" w14:textId="77777777" w:rsidR="00C1414D" w:rsidRDefault="00000000">
      <w:r>
        <w:br w:type="column"/>
      </w:r>
    </w:p>
    <w:p w14:paraId="1DFA2F58" w14:textId="77777777" w:rsidR="00C1414D" w:rsidRDefault="00C1414D"/>
    <w:p w14:paraId="21F70894" w14:textId="77777777" w:rsidR="00C1414D" w:rsidRDefault="00C1414D"/>
    <w:p w14:paraId="1D10E5CB" w14:textId="77777777" w:rsidR="00C1414D" w:rsidRDefault="00C1414D"/>
    <w:p w14:paraId="2C4C4FEC" w14:textId="77777777" w:rsidR="00C1414D" w:rsidRDefault="00C1414D"/>
    <w:p w14:paraId="06A2ECE6" w14:textId="1F03163C" w:rsidR="00C1414D" w:rsidRDefault="00C1414D"/>
    <w:sectPr w:rsidR="00C1414D">
      <w:pgSz w:w="11900" w:h="16840"/>
      <w:pgMar w:top="1985" w:right="720" w:bottom="907" w:left="720" w:header="720" w:footer="907"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4" w:author="Liu Xingyu" w:date="2023-03-16T09:38:00Z" w:initials="LXY">
    <w:p w14:paraId="22EB0353" w14:textId="77777777" w:rsidR="00C1414D" w:rsidRDefault="00000000">
      <w:pPr>
        <w:pStyle w:val="CommentText"/>
      </w:pPr>
      <w:r>
        <w:rPr>
          <w:rFonts w:hint="eastAsia"/>
        </w:rPr>
        <w:t>3</w:t>
      </w:r>
      <w:r>
        <w:t>G</w:t>
      </w:r>
      <w:r>
        <w:rPr>
          <w:rFonts w:hint="eastAsia"/>
        </w:rPr>
        <w:t>/</w:t>
      </w:r>
      <w:r>
        <w:t xml:space="preserve">1.5G </w:t>
      </w:r>
      <w:r>
        <w:rPr>
          <w:rFonts w:hint="eastAsia"/>
        </w:rPr>
        <w:t>？</w:t>
      </w:r>
    </w:p>
  </w:comment>
  <w:comment w:id="32" w:author="Liu Xingyu" w:date="2024-12-05T16:18:00Z" w:initials="LXY">
    <w:p w14:paraId="172D1D2F" w14:textId="77777777" w:rsidR="00C1414D" w:rsidRDefault="00000000">
      <w:pPr>
        <w:pStyle w:val="CommentText"/>
      </w:pPr>
      <w:r>
        <w:rPr>
          <w:rFonts w:hint="eastAsia"/>
        </w:rPr>
        <w:t>目录需要更新</w:t>
      </w:r>
    </w:p>
  </w:comment>
  <w:comment w:id="33" w:author="玖龙 刘" w:date="2024-12-19T15:17:00Z" w:initials="">
    <w:p w14:paraId="358E5300" w14:textId="77777777" w:rsidR="00C1414D" w:rsidRDefault="00000000">
      <w:pPr>
        <w:pStyle w:val="CommentText"/>
      </w:pPr>
      <w:r>
        <w:rPr>
          <w:rFonts w:hint="eastAsia"/>
        </w:rPr>
        <w:t>已更新</w:t>
      </w:r>
    </w:p>
  </w:comment>
  <w:comment w:id="440" w:author="Liu Xingyu" w:date="2024-12-05T15:05:00Z" w:initials="LXY">
    <w:p w14:paraId="61B75183" w14:textId="77777777" w:rsidR="00C1414D" w:rsidRDefault="00000000">
      <w:pPr>
        <w:pStyle w:val="CommentText"/>
      </w:pPr>
      <w:r>
        <w:rPr>
          <w:rFonts w:hint="eastAsia"/>
        </w:rPr>
        <w:t>该图需要更新</w:t>
      </w:r>
    </w:p>
  </w:comment>
  <w:comment w:id="441" w:author="Liu Xingyu" w:date="2024-12-05T15:06:00Z" w:initials="LXY">
    <w:p w14:paraId="468E3811" w14:textId="77777777" w:rsidR="00C1414D" w:rsidRDefault="00000000">
      <w:pPr>
        <w:pStyle w:val="CommentText"/>
      </w:pPr>
      <w:r>
        <w:rPr>
          <w:rFonts w:hint="eastAsia"/>
        </w:rPr>
        <w:t>同上，表格也需要更新</w:t>
      </w:r>
    </w:p>
  </w:comment>
  <w:comment w:id="452" w:author="玖龙 刘" w:date="2024-12-19T10:05:00Z" w:initials="">
    <w:p w14:paraId="7F263326" w14:textId="77777777" w:rsidR="00C1414D" w:rsidRDefault="00000000">
      <w:pPr>
        <w:pStyle w:val="CommentText"/>
      </w:pPr>
      <w:r>
        <w:rPr>
          <w:rFonts w:hint="eastAsia"/>
        </w:rPr>
        <w:t>8.0的中文菜单显示“剪辑结束”，需要修改</w:t>
      </w:r>
    </w:p>
  </w:comment>
  <w:comment w:id="451" w:author="玖龙 刘" w:date="2024-12-19T10:00:00Z" w:initials="">
    <w:p w14:paraId="005217FF" w14:textId="77777777" w:rsidR="00C1414D" w:rsidRDefault="00000000">
      <w:pPr>
        <w:pStyle w:val="CommentText"/>
      </w:pPr>
      <w:r>
        <w:rPr>
          <w:rFonts w:hint="eastAsia"/>
        </w:rPr>
        <w:t>更新了出厂默认设置的参数表格</w:t>
      </w:r>
    </w:p>
  </w:comment>
  <w:comment w:id="475" w:author="Liu Xingyu" w:date="2024-12-05T16:14:00Z" w:initials="LXY">
    <w:p w14:paraId="0FB77273" w14:textId="77777777" w:rsidR="00C1414D" w:rsidRDefault="00000000">
      <w:pPr>
        <w:pStyle w:val="CommentText"/>
      </w:pPr>
      <w:r>
        <w:rPr>
          <w:rFonts w:hint="eastAsia"/>
        </w:rPr>
        <w:t>需要加上状态显示方式的说明</w:t>
      </w:r>
    </w:p>
  </w:comment>
  <w:comment w:id="476" w:author="玖龙 刘" w:date="2024-12-19T10:18:00Z" w:initials="">
    <w:p w14:paraId="3C933E26" w14:textId="77777777" w:rsidR="00C1414D" w:rsidRDefault="00000000">
      <w:pPr>
        <w:pStyle w:val="CommentText"/>
      </w:pPr>
      <w:r>
        <w:rPr>
          <w:rFonts w:hint="eastAsia"/>
        </w:rPr>
        <w:t>已添加</w:t>
      </w:r>
    </w:p>
  </w:comment>
  <w:comment w:id="527" w:author="Liu Xingyu" w:date="2024-12-05T15:14:00Z" w:initials="LXY">
    <w:p w14:paraId="2F920ECD" w14:textId="77777777" w:rsidR="00C1414D" w:rsidRDefault="00000000">
      <w:pPr>
        <w:pStyle w:val="CommentText"/>
      </w:pPr>
      <w:r>
        <w:rPr>
          <w:rFonts w:hint="eastAsia"/>
        </w:rPr>
        <w:t>字体</w:t>
      </w:r>
    </w:p>
  </w:comment>
  <w:comment w:id="627" w:author="Liu Xingyu" w:date="2024-12-05T15:39:00Z" w:initials="LXY">
    <w:p w14:paraId="1262471C" w14:textId="77777777" w:rsidR="00C1414D" w:rsidRDefault="00000000">
      <w:pPr>
        <w:pStyle w:val="CommentText"/>
      </w:pPr>
      <w:r>
        <w:rPr>
          <w:rFonts w:hint="eastAsia"/>
        </w:rPr>
        <w:t>需要修改</w:t>
      </w:r>
    </w:p>
  </w:comment>
  <w:comment w:id="628" w:author="玖龙 刘" w:date="2024-12-19T14:04:00Z" w:initials="">
    <w:p w14:paraId="14F13C90" w14:textId="77777777" w:rsidR="00C1414D" w:rsidRDefault="00000000">
      <w:pPr>
        <w:pStyle w:val="CommentText"/>
      </w:pPr>
      <w:r>
        <w:rPr>
          <w:rFonts w:hint="eastAsia"/>
        </w:rPr>
        <w:t>已修改</w:t>
      </w:r>
    </w:p>
  </w:comment>
  <w:comment w:id="672" w:author="Liu Xingyu" w:date="2024-12-05T15:39:00Z" w:initials="LXY">
    <w:p w14:paraId="056D5640" w14:textId="77777777" w:rsidR="00C1414D" w:rsidRDefault="00000000">
      <w:pPr>
        <w:pStyle w:val="CommentText"/>
      </w:pPr>
      <w:r>
        <w:rPr>
          <w:rFonts w:hint="eastAsia"/>
        </w:rPr>
        <w:t>缺少RAW</w:t>
      </w:r>
    </w:p>
  </w:comment>
  <w:comment w:id="673" w:author="玖龙 刘" w:date="2024-12-19T14:05:00Z" w:initials="">
    <w:p w14:paraId="59846748" w14:textId="77777777" w:rsidR="00C1414D" w:rsidRDefault="00000000">
      <w:pPr>
        <w:pStyle w:val="CommentText"/>
      </w:pPr>
      <w:r>
        <w:rPr>
          <w:rFonts w:hint="eastAsia"/>
        </w:rPr>
        <w:t>已增加</w:t>
      </w:r>
    </w:p>
  </w:comment>
  <w:comment w:id="694" w:author="Liu Xingyu" w:date="2024-12-05T15:39:00Z" w:initials="LXY">
    <w:p w14:paraId="3A7E4996" w14:textId="77777777" w:rsidR="00C1414D" w:rsidRDefault="00000000">
      <w:pPr>
        <w:pStyle w:val="CommentText"/>
      </w:pPr>
      <w:r>
        <w:rPr>
          <w:rFonts w:hint="eastAsia"/>
        </w:rPr>
        <w:t>缺少RAW素材的部分</w:t>
      </w:r>
    </w:p>
  </w:comment>
  <w:comment w:id="695" w:author="玖龙 刘" w:date="2024-12-19T14:06:00Z" w:initials="">
    <w:p w14:paraId="73152421" w14:textId="77777777" w:rsidR="00C1414D" w:rsidRDefault="00000000">
      <w:pPr>
        <w:pStyle w:val="CommentText"/>
      </w:pPr>
      <w:r>
        <w:rPr>
          <w:rFonts w:hint="eastAsia"/>
        </w:rPr>
        <w:t>已增加</w:t>
      </w:r>
    </w:p>
  </w:comment>
  <w:comment w:id="753" w:author="Liu Xingyu" w:date="2024-12-05T16:16:00Z" w:initials="LXY">
    <w:p w14:paraId="55445FD2" w14:textId="77777777" w:rsidR="00C1414D" w:rsidRDefault="00000000">
      <w:pPr>
        <w:pStyle w:val="CommentText"/>
      </w:pPr>
      <w:r>
        <w:rPr>
          <w:rFonts w:hint="eastAsia"/>
        </w:rPr>
        <w:t>需要添加ProRes CSC的描述</w:t>
      </w:r>
    </w:p>
    <w:p w14:paraId="1F68289F" w14:textId="77777777" w:rsidR="00C1414D" w:rsidRDefault="00000000">
      <w:pPr>
        <w:pStyle w:val="CommentText"/>
      </w:pPr>
      <w:r>
        <w:rPr>
          <w:rFonts w:hint="eastAsia"/>
        </w:rPr>
        <w:t>需要添加指示框的描述</w:t>
      </w:r>
    </w:p>
  </w:comment>
  <w:comment w:id="817" w:author="Liu Xingyu" w:date="2024-12-05T16:09:00Z" w:initials="LXY">
    <w:p w14:paraId="635604B2" w14:textId="77777777" w:rsidR="00C1414D" w:rsidRDefault="00000000">
      <w:pPr>
        <w:pStyle w:val="CommentText"/>
      </w:pPr>
      <w:r>
        <w:rPr>
          <w:rFonts w:hint="eastAsia"/>
        </w:rPr>
        <w:t>缺少自定义色温</w:t>
      </w:r>
    </w:p>
  </w:comment>
  <w:comment w:id="827" w:author="Liu Xingyu" w:date="2024-12-05T16:10:00Z" w:initials="LXY">
    <w:p w14:paraId="4765198F" w14:textId="77777777" w:rsidR="00C1414D" w:rsidRDefault="00000000">
      <w:pPr>
        <w:pStyle w:val="CommentText"/>
      </w:pPr>
      <w:r>
        <w:rPr>
          <w:rFonts w:hint="eastAsia"/>
        </w:rPr>
        <w:t>按照现在的显示方式修改</w:t>
      </w:r>
    </w:p>
  </w:comment>
  <w:comment w:id="985" w:author="User" w:date="2022-03-07T17:32:00Z" w:initials="">
    <w:p w14:paraId="78753791" w14:textId="77777777" w:rsidR="00C1414D" w:rsidRDefault="00000000">
      <w:pPr>
        <w:pStyle w:val="CommentText"/>
      </w:pPr>
      <w:r>
        <w:annotationRef/>
      </w:r>
    </w:p>
  </w:comment>
  <w:comment w:id="1077" w:author="Liu Xingyu" w:date="2024-12-05T16:15:00Z" w:initials="LXY">
    <w:p w14:paraId="1D78463E" w14:textId="77777777" w:rsidR="00C1414D" w:rsidRDefault="00000000">
      <w:pPr>
        <w:pStyle w:val="CommentText"/>
      </w:pPr>
      <w:r>
        <w:rPr>
          <w:rFonts w:hint="eastAsia"/>
        </w:rPr>
        <w:t>需要更新摄影机作为AP时的操作</w:t>
      </w:r>
    </w:p>
  </w:comment>
  <w:comment w:id="1138" w:author="User" w:date="2022-03-07T17:51:00Z" w:initials="">
    <w:p w14:paraId="6011403A" w14:textId="77777777" w:rsidR="00C1414D" w:rsidRDefault="00000000">
      <w:pPr>
        <w:pStyle w:val="CommentText"/>
      </w:pPr>
      <w:r>
        <w:rPr>
          <w:rFonts w:hint="eastAsia"/>
        </w:rPr>
        <w:t>网站不一样</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2EB0353" w15:done="0"/>
  <w15:commentEx w15:paraId="172D1D2F" w15:done="0"/>
  <w15:commentEx w15:paraId="358E5300" w15:paraIdParent="172D1D2F" w15:done="0"/>
  <w15:commentEx w15:paraId="61B75183" w15:done="0"/>
  <w15:commentEx w15:paraId="468E3811" w15:done="0"/>
  <w15:commentEx w15:paraId="7F263326" w15:done="0"/>
  <w15:commentEx w15:paraId="005217FF" w15:done="0"/>
  <w15:commentEx w15:paraId="0FB77273" w15:done="0"/>
  <w15:commentEx w15:paraId="3C933E26" w15:paraIdParent="0FB77273" w15:done="0"/>
  <w15:commentEx w15:paraId="2F920ECD" w15:done="0"/>
  <w15:commentEx w15:paraId="1262471C" w15:done="0"/>
  <w15:commentEx w15:paraId="14F13C90" w15:paraIdParent="1262471C" w15:done="0"/>
  <w15:commentEx w15:paraId="056D5640" w15:done="0"/>
  <w15:commentEx w15:paraId="59846748" w15:paraIdParent="056D5640" w15:done="0"/>
  <w15:commentEx w15:paraId="3A7E4996" w15:done="0"/>
  <w15:commentEx w15:paraId="73152421" w15:paraIdParent="3A7E4996" w15:done="0"/>
  <w15:commentEx w15:paraId="1F68289F" w15:done="0"/>
  <w15:commentEx w15:paraId="635604B2" w15:done="0"/>
  <w15:commentEx w15:paraId="4765198F" w15:done="0"/>
  <w15:commentEx w15:paraId="78753791" w15:done="0"/>
  <w15:commentEx w15:paraId="1D78463E" w15:done="0"/>
  <w15:commentEx w15:paraId="6011403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2EB0353" w16cid:durableId="22EB0353"/>
  <w16cid:commentId w16cid:paraId="172D1D2F" w16cid:durableId="172D1D2F"/>
  <w16cid:commentId w16cid:paraId="358E5300" w16cid:durableId="358E5300"/>
  <w16cid:commentId w16cid:paraId="61B75183" w16cid:durableId="61B75183"/>
  <w16cid:commentId w16cid:paraId="468E3811" w16cid:durableId="468E3811"/>
  <w16cid:commentId w16cid:paraId="7F263326" w16cid:durableId="7F263326"/>
  <w16cid:commentId w16cid:paraId="005217FF" w16cid:durableId="005217FF"/>
  <w16cid:commentId w16cid:paraId="0FB77273" w16cid:durableId="0FB77273"/>
  <w16cid:commentId w16cid:paraId="3C933E26" w16cid:durableId="3C933E26"/>
  <w16cid:commentId w16cid:paraId="2F920ECD" w16cid:durableId="2F920ECD"/>
  <w16cid:commentId w16cid:paraId="1262471C" w16cid:durableId="1262471C"/>
  <w16cid:commentId w16cid:paraId="14F13C90" w16cid:durableId="14F13C90"/>
  <w16cid:commentId w16cid:paraId="056D5640" w16cid:durableId="056D5640"/>
  <w16cid:commentId w16cid:paraId="59846748" w16cid:durableId="59846748"/>
  <w16cid:commentId w16cid:paraId="3A7E4996" w16cid:durableId="3A7E4996"/>
  <w16cid:commentId w16cid:paraId="73152421" w16cid:durableId="73152421"/>
  <w16cid:commentId w16cid:paraId="1F68289F" w16cid:durableId="1F68289F"/>
  <w16cid:commentId w16cid:paraId="635604B2" w16cid:durableId="635604B2"/>
  <w16cid:commentId w16cid:paraId="4765198F" w16cid:durableId="4765198F"/>
  <w16cid:commentId w16cid:paraId="78753791" w16cid:durableId="78753791"/>
  <w16cid:commentId w16cid:paraId="1D78463E" w16cid:durableId="1D78463E"/>
  <w16cid:commentId w16cid:paraId="6011403A" w16cid:durableId="6011403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7565CE" w14:textId="77777777" w:rsidR="00BF0B51" w:rsidRDefault="00BF0B51">
      <w:pPr>
        <w:spacing w:before="0"/>
      </w:pPr>
      <w:r>
        <w:separator/>
      </w:r>
    </w:p>
  </w:endnote>
  <w:endnote w:type="continuationSeparator" w:id="0">
    <w:p w14:paraId="16216301" w14:textId="77777777" w:rsidR="00BF0B51" w:rsidRDefault="00BF0B51">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Microsoft YaHei">
    <w:altName w:val="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2">
    <w:panose1 w:val="05020102010507070707"/>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方正细黑一_GBK">
    <w:altName w:val="Microsoft YaHei"/>
    <w:panose1 w:val="020B0604020202020204"/>
    <w:charset w:val="86"/>
    <w:family w:val="script"/>
    <w:pitch w:val="default"/>
    <w:sig w:usb0="00000000" w:usb1="0000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 w:name="Meiryo">
    <w:panose1 w:val="020B0604030504040204"/>
    <w:charset w:val="80"/>
    <w:family w:val="swiss"/>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aven Pro">
    <w:altName w:val="Calibri"/>
    <w:panose1 w:val="02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E514B2" w14:textId="77777777" w:rsidR="00C1414D" w:rsidRDefault="00000000">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957D0A5" w14:textId="77777777" w:rsidR="00C1414D" w:rsidRDefault="00C141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5FCFA5" w14:textId="77777777" w:rsidR="00C1414D" w:rsidRDefault="00000000">
    <w:pPr>
      <w:jc w:val="center"/>
    </w:pPr>
    <w:r>
      <w:rPr>
        <w:rFonts w:hint="eastAsia"/>
      </w:rPr>
      <w:t>2017年3月</w:t>
    </w:r>
    <w:r>
      <w:rPr>
        <w:rFonts w:hint="eastAsia"/>
      </w:rPr>
      <w:tab/>
    </w:r>
    <w:r>
      <w:rPr>
        <w:rFonts w:hint="eastAsia"/>
      </w:rPr>
      <w:tab/>
    </w:r>
    <w:r>
      <w:rPr>
        <w:rFonts w:hint="eastAsia"/>
      </w:rPr>
      <w:tab/>
    </w:r>
    <w:r>
      <w:rPr>
        <w:rFonts w:hint="eastAsia"/>
      </w:rPr>
      <w:tab/>
    </w:r>
    <w:r>
      <w:rPr>
        <w:rFonts w:hint="eastAsia"/>
      </w:rPr>
      <w:tab/>
      <w:t xml:space="preserve">      卓曜科技</w:t>
    </w:r>
    <w:r>
      <w:ptab w:relativeTo="margin" w:alignment="right" w:leader="none"/>
    </w:r>
    <w:r>
      <w:rPr>
        <w:rFonts w:hint="eastAsia"/>
      </w:rPr>
      <w:t>Page</w:t>
    </w:r>
    <w:r>
      <w:fldChar w:fldCharType="begin"/>
    </w:r>
    <w:r>
      <w:instrText xml:space="preserve"> PAGE </w:instrText>
    </w:r>
    <w:r>
      <w:fldChar w:fldCharType="separate"/>
    </w:r>
    <w:r>
      <w:t>6</w:t>
    </w:r>
    <w:r>
      <w:fldChar w:fldCharType="end"/>
    </w:r>
    <w:r>
      <w:t xml:space="preserve"> / </w:t>
    </w:r>
    <w:r>
      <w:fldChar w:fldCharType="begin"/>
    </w:r>
    <w:r>
      <w:instrText xml:space="preserve"> NUMPAGES  </w:instrText>
    </w:r>
    <w:r>
      <w:fldChar w:fldCharType="separate"/>
    </w:r>
    <w:r>
      <w:t>72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DBC58" w14:textId="77777777" w:rsidR="00C1414D" w:rsidRDefault="00C141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64850A" w14:textId="77777777" w:rsidR="00C1414D" w:rsidRDefault="00C1414D">
    <w:pPr>
      <w:pBdr>
        <w:bottom w:val="single" w:sz="6" w:space="1" w:color="auto"/>
      </w:pBdr>
      <w:rPr>
        <w:sz w:val="16"/>
      </w:rPr>
    </w:pPr>
  </w:p>
  <w:p w14:paraId="7E50B4A9" w14:textId="77777777" w:rsidR="00C1414D" w:rsidRDefault="00000000">
    <w:pPr>
      <w:rPr>
        <w:sz w:val="16"/>
      </w:rPr>
    </w:pPr>
    <w:r>
      <w:rPr>
        <w:sz w:val="16"/>
      </w:rPr>
      <w:t>©20</w:t>
    </w:r>
    <w:r>
      <w:rPr>
        <w:rFonts w:hint="eastAsia"/>
        <w:sz w:val="16"/>
      </w:rPr>
      <w:t>2</w:t>
    </w:r>
    <w:r>
      <w:rPr>
        <w:sz w:val="16"/>
      </w:rPr>
      <w:t>3</w:t>
    </w:r>
    <w:r>
      <w:rPr>
        <w:rFonts w:hint="eastAsia"/>
        <w:sz w:val="16"/>
      </w:rPr>
      <w:t xml:space="preserve">卓曜科技 </w:t>
    </w:r>
    <w:r>
      <w:rPr>
        <w:sz w:val="16"/>
      </w:rPr>
      <w:t>| Kinefinity Inc.</w:t>
    </w:r>
    <w:r>
      <w:rPr>
        <w:rFonts w:hint="eastAsia"/>
        <w:sz w:val="16"/>
      </w:rPr>
      <w:tab/>
    </w:r>
    <w:r>
      <w:rPr>
        <w:rFonts w:hint="eastAsia"/>
        <w:sz w:val="16"/>
      </w:rPr>
      <w:tab/>
    </w:r>
    <w:r>
      <w:rPr>
        <w:rFonts w:hint="eastAsia"/>
        <w:sz w:val="16"/>
      </w:rPr>
      <w:tab/>
    </w:r>
    <w:r>
      <w:rPr>
        <w:rFonts w:hint="eastAsia"/>
        <w:sz w:val="16"/>
      </w:rPr>
      <w:tab/>
    </w:r>
    <w:r>
      <w:rPr>
        <w:sz w:val="16"/>
      </w:rPr>
      <w:ptab w:relativeTo="margin" w:alignment="right" w:leader="none"/>
    </w:r>
    <w:r>
      <w:rPr>
        <w:rFonts w:hint="eastAsia"/>
        <w:sz w:val="16"/>
      </w:rPr>
      <w:t>第</w:t>
    </w:r>
    <w:r>
      <w:rPr>
        <w:sz w:val="16"/>
      </w:rPr>
      <w:fldChar w:fldCharType="begin"/>
    </w:r>
    <w:r>
      <w:rPr>
        <w:sz w:val="16"/>
      </w:rPr>
      <w:instrText xml:space="preserve"> PAGE </w:instrText>
    </w:r>
    <w:r>
      <w:rPr>
        <w:sz w:val="16"/>
      </w:rPr>
      <w:fldChar w:fldCharType="separate"/>
    </w:r>
    <w:r>
      <w:rPr>
        <w:sz w:val="16"/>
      </w:rPr>
      <w:t>53</w:t>
    </w:r>
    <w:r>
      <w:rPr>
        <w:sz w:val="16"/>
      </w:rPr>
      <w:fldChar w:fldCharType="end"/>
    </w:r>
    <w:r>
      <w:rPr>
        <w:sz w:val="16"/>
      </w:rPr>
      <w:t xml:space="preserve"> / </w:t>
    </w:r>
    <w:r>
      <w:rPr>
        <w:sz w:val="16"/>
      </w:rPr>
      <w:fldChar w:fldCharType="begin"/>
    </w:r>
    <w:r>
      <w:rPr>
        <w:sz w:val="16"/>
      </w:rPr>
      <w:instrText xml:space="preserve"> NUMPAGES  </w:instrText>
    </w:r>
    <w:r>
      <w:rPr>
        <w:sz w:val="16"/>
      </w:rPr>
      <w:fldChar w:fldCharType="separate"/>
    </w:r>
    <w:r>
      <w:rPr>
        <w:sz w:val="16"/>
      </w:rPr>
      <w:t>72</w:t>
    </w:r>
    <w:r>
      <w:rPr>
        <w:sz w:val="16"/>
      </w:rPr>
      <w:fldChar w:fldCharType="end"/>
    </w:r>
    <w:r>
      <w:rPr>
        <w:rFonts w:hint="eastAsia"/>
        <w:sz w:val="16"/>
      </w:rPr>
      <w:t>页</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30C57" w14:textId="77777777" w:rsidR="00C1414D" w:rsidRDefault="00C1414D">
    <w:pPr>
      <w:pStyle w:val="Footer"/>
      <w:pBdr>
        <w:bottom w:val="single" w:sz="4" w:space="1" w:color="auto"/>
      </w:pBdr>
    </w:pPr>
  </w:p>
  <w:p w14:paraId="48DD43CA" w14:textId="77777777" w:rsidR="00C1414D" w:rsidRDefault="00000000">
    <w:pPr>
      <w:rPr>
        <w:color w:val="A6A6A6" w:themeColor="background1" w:themeShade="A6"/>
        <w:sz w:val="16"/>
      </w:rPr>
    </w:pPr>
    <w:r>
      <w:rPr>
        <w:color w:val="A6A6A6" w:themeColor="background1" w:themeShade="A6"/>
        <w:sz w:val="16"/>
      </w:rPr>
      <w:t>©20</w:t>
    </w:r>
    <w:r>
      <w:rPr>
        <w:rFonts w:hint="eastAsia"/>
        <w:color w:val="A6A6A6" w:themeColor="background1" w:themeShade="A6"/>
        <w:sz w:val="16"/>
      </w:rPr>
      <w:t xml:space="preserve">23卓曜科技 </w:t>
    </w:r>
    <w:r>
      <w:rPr>
        <w:color w:val="A6A6A6" w:themeColor="background1" w:themeShade="A6"/>
        <w:sz w:val="16"/>
      </w:rPr>
      <w:t>| Kinefinity Inc.</w:t>
    </w:r>
    <w:r>
      <w:rPr>
        <w:color w:val="A6A6A6" w:themeColor="background1" w:themeShade="A6"/>
        <w:sz w:val="16"/>
      </w:rPr>
      <w:ptab w:relativeTo="margin" w:alignment="right" w:leader="none"/>
    </w:r>
    <w:r>
      <w:rPr>
        <w:rFonts w:hint="eastAsia"/>
        <w:color w:val="A6A6A6" w:themeColor="background1" w:themeShade="A6"/>
        <w:sz w:val="16"/>
      </w:rPr>
      <w:t>第</w:t>
    </w:r>
    <w:r>
      <w:rPr>
        <w:color w:val="A6A6A6" w:themeColor="background1" w:themeShade="A6"/>
        <w:sz w:val="16"/>
      </w:rPr>
      <w:fldChar w:fldCharType="begin"/>
    </w:r>
    <w:r>
      <w:rPr>
        <w:color w:val="A6A6A6" w:themeColor="background1" w:themeShade="A6"/>
        <w:sz w:val="16"/>
      </w:rPr>
      <w:instrText xml:space="preserve"> PAGE </w:instrText>
    </w:r>
    <w:r>
      <w:rPr>
        <w:color w:val="A6A6A6" w:themeColor="background1" w:themeShade="A6"/>
        <w:sz w:val="16"/>
      </w:rPr>
      <w:fldChar w:fldCharType="separate"/>
    </w:r>
    <w:r>
      <w:rPr>
        <w:color w:val="A6A6A6" w:themeColor="background1" w:themeShade="A6"/>
        <w:sz w:val="16"/>
      </w:rPr>
      <w:t>68</w:t>
    </w:r>
    <w:r>
      <w:rPr>
        <w:color w:val="A6A6A6" w:themeColor="background1" w:themeShade="A6"/>
        <w:sz w:val="16"/>
      </w:rPr>
      <w:fldChar w:fldCharType="end"/>
    </w:r>
    <w:r>
      <w:rPr>
        <w:color w:val="A6A6A6" w:themeColor="background1" w:themeShade="A6"/>
        <w:sz w:val="16"/>
      </w:rPr>
      <w:t xml:space="preserve"> / </w:t>
    </w:r>
    <w:r>
      <w:rPr>
        <w:color w:val="A6A6A6" w:themeColor="background1" w:themeShade="A6"/>
        <w:sz w:val="16"/>
      </w:rPr>
      <w:fldChar w:fldCharType="begin"/>
    </w:r>
    <w:r>
      <w:rPr>
        <w:color w:val="A6A6A6" w:themeColor="background1" w:themeShade="A6"/>
        <w:sz w:val="16"/>
      </w:rPr>
      <w:instrText xml:space="preserve"> NUMPAGES  </w:instrText>
    </w:r>
    <w:r>
      <w:rPr>
        <w:color w:val="A6A6A6" w:themeColor="background1" w:themeShade="A6"/>
        <w:sz w:val="16"/>
      </w:rPr>
      <w:fldChar w:fldCharType="separate"/>
    </w:r>
    <w:r>
      <w:rPr>
        <w:color w:val="A6A6A6" w:themeColor="background1" w:themeShade="A6"/>
        <w:sz w:val="16"/>
      </w:rPr>
      <w:t>72</w:t>
    </w:r>
    <w:r>
      <w:rPr>
        <w:color w:val="A6A6A6" w:themeColor="background1" w:themeShade="A6"/>
        <w:sz w:val="16"/>
      </w:rPr>
      <w:fldChar w:fldCharType="end"/>
    </w:r>
    <w:r>
      <w:rPr>
        <w:rFonts w:hint="eastAsia"/>
        <w:color w:val="A6A6A6" w:themeColor="background1" w:themeShade="A6"/>
        <w:sz w:val="16"/>
      </w:rPr>
      <w:t>页</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41CD34" w14:textId="77777777" w:rsidR="00C1414D" w:rsidRDefault="00C1414D">
    <w:pPr>
      <w:pBdr>
        <w:bottom w:val="single" w:sz="6" w:space="1" w:color="auto"/>
      </w:pBdr>
    </w:pPr>
  </w:p>
  <w:p w14:paraId="7A6A345B" w14:textId="77777777" w:rsidR="00C1414D" w:rsidRDefault="00000000">
    <w:pPr>
      <w:rPr>
        <w:color w:val="A6A6A6" w:themeColor="background1" w:themeShade="A6"/>
        <w:sz w:val="16"/>
      </w:rPr>
    </w:pPr>
    <w:r>
      <w:rPr>
        <w:color w:val="A6A6A6" w:themeColor="background1" w:themeShade="A6"/>
        <w:sz w:val="16"/>
      </w:rPr>
      <w:t>©20</w:t>
    </w:r>
    <w:r>
      <w:rPr>
        <w:rFonts w:hint="eastAsia"/>
        <w:color w:val="A6A6A6" w:themeColor="background1" w:themeShade="A6"/>
        <w:sz w:val="16"/>
      </w:rPr>
      <w:t>2</w:t>
    </w:r>
    <w:r>
      <w:rPr>
        <w:color w:val="A6A6A6" w:themeColor="background1" w:themeShade="A6"/>
        <w:sz w:val="16"/>
      </w:rPr>
      <w:t>3</w:t>
    </w:r>
    <w:r>
      <w:rPr>
        <w:rFonts w:hint="eastAsia"/>
        <w:color w:val="A6A6A6" w:themeColor="background1" w:themeShade="A6"/>
        <w:sz w:val="16"/>
      </w:rPr>
      <w:t xml:space="preserve">卓曜科技 </w:t>
    </w:r>
    <w:r>
      <w:rPr>
        <w:color w:val="A6A6A6" w:themeColor="background1" w:themeShade="A6"/>
        <w:sz w:val="16"/>
      </w:rPr>
      <w:t>| Kinefinity Inc.</w:t>
    </w:r>
    <w:r>
      <w:rPr>
        <w:color w:val="A6A6A6" w:themeColor="background1" w:themeShade="A6"/>
        <w:sz w:val="16"/>
      </w:rPr>
      <w:ptab w:relativeTo="margin" w:alignment="right" w:leader="none"/>
    </w:r>
    <w:r>
      <w:rPr>
        <w:rFonts w:hint="eastAsia"/>
        <w:color w:val="A6A6A6" w:themeColor="background1" w:themeShade="A6"/>
        <w:sz w:val="16"/>
      </w:rPr>
      <w:t>第</w:t>
    </w:r>
    <w:r>
      <w:rPr>
        <w:color w:val="A6A6A6" w:themeColor="background1" w:themeShade="A6"/>
        <w:sz w:val="16"/>
      </w:rPr>
      <w:fldChar w:fldCharType="begin"/>
    </w:r>
    <w:r>
      <w:rPr>
        <w:color w:val="A6A6A6" w:themeColor="background1" w:themeShade="A6"/>
        <w:sz w:val="16"/>
      </w:rPr>
      <w:instrText xml:space="preserve"> PAGE </w:instrText>
    </w:r>
    <w:r>
      <w:rPr>
        <w:color w:val="A6A6A6" w:themeColor="background1" w:themeShade="A6"/>
        <w:sz w:val="16"/>
      </w:rPr>
      <w:fldChar w:fldCharType="separate"/>
    </w:r>
    <w:r>
      <w:rPr>
        <w:color w:val="A6A6A6" w:themeColor="background1" w:themeShade="A6"/>
        <w:sz w:val="16"/>
      </w:rPr>
      <w:t>72</w:t>
    </w:r>
    <w:r>
      <w:rPr>
        <w:color w:val="A6A6A6" w:themeColor="background1" w:themeShade="A6"/>
        <w:sz w:val="16"/>
      </w:rPr>
      <w:fldChar w:fldCharType="end"/>
    </w:r>
    <w:r>
      <w:rPr>
        <w:color w:val="A6A6A6" w:themeColor="background1" w:themeShade="A6"/>
        <w:sz w:val="16"/>
      </w:rPr>
      <w:t xml:space="preserve"> / </w:t>
    </w:r>
    <w:r>
      <w:rPr>
        <w:color w:val="A6A6A6" w:themeColor="background1" w:themeShade="A6"/>
        <w:sz w:val="16"/>
      </w:rPr>
      <w:fldChar w:fldCharType="begin"/>
    </w:r>
    <w:r>
      <w:rPr>
        <w:color w:val="A6A6A6" w:themeColor="background1" w:themeShade="A6"/>
        <w:sz w:val="16"/>
      </w:rPr>
      <w:instrText xml:space="preserve"> NUMPAGES  </w:instrText>
    </w:r>
    <w:r>
      <w:rPr>
        <w:color w:val="A6A6A6" w:themeColor="background1" w:themeShade="A6"/>
        <w:sz w:val="16"/>
      </w:rPr>
      <w:fldChar w:fldCharType="separate"/>
    </w:r>
    <w:r>
      <w:rPr>
        <w:color w:val="A6A6A6" w:themeColor="background1" w:themeShade="A6"/>
        <w:sz w:val="16"/>
      </w:rPr>
      <w:t>72</w:t>
    </w:r>
    <w:r>
      <w:rPr>
        <w:color w:val="A6A6A6" w:themeColor="background1" w:themeShade="A6"/>
        <w:sz w:val="16"/>
      </w:rPr>
      <w:fldChar w:fldCharType="end"/>
    </w:r>
    <w:r>
      <w:rPr>
        <w:rFonts w:hint="eastAsia"/>
        <w:color w:val="A6A6A6" w:themeColor="background1" w:themeShade="A6"/>
        <w:sz w:val="16"/>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72232D" w14:textId="77777777" w:rsidR="00BF0B51" w:rsidRDefault="00BF0B51">
      <w:pPr>
        <w:spacing w:before="0"/>
      </w:pPr>
      <w:r>
        <w:separator/>
      </w:r>
    </w:p>
  </w:footnote>
  <w:footnote w:type="continuationSeparator" w:id="0">
    <w:p w14:paraId="1A02CCEE" w14:textId="77777777" w:rsidR="00BF0B51" w:rsidRDefault="00BF0B51">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83C0B7" w14:textId="77777777" w:rsidR="00C1414D" w:rsidRDefault="00C141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06E4D" w14:textId="77777777" w:rsidR="00C1414D" w:rsidRDefault="00000000">
    <w:pPr>
      <w:pStyle w:val="NoSpacing"/>
      <w:pBdr>
        <w:bottom w:val="single" w:sz="4" w:space="1" w:color="auto"/>
      </w:pBdr>
      <w:rPr>
        <w:color w:val="BFBFBF" w:themeColor="background1" w:themeShade="BF"/>
        <w:sz w:val="18"/>
        <w:szCs w:val="20"/>
        <w:lang w:eastAsia="zh-CN"/>
      </w:rPr>
    </w:pPr>
    <w:r>
      <w:rPr>
        <w:noProof/>
        <w:lang w:eastAsia="zh-CN"/>
      </w:rPr>
      <w:drawing>
        <wp:inline distT="0" distB="0" distL="0" distR="0" wp14:anchorId="38351920" wp14:editId="6811B18C">
          <wp:extent cx="1902460" cy="421640"/>
          <wp:effectExtent l="0" t="0" r="0" b="0"/>
          <wp:docPr id="5253863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918639" cy="425242"/>
                  </a:xfrm>
                  <a:prstGeom prst="rect">
                    <a:avLst/>
                  </a:prstGeom>
                  <a:noFill/>
                  <a:ln>
                    <a:noFill/>
                  </a:ln>
                </pic:spPr>
              </pic:pic>
            </a:graphicData>
          </a:graphic>
        </wp:inline>
      </w:drawing>
    </w:r>
    <w:r>
      <w:rPr>
        <w:rFonts w:hint="eastAsia"/>
        <w:color w:val="auto"/>
        <w:lang w:eastAsia="zh-CN"/>
      </w:rPr>
      <w:tab/>
    </w:r>
    <w:r>
      <w:rPr>
        <w:rFonts w:hint="eastAsia"/>
        <w:color w:val="auto"/>
        <w:lang w:eastAsia="zh-CN"/>
      </w:rPr>
      <w:tab/>
    </w:r>
    <w:r>
      <w:rPr>
        <w:rFonts w:hint="eastAsia"/>
        <w:color w:val="auto"/>
        <w:lang w:eastAsia="zh-CN"/>
      </w:rPr>
      <w:tab/>
    </w:r>
    <w:r>
      <w:rPr>
        <w:rFonts w:hint="eastAsia"/>
        <w:color w:val="auto"/>
        <w:lang w:eastAsia="zh-CN"/>
      </w:rPr>
      <w:tab/>
    </w:r>
    <w:r>
      <w:rPr>
        <w:rFonts w:hint="eastAsia"/>
        <w:color w:val="auto"/>
        <w:lang w:eastAsia="zh-CN"/>
      </w:rPr>
      <w:tab/>
    </w:r>
    <w:r>
      <w:rPr>
        <w:rFonts w:hint="eastAsia"/>
        <w:color w:val="BFBFBF" w:themeColor="background1" w:themeShade="BF"/>
        <w:sz w:val="18"/>
        <w:szCs w:val="20"/>
        <w:lang w:eastAsia="zh-CN"/>
      </w:rPr>
      <w:t xml:space="preserve">MAVO Edge </w:t>
    </w:r>
    <w:r>
      <w:rPr>
        <w:color w:val="BFBFBF" w:themeColor="background1" w:themeShade="BF"/>
        <w:sz w:val="18"/>
        <w:szCs w:val="20"/>
        <w:lang w:eastAsia="zh-CN"/>
      </w:rPr>
      <w:t>6</w:t>
    </w:r>
    <w:r>
      <w:rPr>
        <w:rFonts w:hint="eastAsia"/>
        <w:color w:val="BFBFBF" w:themeColor="background1" w:themeShade="BF"/>
        <w:sz w:val="18"/>
        <w:szCs w:val="20"/>
        <w:lang w:eastAsia="zh-CN"/>
      </w:rPr>
      <w:t>K</w:t>
    </w:r>
    <w:r>
      <w:rPr>
        <w:color w:val="BFBFBF" w:themeColor="background1" w:themeShade="BF"/>
        <w:sz w:val="18"/>
        <w:szCs w:val="20"/>
        <w:lang w:eastAsia="zh-CN"/>
      </w:rPr>
      <w:t xml:space="preserve"> </w:t>
    </w:r>
    <w:r>
      <w:rPr>
        <w:rFonts w:hint="eastAsia"/>
        <w:color w:val="BFBFBF" w:themeColor="background1" w:themeShade="BF"/>
        <w:sz w:val="18"/>
        <w:szCs w:val="20"/>
        <w:lang w:eastAsia="zh-CN"/>
      </w:rPr>
      <w:t>操作说明书</w:t>
    </w:r>
    <w:r>
      <w:rPr>
        <w:color w:val="BFBFBF" w:themeColor="background1" w:themeShade="BF"/>
        <w:sz w:val="18"/>
        <w:szCs w:val="20"/>
        <w:lang w:eastAsia="zh-CN"/>
      </w:rPr>
      <w:t xml:space="preserve"> </w:t>
    </w:r>
    <w:r>
      <w:rPr>
        <w:rFonts w:hint="eastAsia"/>
        <w:color w:val="BFBFBF" w:themeColor="background1" w:themeShade="BF"/>
        <w:sz w:val="18"/>
        <w:szCs w:val="20"/>
        <w:lang w:eastAsia="zh-CN"/>
      </w:rPr>
      <w:t>（</w:t>
    </w:r>
    <w:r>
      <w:rPr>
        <w:color w:val="BFBFBF" w:themeColor="background1" w:themeShade="BF"/>
        <w:sz w:val="18"/>
        <w:szCs w:val="20"/>
        <w:lang w:eastAsia="zh-CN"/>
      </w:rPr>
      <w:t xml:space="preserve">KineOS </w:t>
    </w:r>
    <w:ins w:id="0" w:author="玖龙 刘" w:date="2024-12-19T15:18:00Z">
      <w:r>
        <w:rPr>
          <w:rFonts w:hint="eastAsia"/>
          <w:color w:val="BFBFBF" w:themeColor="background1" w:themeShade="BF"/>
          <w:sz w:val="18"/>
          <w:szCs w:val="20"/>
          <w:lang w:eastAsia="zh-CN"/>
        </w:rPr>
        <w:t>8</w:t>
      </w:r>
    </w:ins>
    <w:del w:id="1" w:author="玖龙 刘" w:date="2024-12-19T15:18:00Z">
      <w:r>
        <w:rPr>
          <w:rFonts w:hint="eastAsia"/>
          <w:color w:val="BFBFBF" w:themeColor="background1" w:themeShade="BF"/>
          <w:sz w:val="18"/>
          <w:szCs w:val="20"/>
          <w:lang w:eastAsia="zh-CN"/>
        </w:rPr>
        <w:delText>7</w:delText>
      </w:r>
    </w:del>
    <w:r>
      <w:rPr>
        <w:rFonts w:hint="eastAsia"/>
        <w:color w:val="BFBFBF" w:themeColor="background1" w:themeShade="BF"/>
        <w:sz w:val="18"/>
        <w:szCs w:val="20"/>
        <w:lang w:eastAsia="zh-CN"/>
      </w:rPr>
      <w:t>.</w:t>
    </w:r>
    <w:ins w:id="2" w:author="玖龙 刘" w:date="2024-12-19T15:18:00Z">
      <w:r>
        <w:rPr>
          <w:rFonts w:hint="eastAsia"/>
          <w:color w:val="BFBFBF" w:themeColor="background1" w:themeShade="BF"/>
          <w:sz w:val="18"/>
          <w:szCs w:val="20"/>
          <w:lang w:eastAsia="zh-CN"/>
        </w:rPr>
        <w:t>0</w:t>
      </w:r>
    </w:ins>
    <w:del w:id="3" w:author="玖龙 刘" w:date="2024-12-19T15:18:00Z">
      <w:r>
        <w:rPr>
          <w:rFonts w:hint="eastAsia"/>
          <w:color w:val="BFBFBF" w:themeColor="background1" w:themeShade="BF"/>
          <w:sz w:val="18"/>
          <w:szCs w:val="20"/>
          <w:lang w:eastAsia="zh-CN"/>
        </w:rPr>
        <w:delText>2</w:delText>
      </w:r>
    </w:del>
    <w:r>
      <w:rPr>
        <w:rFonts w:hint="eastAsia"/>
        <w:color w:val="BFBFBF" w:themeColor="background1" w:themeShade="BF"/>
        <w:sz w:val="18"/>
        <w:szCs w:val="20"/>
        <w:lang w:eastAsia="zh-CN"/>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79A7C" w14:textId="77777777" w:rsidR="00C1414D" w:rsidRDefault="00000000">
    <w:pPr>
      <w:pStyle w:val="NoSpacing"/>
      <w:pBdr>
        <w:bottom w:val="single" w:sz="4" w:space="1" w:color="auto"/>
      </w:pBdr>
      <w:rPr>
        <w:color w:val="BFBFBF" w:themeColor="background1" w:themeShade="BF"/>
        <w:sz w:val="18"/>
        <w:szCs w:val="20"/>
        <w:lang w:eastAsia="zh-CN"/>
      </w:rPr>
    </w:pPr>
    <w:r>
      <w:rPr>
        <w:noProof/>
        <w:lang w:eastAsia="zh-CN"/>
      </w:rPr>
      <w:drawing>
        <wp:inline distT="0" distB="0" distL="0" distR="0" wp14:anchorId="09D5284C" wp14:editId="51779651">
          <wp:extent cx="1902460" cy="421640"/>
          <wp:effectExtent l="0" t="0" r="0" b="0"/>
          <wp:docPr id="9317463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918639" cy="425242"/>
                  </a:xfrm>
                  <a:prstGeom prst="rect">
                    <a:avLst/>
                  </a:prstGeom>
                  <a:noFill/>
                  <a:ln>
                    <a:noFill/>
                  </a:ln>
                </pic:spPr>
              </pic:pic>
            </a:graphicData>
          </a:graphic>
        </wp:inline>
      </w:drawing>
    </w:r>
    <w:r>
      <w:rPr>
        <w:color w:val="auto"/>
        <w:lang w:eastAsia="zh-CN"/>
      </w:rPr>
      <w:tab/>
    </w:r>
    <w:r>
      <w:rPr>
        <w:color w:val="auto"/>
        <w:lang w:eastAsia="zh-CN"/>
      </w:rPr>
      <w:tab/>
    </w:r>
    <w:r>
      <w:rPr>
        <w:color w:val="auto"/>
        <w:lang w:eastAsia="zh-CN"/>
      </w:rPr>
      <w:tab/>
    </w:r>
    <w:r>
      <w:rPr>
        <w:color w:val="auto"/>
        <w:lang w:eastAsia="zh-CN"/>
      </w:rPr>
      <w:tab/>
    </w:r>
    <w:r>
      <w:rPr>
        <w:color w:val="auto"/>
        <w:lang w:eastAsia="zh-CN"/>
      </w:rPr>
      <w:tab/>
    </w:r>
    <w:r>
      <w:rPr>
        <w:rFonts w:hint="eastAsia"/>
        <w:color w:val="BFBFBF" w:themeColor="background1" w:themeShade="BF"/>
        <w:sz w:val="18"/>
        <w:szCs w:val="20"/>
        <w:lang w:eastAsia="zh-CN"/>
      </w:rPr>
      <w:t xml:space="preserve">MAVO Edge </w:t>
    </w:r>
    <w:r>
      <w:rPr>
        <w:color w:val="BFBFBF" w:themeColor="background1" w:themeShade="BF"/>
        <w:sz w:val="18"/>
        <w:szCs w:val="20"/>
        <w:lang w:eastAsia="zh-CN"/>
      </w:rPr>
      <w:t>6</w:t>
    </w:r>
    <w:r>
      <w:rPr>
        <w:rFonts w:hint="eastAsia"/>
        <w:color w:val="BFBFBF" w:themeColor="background1" w:themeShade="BF"/>
        <w:sz w:val="18"/>
        <w:szCs w:val="20"/>
        <w:lang w:eastAsia="zh-CN"/>
      </w:rPr>
      <w:t>K</w:t>
    </w:r>
    <w:r>
      <w:rPr>
        <w:color w:val="BFBFBF" w:themeColor="background1" w:themeShade="BF"/>
        <w:sz w:val="18"/>
        <w:szCs w:val="20"/>
        <w:lang w:eastAsia="zh-CN"/>
      </w:rPr>
      <w:t xml:space="preserve">操作说明书（KineOS </w:t>
    </w:r>
    <w:ins w:id="4" w:author="玖龙 刘" w:date="2024-12-19T15:19:00Z">
      <w:r>
        <w:rPr>
          <w:rFonts w:hint="eastAsia"/>
          <w:color w:val="BFBFBF" w:themeColor="background1" w:themeShade="BF"/>
          <w:sz w:val="18"/>
          <w:szCs w:val="20"/>
          <w:lang w:eastAsia="zh-CN"/>
        </w:rPr>
        <w:t>8</w:t>
      </w:r>
    </w:ins>
    <w:del w:id="5" w:author="玖龙 刘" w:date="2024-12-19T15:19:00Z">
      <w:r>
        <w:rPr>
          <w:rFonts w:hint="eastAsia"/>
          <w:color w:val="BFBFBF" w:themeColor="background1" w:themeShade="BF"/>
          <w:sz w:val="18"/>
          <w:szCs w:val="20"/>
          <w:lang w:eastAsia="zh-CN"/>
        </w:rPr>
        <w:delText>7</w:delText>
      </w:r>
    </w:del>
    <w:r>
      <w:rPr>
        <w:rFonts w:hint="eastAsia"/>
        <w:color w:val="BFBFBF" w:themeColor="background1" w:themeShade="BF"/>
        <w:sz w:val="18"/>
        <w:szCs w:val="20"/>
        <w:lang w:eastAsia="zh-CN"/>
      </w:rPr>
      <w:t>.</w:t>
    </w:r>
    <w:ins w:id="6" w:author="玖龙 刘" w:date="2024-12-19T15:19:00Z">
      <w:r>
        <w:rPr>
          <w:rFonts w:hint="eastAsia"/>
          <w:color w:val="BFBFBF" w:themeColor="background1" w:themeShade="BF"/>
          <w:sz w:val="18"/>
          <w:szCs w:val="20"/>
          <w:lang w:eastAsia="zh-CN"/>
        </w:rPr>
        <w:t>0</w:t>
      </w:r>
    </w:ins>
    <w:del w:id="7" w:author="玖龙 刘" w:date="2024-12-19T15:19:00Z">
      <w:r>
        <w:rPr>
          <w:rFonts w:hint="eastAsia"/>
          <w:color w:val="BFBFBF" w:themeColor="background1" w:themeShade="BF"/>
          <w:sz w:val="18"/>
          <w:szCs w:val="20"/>
          <w:lang w:eastAsia="zh-CN"/>
        </w:rPr>
        <w:delText>2</w:delText>
      </w:r>
    </w:del>
    <w:r>
      <w:rPr>
        <w:color w:val="BFBFBF" w:themeColor="background1" w:themeShade="BF"/>
        <w:sz w:val="18"/>
        <w:szCs w:val="20"/>
        <w:lang w:eastAsia="zh-CN"/>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FFEE614"/>
    <w:multiLevelType w:val="singleLevel"/>
    <w:tmpl w:val="9FFEE614"/>
    <w:lvl w:ilvl="0">
      <w:start w:val="1"/>
      <w:numFmt w:val="bullet"/>
      <w:lvlText w:val=""/>
      <w:lvlJc w:val="left"/>
      <w:pPr>
        <w:ind w:left="420" w:hanging="420"/>
      </w:pPr>
      <w:rPr>
        <w:rFonts w:ascii="Wingdings" w:hAnsi="Wingdings" w:hint="default"/>
      </w:rPr>
    </w:lvl>
  </w:abstractNum>
  <w:abstractNum w:abstractNumId="1" w15:restartNumberingAfterBreak="0">
    <w:nsid w:val="EFFB0C89"/>
    <w:multiLevelType w:val="singleLevel"/>
    <w:tmpl w:val="EFFB0C89"/>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FD2E65C7"/>
    <w:multiLevelType w:val="singleLevel"/>
    <w:tmpl w:val="FD2E65C7"/>
    <w:lvl w:ilvl="0">
      <w:start w:val="1"/>
      <w:numFmt w:val="bullet"/>
      <w:lvlText w:val=""/>
      <w:lvlJc w:val="left"/>
      <w:pPr>
        <w:ind w:left="420" w:hanging="420"/>
      </w:pPr>
      <w:rPr>
        <w:rFonts w:ascii="Wingdings" w:hAnsi="Wingdings" w:hint="default"/>
      </w:rPr>
    </w:lvl>
  </w:abstractNum>
  <w:abstractNum w:abstractNumId="3" w15:restartNumberingAfterBreak="0">
    <w:nsid w:val="009D30B5"/>
    <w:multiLevelType w:val="multilevel"/>
    <w:tmpl w:val="009D30B5"/>
    <w:lvl w:ilvl="0">
      <w:start w:val="1"/>
      <w:numFmt w:val="decimal"/>
      <w:lvlText w:val="%1."/>
      <w:lvlJc w:val="left"/>
      <w:pPr>
        <w:ind w:left="360" w:hanging="360"/>
      </w:pPr>
      <w:rPr>
        <w:rFonts w:ascii="Microsoft YaHei" w:eastAsia="Microsoft YaHei" w:hAnsi="Microsoft YaHei"/>
        <w:b w:val="0"/>
        <w:bCs w:val="0"/>
        <w:sz w:val="20"/>
        <w:szCs w:val="22"/>
      </w:rPr>
    </w:lvl>
    <w:lvl w:ilvl="1">
      <w:start w:val="1"/>
      <w:numFmt w:val="lowerLetter"/>
      <w:lvlText w:val="%2."/>
      <w:lvlJc w:val="left"/>
      <w:pPr>
        <w:ind w:left="1157" w:hanging="360"/>
      </w:pPr>
    </w:lvl>
    <w:lvl w:ilvl="2">
      <w:start w:val="1"/>
      <w:numFmt w:val="lowerRoman"/>
      <w:lvlText w:val="%3."/>
      <w:lvlJc w:val="right"/>
      <w:pPr>
        <w:ind w:left="1877" w:hanging="180"/>
      </w:pPr>
    </w:lvl>
    <w:lvl w:ilvl="3">
      <w:start w:val="1"/>
      <w:numFmt w:val="decimal"/>
      <w:lvlText w:val="%4."/>
      <w:lvlJc w:val="left"/>
      <w:pPr>
        <w:ind w:left="2597" w:hanging="360"/>
      </w:pPr>
    </w:lvl>
    <w:lvl w:ilvl="4">
      <w:start w:val="1"/>
      <w:numFmt w:val="lowerLetter"/>
      <w:lvlText w:val="%5."/>
      <w:lvlJc w:val="left"/>
      <w:pPr>
        <w:ind w:left="3317" w:hanging="360"/>
      </w:pPr>
    </w:lvl>
    <w:lvl w:ilvl="5">
      <w:start w:val="1"/>
      <w:numFmt w:val="lowerRoman"/>
      <w:lvlText w:val="%6."/>
      <w:lvlJc w:val="right"/>
      <w:pPr>
        <w:ind w:left="4037" w:hanging="180"/>
      </w:pPr>
    </w:lvl>
    <w:lvl w:ilvl="6">
      <w:start w:val="1"/>
      <w:numFmt w:val="decimal"/>
      <w:lvlText w:val="%7."/>
      <w:lvlJc w:val="left"/>
      <w:pPr>
        <w:ind w:left="4757" w:hanging="360"/>
      </w:pPr>
    </w:lvl>
    <w:lvl w:ilvl="7">
      <w:start w:val="1"/>
      <w:numFmt w:val="lowerLetter"/>
      <w:lvlText w:val="%8."/>
      <w:lvlJc w:val="left"/>
      <w:pPr>
        <w:ind w:left="5477" w:hanging="360"/>
      </w:pPr>
    </w:lvl>
    <w:lvl w:ilvl="8">
      <w:start w:val="1"/>
      <w:numFmt w:val="lowerRoman"/>
      <w:lvlText w:val="%9."/>
      <w:lvlJc w:val="right"/>
      <w:pPr>
        <w:ind w:left="6197" w:hanging="180"/>
      </w:pPr>
    </w:lvl>
  </w:abstractNum>
  <w:abstractNum w:abstractNumId="4" w15:restartNumberingAfterBreak="0">
    <w:nsid w:val="02A35C9A"/>
    <w:multiLevelType w:val="multilevel"/>
    <w:tmpl w:val="02A35C9A"/>
    <w:lvl w:ilvl="0">
      <w:start w:val="1"/>
      <w:numFmt w:val="bullet"/>
      <w:lvlText w:val=""/>
      <w:lvlJc w:val="left"/>
      <w:pPr>
        <w:ind w:left="1202" w:hanging="360"/>
      </w:pPr>
      <w:rPr>
        <w:rFonts w:ascii="Wingdings" w:hAnsi="Wingdings" w:hint="default"/>
      </w:rPr>
    </w:lvl>
    <w:lvl w:ilvl="1">
      <w:start w:val="1"/>
      <w:numFmt w:val="bullet"/>
      <w:lvlText w:val=""/>
      <w:lvlJc w:val="left"/>
      <w:pPr>
        <w:ind w:left="564" w:hanging="480"/>
      </w:pPr>
      <w:rPr>
        <w:rFonts w:ascii="Wingdings" w:hAnsi="Wingdings" w:hint="default"/>
      </w:rPr>
    </w:lvl>
    <w:lvl w:ilvl="2">
      <w:start w:val="1"/>
      <w:numFmt w:val="bullet"/>
      <w:lvlText w:val=""/>
      <w:lvlJc w:val="left"/>
      <w:pPr>
        <w:ind w:left="1044" w:hanging="480"/>
      </w:pPr>
      <w:rPr>
        <w:rFonts w:ascii="Wingdings" w:hAnsi="Wingdings" w:hint="default"/>
      </w:rPr>
    </w:lvl>
    <w:lvl w:ilvl="3">
      <w:start w:val="1"/>
      <w:numFmt w:val="bullet"/>
      <w:lvlText w:val=""/>
      <w:lvlJc w:val="left"/>
      <w:pPr>
        <w:ind w:left="1524" w:hanging="480"/>
      </w:pPr>
      <w:rPr>
        <w:rFonts w:ascii="Wingdings" w:hAnsi="Wingdings" w:hint="default"/>
      </w:rPr>
    </w:lvl>
    <w:lvl w:ilvl="4">
      <w:start w:val="1"/>
      <w:numFmt w:val="bullet"/>
      <w:lvlText w:val=""/>
      <w:lvlJc w:val="left"/>
      <w:pPr>
        <w:ind w:left="2004" w:hanging="480"/>
      </w:pPr>
      <w:rPr>
        <w:rFonts w:ascii="Wingdings" w:hAnsi="Wingdings" w:hint="default"/>
      </w:rPr>
    </w:lvl>
    <w:lvl w:ilvl="5">
      <w:start w:val="1"/>
      <w:numFmt w:val="bullet"/>
      <w:lvlText w:val=""/>
      <w:lvlJc w:val="left"/>
      <w:pPr>
        <w:ind w:left="2484" w:hanging="480"/>
      </w:pPr>
      <w:rPr>
        <w:rFonts w:ascii="Wingdings" w:hAnsi="Wingdings" w:hint="default"/>
      </w:rPr>
    </w:lvl>
    <w:lvl w:ilvl="6">
      <w:start w:val="1"/>
      <w:numFmt w:val="bullet"/>
      <w:lvlText w:val=""/>
      <w:lvlJc w:val="left"/>
      <w:pPr>
        <w:ind w:left="2964" w:hanging="480"/>
      </w:pPr>
      <w:rPr>
        <w:rFonts w:ascii="Wingdings" w:hAnsi="Wingdings" w:hint="default"/>
      </w:rPr>
    </w:lvl>
    <w:lvl w:ilvl="7">
      <w:start w:val="1"/>
      <w:numFmt w:val="bullet"/>
      <w:lvlText w:val=""/>
      <w:lvlJc w:val="left"/>
      <w:pPr>
        <w:ind w:left="3444" w:hanging="480"/>
      </w:pPr>
      <w:rPr>
        <w:rFonts w:ascii="Wingdings" w:hAnsi="Wingdings" w:hint="default"/>
      </w:rPr>
    </w:lvl>
    <w:lvl w:ilvl="8">
      <w:start w:val="1"/>
      <w:numFmt w:val="bullet"/>
      <w:lvlText w:val=""/>
      <w:lvlJc w:val="left"/>
      <w:pPr>
        <w:ind w:left="3924" w:hanging="480"/>
      </w:pPr>
      <w:rPr>
        <w:rFonts w:ascii="Wingdings" w:hAnsi="Wingdings" w:hint="default"/>
      </w:rPr>
    </w:lvl>
  </w:abstractNum>
  <w:abstractNum w:abstractNumId="5" w15:restartNumberingAfterBreak="0">
    <w:nsid w:val="08705C36"/>
    <w:multiLevelType w:val="multilevel"/>
    <w:tmpl w:val="08705C3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A267570"/>
    <w:multiLevelType w:val="multilevel"/>
    <w:tmpl w:val="0A26757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D953A43"/>
    <w:multiLevelType w:val="multilevel"/>
    <w:tmpl w:val="0D953A43"/>
    <w:lvl w:ilvl="0">
      <w:start w:val="1"/>
      <w:numFmt w:val="decimal"/>
      <w:lvlText w:val="%1."/>
      <w:lvlJc w:val="left"/>
      <w:pPr>
        <w:ind w:left="720" w:hanging="360"/>
      </w:pPr>
      <w:rPr>
        <w:b w:val="0"/>
        <w:sz w:val="20"/>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5F21331"/>
    <w:multiLevelType w:val="multilevel"/>
    <w:tmpl w:val="15F21331"/>
    <w:lvl w:ilvl="0">
      <w:start w:val="1"/>
      <w:numFmt w:val="bullet"/>
      <w:lvlText w:val=""/>
      <w:lvlJc w:val="left"/>
      <w:pPr>
        <w:ind w:left="720" w:hanging="360"/>
      </w:pPr>
      <w:rPr>
        <w:rFonts w:ascii="Wingdings" w:hAnsi="Wingdings" w:hint="default"/>
      </w:rPr>
    </w:lvl>
    <w:lvl w:ilvl="1">
      <w:start w:val="1"/>
      <w:numFmt w:val="bullet"/>
      <w:lvlText w:val=""/>
      <w:lvlJc w:val="left"/>
      <w:pPr>
        <w:ind w:left="962" w:hanging="480"/>
      </w:pPr>
      <w:rPr>
        <w:rFonts w:ascii="Wingdings" w:hAnsi="Wingdings" w:hint="default"/>
      </w:rPr>
    </w:lvl>
    <w:lvl w:ilvl="2">
      <w:start w:val="1"/>
      <w:numFmt w:val="bullet"/>
      <w:lvlText w:val=""/>
      <w:lvlJc w:val="left"/>
      <w:pPr>
        <w:ind w:left="1442" w:hanging="480"/>
      </w:pPr>
      <w:rPr>
        <w:rFonts w:ascii="Wingdings" w:hAnsi="Wingdings" w:hint="default"/>
      </w:rPr>
    </w:lvl>
    <w:lvl w:ilvl="3">
      <w:start w:val="1"/>
      <w:numFmt w:val="bullet"/>
      <w:lvlText w:val=""/>
      <w:lvlJc w:val="left"/>
      <w:pPr>
        <w:ind w:left="1922" w:hanging="480"/>
      </w:pPr>
      <w:rPr>
        <w:rFonts w:ascii="Wingdings" w:hAnsi="Wingdings" w:hint="default"/>
      </w:rPr>
    </w:lvl>
    <w:lvl w:ilvl="4">
      <w:start w:val="1"/>
      <w:numFmt w:val="bullet"/>
      <w:lvlText w:val=""/>
      <w:lvlJc w:val="left"/>
      <w:pPr>
        <w:ind w:left="2402" w:hanging="480"/>
      </w:pPr>
      <w:rPr>
        <w:rFonts w:ascii="Wingdings" w:hAnsi="Wingdings" w:hint="default"/>
      </w:rPr>
    </w:lvl>
    <w:lvl w:ilvl="5">
      <w:start w:val="1"/>
      <w:numFmt w:val="bullet"/>
      <w:lvlText w:val=""/>
      <w:lvlJc w:val="left"/>
      <w:pPr>
        <w:ind w:left="2882" w:hanging="480"/>
      </w:pPr>
      <w:rPr>
        <w:rFonts w:ascii="Wingdings" w:hAnsi="Wingdings" w:hint="default"/>
      </w:rPr>
    </w:lvl>
    <w:lvl w:ilvl="6">
      <w:start w:val="1"/>
      <w:numFmt w:val="bullet"/>
      <w:lvlText w:val=""/>
      <w:lvlJc w:val="left"/>
      <w:pPr>
        <w:ind w:left="3362" w:hanging="480"/>
      </w:pPr>
      <w:rPr>
        <w:rFonts w:ascii="Wingdings" w:hAnsi="Wingdings" w:hint="default"/>
      </w:rPr>
    </w:lvl>
    <w:lvl w:ilvl="7">
      <w:start w:val="1"/>
      <w:numFmt w:val="bullet"/>
      <w:lvlText w:val=""/>
      <w:lvlJc w:val="left"/>
      <w:pPr>
        <w:ind w:left="3842" w:hanging="480"/>
      </w:pPr>
      <w:rPr>
        <w:rFonts w:ascii="Wingdings" w:hAnsi="Wingdings" w:hint="default"/>
      </w:rPr>
    </w:lvl>
    <w:lvl w:ilvl="8">
      <w:start w:val="1"/>
      <w:numFmt w:val="bullet"/>
      <w:lvlText w:val=""/>
      <w:lvlJc w:val="left"/>
      <w:pPr>
        <w:ind w:left="4322" w:hanging="480"/>
      </w:pPr>
      <w:rPr>
        <w:rFonts w:ascii="Wingdings" w:hAnsi="Wingdings" w:hint="default"/>
      </w:rPr>
    </w:lvl>
  </w:abstractNum>
  <w:abstractNum w:abstractNumId="9" w15:restartNumberingAfterBreak="0">
    <w:nsid w:val="189B1CBB"/>
    <w:multiLevelType w:val="multilevel"/>
    <w:tmpl w:val="189B1CB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999279F"/>
    <w:multiLevelType w:val="multilevel"/>
    <w:tmpl w:val="1999279F"/>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11" w15:restartNumberingAfterBreak="0">
    <w:nsid w:val="1B780CE3"/>
    <w:multiLevelType w:val="multilevel"/>
    <w:tmpl w:val="1B780CE3"/>
    <w:lvl w:ilvl="0">
      <w:start w:val="1"/>
      <w:numFmt w:val="decimal"/>
      <w:lvlText w:val="%1."/>
      <w:lvlJc w:val="left"/>
      <w:pPr>
        <w:ind w:left="480" w:hanging="480"/>
      </w:pPr>
    </w:lvl>
    <w:lvl w:ilvl="1">
      <w:start w:val="1"/>
      <w:numFmt w:val="decimal"/>
      <w:lvlText w:val="%2."/>
      <w:lvlJc w:val="left"/>
      <w:pPr>
        <w:ind w:left="840" w:hanging="360"/>
      </w:pPr>
      <w:rPr>
        <w:rFonts w:hint="default"/>
        <w:b w:val="0"/>
      </w:rPr>
    </w:lvl>
    <w:lvl w:ilvl="2">
      <w:start w:val="1"/>
      <w:numFmt w:val="decimal"/>
      <w:lvlText w:val="%3."/>
      <w:lvlJc w:val="left"/>
      <w:pPr>
        <w:ind w:left="1440" w:hanging="480"/>
      </w:pPr>
      <w:rPr>
        <w:rFonts w:hint="eastAsia"/>
      </w:r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1CAA5AEE"/>
    <w:multiLevelType w:val="multilevel"/>
    <w:tmpl w:val="1CAA5A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E027251"/>
    <w:multiLevelType w:val="multilevel"/>
    <w:tmpl w:val="1E02725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E362402"/>
    <w:multiLevelType w:val="multilevel"/>
    <w:tmpl w:val="1E362402"/>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5" w15:restartNumberingAfterBreak="0">
    <w:nsid w:val="224E3BA1"/>
    <w:multiLevelType w:val="multilevel"/>
    <w:tmpl w:val="224E3BA1"/>
    <w:lvl w:ilvl="0">
      <w:start w:val="1"/>
      <w:numFmt w:val="bullet"/>
      <w:lvlText w:val=""/>
      <w:lvlJc w:val="left"/>
      <w:pPr>
        <w:ind w:left="720" w:hanging="360"/>
      </w:pPr>
      <w:rPr>
        <w:rFonts w:ascii="Wingdings" w:hAnsi="Wingdings" w:hint="default"/>
      </w:rPr>
    </w:lvl>
    <w:lvl w:ilvl="1">
      <w:start w:val="1"/>
      <w:numFmt w:val="bullet"/>
      <w:lvlText w:val=""/>
      <w:lvlJc w:val="left"/>
      <w:pPr>
        <w:ind w:left="962" w:hanging="480"/>
      </w:pPr>
      <w:rPr>
        <w:rFonts w:ascii="Wingdings" w:hAnsi="Wingdings" w:hint="default"/>
      </w:rPr>
    </w:lvl>
    <w:lvl w:ilvl="2">
      <w:start w:val="1"/>
      <w:numFmt w:val="bullet"/>
      <w:lvlText w:val=""/>
      <w:lvlJc w:val="left"/>
      <w:pPr>
        <w:ind w:left="1442" w:hanging="480"/>
      </w:pPr>
      <w:rPr>
        <w:rFonts w:ascii="Wingdings" w:hAnsi="Wingdings" w:hint="default"/>
      </w:rPr>
    </w:lvl>
    <w:lvl w:ilvl="3">
      <w:start w:val="1"/>
      <w:numFmt w:val="bullet"/>
      <w:lvlText w:val=""/>
      <w:lvlJc w:val="left"/>
      <w:pPr>
        <w:ind w:left="1922" w:hanging="480"/>
      </w:pPr>
      <w:rPr>
        <w:rFonts w:ascii="Wingdings" w:hAnsi="Wingdings" w:hint="default"/>
      </w:rPr>
    </w:lvl>
    <w:lvl w:ilvl="4">
      <w:start w:val="1"/>
      <w:numFmt w:val="bullet"/>
      <w:lvlText w:val=""/>
      <w:lvlJc w:val="left"/>
      <w:pPr>
        <w:ind w:left="2402" w:hanging="480"/>
      </w:pPr>
      <w:rPr>
        <w:rFonts w:ascii="Wingdings" w:hAnsi="Wingdings" w:hint="default"/>
      </w:rPr>
    </w:lvl>
    <w:lvl w:ilvl="5">
      <w:start w:val="1"/>
      <w:numFmt w:val="bullet"/>
      <w:lvlText w:val=""/>
      <w:lvlJc w:val="left"/>
      <w:pPr>
        <w:ind w:left="2882" w:hanging="480"/>
      </w:pPr>
      <w:rPr>
        <w:rFonts w:ascii="Wingdings" w:hAnsi="Wingdings" w:hint="default"/>
      </w:rPr>
    </w:lvl>
    <w:lvl w:ilvl="6">
      <w:start w:val="1"/>
      <w:numFmt w:val="bullet"/>
      <w:lvlText w:val=""/>
      <w:lvlJc w:val="left"/>
      <w:pPr>
        <w:ind w:left="3362" w:hanging="480"/>
      </w:pPr>
      <w:rPr>
        <w:rFonts w:ascii="Wingdings" w:hAnsi="Wingdings" w:hint="default"/>
      </w:rPr>
    </w:lvl>
    <w:lvl w:ilvl="7">
      <w:start w:val="1"/>
      <w:numFmt w:val="bullet"/>
      <w:lvlText w:val=""/>
      <w:lvlJc w:val="left"/>
      <w:pPr>
        <w:ind w:left="3842" w:hanging="480"/>
      </w:pPr>
      <w:rPr>
        <w:rFonts w:ascii="Wingdings" w:hAnsi="Wingdings" w:hint="default"/>
      </w:rPr>
    </w:lvl>
    <w:lvl w:ilvl="8">
      <w:start w:val="1"/>
      <w:numFmt w:val="bullet"/>
      <w:lvlText w:val=""/>
      <w:lvlJc w:val="left"/>
      <w:pPr>
        <w:ind w:left="4322" w:hanging="480"/>
      </w:pPr>
      <w:rPr>
        <w:rFonts w:ascii="Wingdings" w:hAnsi="Wingdings" w:hint="default"/>
      </w:rPr>
    </w:lvl>
  </w:abstractNum>
  <w:abstractNum w:abstractNumId="16" w15:restartNumberingAfterBreak="0">
    <w:nsid w:val="28E47012"/>
    <w:multiLevelType w:val="multilevel"/>
    <w:tmpl w:val="28E4701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930431C"/>
    <w:multiLevelType w:val="multilevel"/>
    <w:tmpl w:val="2930431C"/>
    <w:lvl w:ilvl="0">
      <w:start w:val="1"/>
      <w:numFmt w:val="bullet"/>
      <w:pStyle w:val="ListNumber"/>
      <w:lvlText w:val=""/>
      <w:lvlJc w:val="left"/>
      <w:pPr>
        <w:ind w:left="-248" w:hanging="480"/>
      </w:pPr>
      <w:rPr>
        <w:rFonts w:ascii="Wingdings" w:hAnsi="Wingdings" w:hint="default"/>
      </w:rPr>
    </w:lvl>
    <w:lvl w:ilvl="1">
      <w:start w:val="1"/>
      <w:numFmt w:val="bullet"/>
      <w:lvlText w:val=""/>
      <w:lvlJc w:val="left"/>
      <w:pPr>
        <w:ind w:left="232" w:hanging="480"/>
      </w:pPr>
      <w:rPr>
        <w:rFonts w:ascii="Wingdings" w:hAnsi="Wingdings" w:hint="default"/>
      </w:rPr>
    </w:lvl>
    <w:lvl w:ilvl="2">
      <w:start w:val="1"/>
      <w:numFmt w:val="bullet"/>
      <w:lvlText w:val=""/>
      <w:lvlJc w:val="left"/>
      <w:pPr>
        <w:ind w:left="712" w:hanging="480"/>
      </w:pPr>
      <w:rPr>
        <w:rFonts w:ascii="Wingdings" w:hAnsi="Wingdings" w:hint="default"/>
      </w:rPr>
    </w:lvl>
    <w:lvl w:ilvl="3">
      <w:start w:val="1"/>
      <w:numFmt w:val="bullet"/>
      <w:lvlText w:val=""/>
      <w:lvlJc w:val="left"/>
      <w:pPr>
        <w:ind w:left="1192" w:hanging="480"/>
      </w:pPr>
      <w:rPr>
        <w:rFonts w:ascii="Wingdings" w:hAnsi="Wingdings" w:hint="default"/>
      </w:rPr>
    </w:lvl>
    <w:lvl w:ilvl="4">
      <w:start w:val="1"/>
      <w:numFmt w:val="bullet"/>
      <w:lvlText w:val=""/>
      <w:lvlJc w:val="left"/>
      <w:pPr>
        <w:ind w:left="1672" w:hanging="480"/>
      </w:pPr>
      <w:rPr>
        <w:rFonts w:ascii="Wingdings" w:hAnsi="Wingdings" w:hint="default"/>
      </w:rPr>
    </w:lvl>
    <w:lvl w:ilvl="5">
      <w:start w:val="1"/>
      <w:numFmt w:val="bullet"/>
      <w:lvlText w:val=""/>
      <w:lvlJc w:val="left"/>
      <w:pPr>
        <w:ind w:left="2152" w:hanging="480"/>
      </w:pPr>
      <w:rPr>
        <w:rFonts w:ascii="Wingdings" w:hAnsi="Wingdings" w:hint="default"/>
      </w:rPr>
    </w:lvl>
    <w:lvl w:ilvl="6">
      <w:start w:val="1"/>
      <w:numFmt w:val="bullet"/>
      <w:lvlText w:val=""/>
      <w:lvlJc w:val="left"/>
      <w:pPr>
        <w:ind w:left="2632" w:hanging="480"/>
      </w:pPr>
      <w:rPr>
        <w:rFonts w:ascii="Wingdings" w:hAnsi="Wingdings" w:hint="default"/>
      </w:rPr>
    </w:lvl>
    <w:lvl w:ilvl="7">
      <w:start w:val="1"/>
      <w:numFmt w:val="bullet"/>
      <w:lvlText w:val=""/>
      <w:lvlJc w:val="left"/>
      <w:pPr>
        <w:ind w:left="3112" w:hanging="480"/>
      </w:pPr>
      <w:rPr>
        <w:rFonts w:ascii="Wingdings" w:hAnsi="Wingdings" w:hint="default"/>
      </w:rPr>
    </w:lvl>
    <w:lvl w:ilvl="8">
      <w:start w:val="1"/>
      <w:numFmt w:val="bullet"/>
      <w:lvlText w:val=""/>
      <w:lvlJc w:val="left"/>
      <w:pPr>
        <w:ind w:left="3592" w:hanging="480"/>
      </w:pPr>
      <w:rPr>
        <w:rFonts w:ascii="Wingdings" w:hAnsi="Wingdings" w:hint="default"/>
      </w:rPr>
    </w:lvl>
  </w:abstractNum>
  <w:abstractNum w:abstractNumId="18" w15:restartNumberingAfterBreak="0">
    <w:nsid w:val="29F56517"/>
    <w:multiLevelType w:val="multilevel"/>
    <w:tmpl w:val="29F5651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A7E55DE"/>
    <w:multiLevelType w:val="multilevel"/>
    <w:tmpl w:val="2A7E55D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CD818ED"/>
    <w:multiLevelType w:val="multilevel"/>
    <w:tmpl w:val="2CD818E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2EB645D5"/>
    <w:multiLevelType w:val="multilevel"/>
    <w:tmpl w:val="2EB645D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33C07FA3"/>
    <w:multiLevelType w:val="multilevel"/>
    <w:tmpl w:val="33C07F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41D6A6E"/>
    <w:multiLevelType w:val="multilevel"/>
    <w:tmpl w:val="341D6A6E"/>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24" w15:restartNumberingAfterBreak="0">
    <w:nsid w:val="35EC6158"/>
    <w:multiLevelType w:val="multilevel"/>
    <w:tmpl w:val="35EC615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37F86C21"/>
    <w:multiLevelType w:val="multilevel"/>
    <w:tmpl w:val="37F86C2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3ADEEE2B"/>
    <w:multiLevelType w:val="singleLevel"/>
    <w:tmpl w:val="3ADEEE2B"/>
    <w:lvl w:ilvl="0">
      <w:start w:val="1"/>
      <w:numFmt w:val="bullet"/>
      <w:lvlText w:val=""/>
      <w:lvlJc w:val="left"/>
      <w:pPr>
        <w:ind w:left="420" w:hanging="420"/>
      </w:pPr>
      <w:rPr>
        <w:rFonts w:ascii="Wingdings" w:hAnsi="Wingdings" w:hint="default"/>
      </w:rPr>
    </w:lvl>
  </w:abstractNum>
  <w:abstractNum w:abstractNumId="27" w15:restartNumberingAfterBreak="0">
    <w:nsid w:val="3B83624E"/>
    <w:multiLevelType w:val="multilevel"/>
    <w:tmpl w:val="3B8362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0E5631A"/>
    <w:multiLevelType w:val="multilevel"/>
    <w:tmpl w:val="40E5631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0F652C8"/>
    <w:multiLevelType w:val="multilevel"/>
    <w:tmpl w:val="40F652C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16E6B8C"/>
    <w:multiLevelType w:val="multilevel"/>
    <w:tmpl w:val="416E6B8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1" w15:restartNumberingAfterBreak="0">
    <w:nsid w:val="423F2F1A"/>
    <w:multiLevelType w:val="multilevel"/>
    <w:tmpl w:val="423F2F1A"/>
    <w:lvl w:ilvl="0">
      <w:start w:val="1"/>
      <w:numFmt w:val="decimal"/>
      <w:lvlText w:val="%1."/>
      <w:lvlJc w:val="left"/>
      <w:pPr>
        <w:ind w:left="720" w:hanging="360"/>
      </w:pPr>
      <w:rPr>
        <w:b w:val="0"/>
        <w:sz w:val="20"/>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34E469E"/>
    <w:multiLevelType w:val="multilevel"/>
    <w:tmpl w:val="434E469E"/>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33" w15:restartNumberingAfterBreak="0">
    <w:nsid w:val="459D639A"/>
    <w:multiLevelType w:val="multilevel"/>
    <w:tmpl w:val="459D639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48C86173"/>
    <w:multiLevelType w:val="multilevel"/>
    <w:tmpl w:val="48C8617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A475941"/>
    <w:multiLevelType w:val="multilevel"/>
    <w:tmpl w:val="4A47594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E8B6C5E"/>
    <w:multiLevelType w:val="multilevel"/>
    <w:tmpl w:val="4E8B6C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5046542A"/>
    <w:multiLevelType w:val="multilevel"/>
    <w:tmpl w:val="5046542A"/>
    <w:lvl w:ilvl="0">
      <w:start w:val="1"/>
      <w:numFmt w:val="bullet"/>
      <w:lvlText w:val=""/>
      <w:lvlJc w:val="left"/>
      <w:pPr>
        <w:ind w:left="960" w:hanging="480"/>
      </w:pPr>
      <w:rPr>
        <w:rFonts w:ascii="Wingdings" w:hAnsi="Wingdings" w:hint="default"/>
      </w:rPr>
    </w:lvl>
    <w:lvl w:ilvl="1">
      <w:start w:val="1"/>
      <w:numFmt w:val="bullet"/>
      <w:lvlText w:val=""/>
      <w:lvlJc w:val="left"/>
      <w:pPr>
        <w:ind w:left="1440" w:hanging="480"/>
      </w:pPr>
      <w:rPr>
        <w:rFonts w:ascii="Wingdings" w:hAnsi="Wingdings" w:hint="default"/>
      </w:rPr>
    </w:lvl>
    <w:lvl w:ilvl="2">
      <w:start w:val="1"/>
      <w:numFmt w:val="bullet"/>
      <w:lvlText w:val=""/>
      <w:lvlJc w:val="left"/>
      <w:pPr>
        <w:ind w:left="1920" w:hanging="480"/>
      </w:pPr>
      <w:rPr>
        <w:rFonts w:ascii="Wingdings" w:hAnsi="Wingdings" w:hint="default"/>
      </w:rPr>
    </w:lvl>
    <w:lvl w:ilvl="3">
      <w:start w:val="1"/>
      <w:numFmt w:val="bullet"/>
      <w:lvlText w:val=""/>
      <w:lvlJc w:val="left"/>
      <w:pPr>
        <w:ind w:left="2400" w:hanging="480"/>
      </w:pPr>
      <w:rPr>
        <w:rFonts w:ascii="Wingdings" w:hAnsi="Wingdings" w:hint="default"/>
      </w:rPr>
    </w:lvl>
    <w:lvl w:ilvl="4">
      <w:start w:val="1"/>
      <w:numFmt w:val="bullet"/>
      <w:lvlText w:val=""/>
      <w:lvlJc w:val="left"/>
      <w:pPr>
        <w:ind w:left="2880" w:hanging="480"/>
      </w:pPr>
      <w:rPr>
        <w:rFonts w:ascii="Wingdings" w:hAnsi="Wingdings" w:hint="default"/>
      </w:rPr>
    </w:lvl>
    <w:lvl w:ilvl="5">
      <w:start w:val="1"/>
      <w:numFmt w:val="bullet"/>
      <w:lvlText w:val=""/>
      <w:lvlJc w:val="left"/>
      <w:pPr>
        <w:ind w:left="3360" w:hanging="480"/>
      </w:pPr>
      <w:rPr>
        <w:rFonts w:ascii="Wingdings" w:hAnsi="Wingdings" w:hint="default"/>
      </w:rPr>
    </w:lvl>
    <w:lvl w:ilvl="6">
      <w:start w:val="1"/>
      <w:numFmt w:val="bullet"/>
      <w:lvlText w:val=""/>
      <w:lvlJc w:val="left"/>
      <w:pPr>
        <w:ind w:left="3840" w:hanging="480"/>
      </w:pPr>
      <w:rPr>
        <w:rFonts w:ascii="Wingdings" w:hAnsi="Wingdings" w:hint="default"/>
      </w:rPr>
    </w:lvl>
    <w:lvl w:ilvl="7">
      <w:start w:val="1"/>
      <w:numFmt w:val="bullet"/>
      <w:lvlText w:val=""/>
      <w:lvlJc w:val="left"/>
      <w:pPr>
        <w:ind w:left="4320" w:hanging="480"/>
      </w:pPr>
      <w:rPr>
        <w:rFonts w:ascii="Wingdings" w:hAnsi="Wingdings" w:hint="default"/>
      </w:rPr>
    </w:lvl>
    <w:lvl w:ilvl="8">
      <w:start w:val="1"/>
      <w:numFmt w:val="bullet"/>
      <w:lvlText w:val=""/>
      <w:lvlJc w:val="left"/>
      <w:pPr>
        <w:ind w:left="4800" w:hanging="480"/>
      </w:pPr>
      <w:rPr>
        <w:rFonts w:ascii="Wingdings" w:hAnsi="Wingdings" w:hint="default"/>
      </w:rPr>
    </w:lvl>
  </w:abstractNum>
  <w:abstractNum w:abstractNumId="38" w15:restartNumberingAfterBreak="0">
    <w:nsid w:val="58521D41"/>
    <w:multiLevelType w:val="multilevel"/>
    <w:tmpl w:val="58521D4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5AE24B5E"/>
    <w:multiLevelType w:val="multilevel"/>
    <w:tmpl w:val="5AE24B5E"/>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40" w15:restartNumberingAfterBreak="0">
    <w:nsid w:val="5E6229A0"/>
    <w:multiLevelType w:val="multilevel"/>
    <w:tmpl w:val="5E6229A0"/>
    <w:lvl w:ilvl="0">
      <w:start w:val="1"/>
      <w:numFmt w:val="bullet"/>
      <w:lvlText w:val=""/>
      <w:lvlJc w:val="left"/>
      <w:pPr>
        <w:ind w:left="780" w:hanging="420"/>
      </w:pPr>
      <w:rPr>
        <w:rFonts w:ascii="Wingdings" w:hAnsi="Wingdings"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41" w15:restartNumberingAfterBreak="0">
    <w:nsid w:val="600747EF"/>
    <w:multiLevelType w:val="multilevel"/>
    <w:tmpl w:val="600747EF"/>
    <w:lvl w:ilvl="0">
      <w:start w:val="1"/>
      <w:numFmt w:val="bullet"/>
      <w:lvlText w:val=""/>
      <w:lvlJc w:val="left"/>
      <w:pPr>
        <w:ind w:left="-486" w:hanging="480"/>
      </w:pPr>
      <w:rPr>
        <w:rFonts w:ascii="Wingdings" w:hAnsi="Wingdings" w:hint="default"/>
      </w:rPr>
    </w:lvl>
    <w:lvl w:ilvl="1">
      <w:start w:val="1"/>
      <w:numFmt w:val="bullet"/>
      <w:lvlText w:val=""/>
      <w:lvlJc w:val="left"/>
      <w:pPr>
        <w:ind w:left="-6" w:hanging="480"/>
      </w:pPr>
      <w:rPr>
        <w:rFonts w:ascii="Wingdings" w:hAnsi="Wingdings" w:hint="default"/>
      </w:rPr>
    </w:lvl>
    <w:lvl w:ilvl="2">
      <w:start w:val="1"/>
      <w:numFmt w:val="bullet"/>
      <w:lvlText w:val=""/>
      <w:lvlJc w:val="left"/>
      <w:pPr>
        <w:ind w:left="474" w:hanging="480"/>
      </w:pPr>
      <w:rPr>
        <w:rFonts w:ascii="Wingdings" w:hAnsi="Wingdings" w:hint="default"/>
      </w:rPr>
    </w:lvl>
    <w:lvl w:ilvl="3">
      <w:start w:val="1"/>
      <w:numFmt w:val="bullet"/>
      <w:lvlText w:val=""/>
      <w:lvlJc w:val="left"/>
      <w:pPr>
        <w:ind w:left="954" w:hanging="480"/>
      </w:pPr>
      <w:rPr>
        <w:rFonts w:ascii="Wingdings" w:hAnsi="Wingdings" w:hint="default"/>
      </w:rPr>
    </w:lvl>
    <w:lvl w:ilvl="4">
      <w:start w:val="1"/>
      <w:numFmt w:val="bullet"/>
      <w:lvlText w:val=""/>
      <w:lvlJc w:val="left"/>
      <w:pPr>
        <w:ind w:left="1434" w:hanging="480"/>
      </w:pPr>
      <w:rPr>
        <w:rFonts w:ascii="Wingdings" w:hAnsi="Wingdings" w:hint="default"/>
      </w:rPr>
    </w:lvl>
    <w:lvl w:ilvl="5">
      <w:start w:val="1"/>
      <w:numFmt w:val="bullet"/>
      <w:lvlText w:val=""/>
      <w:lvlJc w:val="left"/>
      <w:pPr>
        <w:ind w:left="1914" w:hanging="480"/>
      </w:pPr>
      <w:rPr>
        <w:rFonts w:ascii="Wingdings" w:hAnsi="Wingdings" w:hint="default"/>
      </w:rPr>
    </w:lvl>
    <w:lvl w:ilvl="6">
      <w:start w:val="1"/>
      <w:numFmt w:val="bullet"/>
      <w:lvlText w:val=""/>
      <w:lvlJc w:val="left"/>
      <w:pPr>
        <w:ind w:left="2394" w:hanging="480"/>
      </w:pPr>
      <w:rPr>
        <w:rFonts w:ascii="Wingdings" w:hAnsi="Wingdings" w:hint="default"/>
      </w:rPr>
    </w:lvl>
    <w:lvl w:ilvl="7">
      <w:start w:val="1"/>
      <w:numFmt w:val="bullet"/>
      <w:lvlText w:val=""/>
      <w:lvlJc w:val="left"/>
      <w:pPr>
        <w:ind w:left="2874" w:hanging="480"/>
      </w:pPr>
      <w:rPr>
        <w:rFonts w:ascii="Wingdings" w:hAnsi="Wingdings" w:hint="default"/>
      </w:rPr>
    </w:lvl>
    <w:lvl w:ilvl="8">
      <w:start w:val="1"/>
      <w:numFmt w:val="bullet"/>
      <w:lvlText w:val=""/>
      <w:lvlJc w:val="left"/>
      <w:pPr>
        <w:ind w:left="3354" w:hanging="480"/>
      </w:pPr>
      <w:rPr>
        <w:rFonts w:ascii="Wingdings" w:hAnsi="Wingdings" w:hint="default"/>
      </w:rPr>
    </w:lvl>
  </w:abstractNum>
  <w:abstractNum w:abstractNumId="42" w15:restartNumberingAfterBreak="0">
    <w:nsid w:val="604052F6"/>
    <w:multiLevelType w:val="multilevel"/>
    <w:tmpl w:val="604052F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635F101D"/>
    <w:multiLevelType w:val="multilevel"/>
    <w:tmpl w:val="635F101D"/>
    <w:lvl w:ilvl="0">
      <w:start w:val="1"/>
      <w:numFmt w:val="bullet"/>
      <w:lvlText w:val=""/>
      <w:lvlJc w:val="left"/>
      <w:pPr>
        <w:ind w:left="960" w:hanging="480"/>
      </w:pPr>
      <w:rPr>
        <w:rFonts w:ascii="Wingdings" w:hAnsi="Wingdings" w:hint="default"/>
      </w:rPr>
    </w:lvl>
    <w:lvl w:ilvl="1">
      <w:start w:val="1"/>
      <w:numFmt w:val="bullet"/>
      <w:lvlText w:val=""/>
      <w:lvlJc w:val="left"/>
      <w:pPr>
        <w:ind w:left="1440" w:hanging="480"/>
      </w:pPr>
      <w:rPr>
        <w:rFonts w:ascii="Wingdings" w:hAnsi="Wingdings" w:hint="default"/>
      </w:rPr>
    </w:lvl>
    <w:lvl w:ilvl="2">
      <w:start w:val="1"/>
      <w:numFmt w:val="bullet"/>
      <w:lvlText w:val=""/>
      <w:lvlJc w:val="left"/>
      <w:pPr>
        <w:ind w:left="1920" w:hanging="480"/>
      </w:pPr>
      <w:rPr>
        <w:rFonts w:ascii="Wingdings" w:hAnsi="Wingdings" w:hint="default"/>
      </w:rPr>
    </w:lvl>
    <w:lvl w:ilvl="3">
      <w:start w:val="1"/>
      <w:numFmt w:val="bullet"/>
      <w:lvlText w:val=""/>
      <w:lvlJc w:val="left"/>
      <w:pPr>
        <w:ind w:left="2400" w:hanging="480"/>
      </w:pPr>
      <w:rPr>
        <w:rFonts w:ascii="Wingdings" w:hAnsi="Wingdings" w:hint="default"/>
      </w:rPr>
    </w:lvl>
    <w:lvl w:ilvl="4">
      <w:start w:val="1"/>
      <w:numFmt w:val="bullet"/>
      <w:lvlText w:val=""/>
      <w:lvlJc w:val="left"/>
      <w:pPr>
        <w:ind w:left="2880" w:hanging="480"/>
      </w:pPr>
      <w:rPr>
        <w:rFonts w:ascii="Wingdings" w:hAnsi="Wingdings" w:hint="default"/>
      </w:rPr>
    </w:lvl>
    <w:lvl w:ilvl="5">
      <w:start w:val="1"/>
      <w:numFmt w:val="bullet"/>
      <w:lvlText w:val=""/>
      <w:lvlJc w:val="left"/>
      <w:pPr>
        <w:ind w:left="3360" w:hanging="480"/>
      </w:pPr>
      <w:rPr>
        <w:rFonts w:ascii="Wingdings" w:hAnsi="Wingdings" w:hint="default"/>
      </w:rPr>
    </w:lvl>
    <w:lvl w:ilvl="6">
      <w:start w:val="1"/>
      <w:numFmt w:val="bullet"/>
      <w:lvlText w:val=""/>
      <w:lvlJc w:val="left"/>
      <w:pPr>
        <w:ind w:left="3840" w:hanging="480"/>
      </w:pPr>
      <w:rPr>
        <w:rFonts w:ascii="Wingdings" w:hAnsi="Wingdings" w:hint="default"/>
      </w:rPr>
    </w:lvl>
    <w:lvl w:ilvl="7">
      <w:start w:val="1"/>
      <w:numFmt w:val="bullet"/>
      <w:lvlText w:val=""/>
      <w:lvlJc w:val="left"/>
      <w:pPr>
        <w:ind w:left="4320" w:hanging="480"/>
      </w:pPr>
      <w:rPr>
        <w:rFonts w:ascii="Wingdings" w:hAnsi="Wingdings" w:hint="default"/>
      </w:rPr>
    </w:lvl>
    <w:lvl w:ilvl="8">
      <w:start w:val="1"/>
      <w:numFmt w:val="bullet"/>
      <w:lvlText w:val=""/>
      <w:lvlJc w:val="left"/>
      <w:pPr>
        <w:ind w:left="4800" w:hanging="480"/>
      </w:pPr>
      <w:rPr>
        <w:rFonts w:ascii="Wingdings" w:hAnsi="Wingdings" w:hint="default"/>
      </w:rPr>
    </w:lvl>
  </w:abstractNum>
  <w:abstractNum w:abstractNumId="44" w15:restartNumberingAfterBreak="0">
    <w:nsid w:val="645A0D7A"/>
    <w:multiLevelType w:val="multilevel"/>
    <w:tmpl w:val="645A0D7A"/>
    <w:lvl w:ilvl="0">
      <w:start w:val="1"/>
      <w:numFmt w:val="decimal"/>
      <w:lvlText w:val="%1."/>
      <w:lvlJc w:val="left"/>
      <w:pPr>
        <w:ind w:left="720" w:hanging="360"/>
      </w:pPr>
      <w:rPr>
        <w:b w:val="0"/>
        <w:sz w:val="20"/>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89B4275"/>
    <w:multiLevelType w:val="multilevel"/>
    <w:tmpl w:val="689B4275"/>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46" w15:restartNumberingAfterBreak="0">
    <w:nsid w:val="6ADA02A6"/>
    <w:multiLevelType w:val="multilevel"/>
    <w:tmpl w:val="6ADA02A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6C706359"/>
    <w:multiLevelType w:val="multilevel"/>
    <w:tmpl w:val="6C706359"/>
    <w:lvl w:ilvl="0">
      <w:start w:val="1"/>
      <w:numFmt w:val="bullet"/>
      <w:lvlText w:val=""/>
      <w:lvlJc w:val="left"/>
      <w:pPr>
        <w:ind w:left="960" w:hanging="480"/>
      </w:pPr>
      <w:rPr>
        <w:rFonts w:ascii="Wingdings" w:hAnsi="Wingdings" w:hint="default"/>
      </w:rPr>
    </w:lvl>
    <w:lvl w:ilvl="1">
      <w:start w:val="1"/>
      <w:numFmt w:val="bullet"/>
      <w:lvlText w:val=""/>
      <w:lvlJc w:val="left"/>
      <w:pPr>
        <w:ind w:left="1440" w:hanging="480"/>
      </w:pPr>
      <w:rPr>
        <w:rFonts w:ascii="Wingdings" w:hAnsi="Wingdings" w:hint="default"/>
      </w:rPr>
    </w:lvl>
    <w:lvl w:ilvl="2">
      <w:start w:val="1"/>
      <w:numFmt w:val="bullet"/>
      <w:lvlText w:val=""/>
      <w:lvlJc w:val="left"/>
      <w:pPr>
        <w:ind w:left="1920" w:hanging="480"/>
      </w:pPr>
      <w:rPr>
        <w:rFonts w:ascii="Wingdings" w:hAnsi="Wingdings" w:hint="default"/>
      </w:rPr>
    </w:lvl>
    <w:lvl w:ilvl="3">
      <w:start w:val="1"/>
      <w:numFmt w:val="bullet"/>
      <w:lvlText w:val=""/>
      <w:lvlJc w:val="left"/>
      <w:pPr>
        <w:ind w:left="2400" w:hanging="480"/>
      </w:pPr>
      <w:rPr>
        <w:rFonts w:ascii="Wingdings" w:hAnsi="Wingdings" w:hint="default"/>
      </w:rPr>
    </w:lvl>
    <w:lvl w:ilvl="4">
      <w:start w:val="1"/>
      <w:numFmt w:val="bullet"/>
      <w:lvlText w:val=""/>
      <w:lvlJc w:val="left"/>
      <w:pPr>
        <w:ind w:left="2880" w:hanging="480"/>
      </w:pPr>
      <w:rPr>
        <w:rFonts w:ascii="Wingdings" w:hAnsi="Wingdings" w:hint="default"/>
      </w:rPr>
    </w:lvl>
    <w:lvl w:ilvl="5">
      <w:start w:val="1"/>
      <w:numFmt w:val="bullet"/>
      <w:lvlText w:val=""/>
      <w:lvlJc w:val="left"/>
      <w:pPr>
        <w:ind w:left="3360" w:hanging="480"/>
      </w:pPr>
      <w:rPr>
        <w:rFonts w:ascii="Wingdings" w:hAnsi="Wingdings" w:hint="default"/>
      </w:rPr>
    </w:lvl>
    <w:lvl w:ilvl="6">
      <w:start w:val="1"/>
      <w:numFmt w:val="bullet"/>
      <w:lvlText w:val=""/>
      <w:lvlJc w:val="left"/>
      <w:pPr>
        <w:ind w:left="3840" w:hanging="480"/>
      </w:pPr>
      <w:rPr>
        <w:rFonts w:ascii="Wingdings" w:hAnsi="Wingdings" w:hint="default"/>
      </w:rPr>
    </w:lvl>
    <w:lvl w:ilvl="7">
      <w:start w:val="1"/>
      <w:numFmt w:val="bullet"/>
      <w:lvlText w:val=""/>
      <w:lvlJc w:val="left"/>
      <w:pPr>
        <w:ind w:left="4320" w:hanging="480"/>
      </w:pPr>
      <w:rPr>
        <w:rFonts w:ascii="Wingdings" w:hAnsi="Wingdings" w:hint="default"/>
      </w:rPr>
    </w:lvl>
    <w:lvl w:ilvl="8">
      <w:start w:val="1"/>
      <w:numFmt w:val="bullet"/>
      <w:lvlText w:val=""/>
      <w:lvlJc w:val="left"/>
      <w:pPr>
        <w:ind w:left="4800" w:hanging="480"/>
      </w:pPr>
      <w:rPr>
        <w:rFonts w:ascii="Wingdings" w:hAnsi="Wingdings" w:hint="default"/>
      </w:rPr>
    </w:lvl>
  </w:abstractNum>
  <w:abstractNum w:abstractNumId="48" w15:restartNumberingAfterBreak="0">
    <w:nsid w:val="6E046634"/>
    <w:multiLevelType w:val="multilevel"/>
    <w:tmpl w:val="6E046634"/>
    <w:lvl w:ilvl="0">
      <w:start w:val="1"/>
      <w:numFmt w:val="bullet"/>
      <w:lvlText w:val=""/>
      <w:lvlJc w:val="left"/>
      <w:pPr>
        <w:ind w:left="840" w:hanging="360"/>
      </w:pPr>
      <w:rPr>
        <w:rFonts w:ascii="Wingdings" w:hAnsi="Wingdings" w:hint="default"/>
      </w:rPr>
    </w:lvl>
    <w:lvl w:ilvl="1">
      <w:start w:val="1"/>
      <w:numFmt w:val="bullet"/>
      <w:lvlText w:val=""/>
      <w:lvlJc w:val="left"/>
      <w:pPr>
        <w:ind w:left="564" w:hanging="480"/>
      </w:pPr>
      <w:rPr>
        <w:rFonts w:ascii="Wingdings" w:hAnsi="Wingdings" w:hint="default"/>
      </w:rPr>
    </w:lvl>
    <w:lvl w:ilvl="2">
      <w:start w:val="1"/>
      <w:numFmt w:val="bullet"/>
      <w:lvlText w:val=""/>
      <w:lvlJc w:val="left"/>
      <w:pPr>
        <w:ind w:left="1044" w:hanging="480"/>
      </w:pPr>
      <w:rPr>
        <w:rFonts w:ascii="Wingdings" w:hAnsi="Wingdings" w:hint="default"/>
      </w:rPr>
    </w:lvl>
    <w:lvl w:ilvl="3">
      <w:start w:val="1"/>
      <w:numFmt w:val="bullet"/>
      <w:lvlText w:val=""/>
      <w:lvlJc w:val="left"/>
      <w:pPr>
        <w:ind w:left="1524" w:hanging="480"/>
      </w:pPr>
      <w:rPr>
        <w:rFonts w:ascii="Wingdings" w:hAnsi="Wingdings" w:hint="default"/>
      </w:rPr>
    </w:lvl>
    <w:lvl w:ilvl="4">
      <w:start w:val="1"/>
      <w:numFmt w:val="bullet"/>
      <w:lvlText w:val=""/>
      <w:lvlJc w:val="left"/>
      <w:pPr>
        <w:ind w:left="2004" w:hanging="480"/>
      </w:pPr>
      <w:rPr>
        <w:rFonts w:ascii="Wingdings" w:hAnsi="Wingdings" w:hint="default"/>
      </w:rPr>
    </w:lvl>
    <w:lvl w:ilvl="5">
      <w:start w:val="1"/>
      <w:numFmt w:val="bullet"/>
      <w:lvlText w:val=""/>
      <w:lvlJc w:val="left"/>
      <w:pPr>
        <w:ind w:left="2484" w:hanging="480"/>
      </w:pPr>
      <w:rPr>
        <w:rFonts w:ascii="Wingdings" w:hAnsi="Wingdings" w:hint="default"/>
      </w:rPr>
    </w:lvl>
    <w:lvl w:ilvl="6">
      <w:start w:val="1"/>
      <w:numFmt w:val="bullet"/>
      <w:lvlText w:val=""/>
      <w:lvlJc w:val="left"/>
      <w:pPr>
        <w:ind w:left="2964" w:hanging="480"/>
      </w:pPr>
      <w:rPr>
        <w:rFonts w:ascii="Wingdings" w:hAnsi="Wingdings" w:hint="default"/>
      </w:rPr>
    </w:lvl>
    <w:lvl w:ilvl="7">
      <w:start w:val="1"/>
      <w:numFmt w:val="bullet"/>
      <w:lvlText w:val=""/>
      <w:lvlJc w:val="left"/>
      <w:pPr>
        <w:ind w:left="3444" w:hanging="480"/>
      </w:pPr>
      <w:rPr>
        <w:rFonts w:ascii="Wingdings" w:hAnsi="Wingdings" w:hint="default"/>
      </w:rPr>
    </w:lvl>
    <w:lvl w:ilvl="8">
      <w:start w:val="1"/>
      <w:numFmt w:val="bullet"/>
      <w:lvlText w:val=""/>
      <w:lvlJc w:val="left"/>
      <w:pPr>
        <w:ind w:left="3924" w:hanging="480"/>
      </w:pPr>
      <w:rPr>
        <w:rFonts w:ascii="Wingdings" w:hAnsi="Wingdings" w:hint="default"/>
      </w:rPr>
    </w:lvl>
  </w:abstractNum>
  <w:abstractNum w:abstractNumId="49" w15:restartNumberingAfterBreak="0">
    <w:nsid w:val="6E0505C9"/>
    <w:multiLevelType w:val="multilevel"/>
    <w:tmpl w:val="6E0505C9"/>
    <w:lvl w:ilvl="0">
      <w:start w:val="1"/>
      <w:numFmt w:val="bullet"/>
      <w:lvlText w:val=""/>
      <w:lvlJc w:val="left"/>
      <w:pPr>
        <w:ind w:left="2320" w:hanging="360"/>
      </w:pPr>
      <w:rPr>
        <w:rFonts w:ascii="Wingdings" w:hAnsi="Wingdings" w:hint="default"/>
      </w:rPr>
    </w:lvl>
    <w:lvl w:ilvl="1">
      <w:start w:val="1"/>
      <w:numFmt w:val="lowerLetter"/>
      <w:lvlText w:val="%2."/>
      <w:lvlJc w:val="left"/>
      <w:pPr>
        <w:ind w:left="3040" w:hanging="360"/>
      </w:pPr>
    </w:lvl>
    <w:lvl w:ilvl="2">
      <w:start w:val="1"/>
      <w:numFmt w:val="lowerRoman"/>
      <w:lvlText w:val="%3."/>
      <w:lvlJc w:val="right"/>
      <w:pPr>
        <w:ind w:left="3760" w:hanging="180"/>
      </w:pPr>
    </w:lvl>
    <w:lvl w:ilvl="3">
      <w:start w:val="1"/>
      <w:numFmt w:val="decimal"/>
      <w:lvlText w:val="%4."/>
      <w:lvlJc w:val="left"/>
      <w:pPr>
        <w:ind w:left="4480" w:hanging="360"/>
      </w:pPr>
    </w:lvl>
    <w:lvl w:ilvl="4">
      <w:start w:val="1"/>
      <w:numFmt w:val="lowerLetter"/>
      <w:lvlText w:val="%5."/>
      <w:lvlJc w:val="left"/>
      <w:pPr>
        <w:ind w:left="5200" w:hanging="360"/>
      </w:pPr>
    </w:lvl>
    <w:lvl w:ilvl="5">
      <w:start w:val="1"/>
      <w:numFmt w:val="lowerRoman"/>
      <w:lvlText w:val="%6."/>
      <w:lvlJc w:val="right"/>
      <w:pPr>
        <w:ind w:left="5920" w:hanging="180"/>
      </w:pPr>
    </w:lvl>
    <w:lvl w:ilvl="6">
      <w:start w:val="1"/>
      <w:numFmt w:val="decimal"/>
      <w:lvlText w:val="%7."/>
      <w:lvlJc w:val="left"/>
      <w:pPr>
        <w:ind w:left="6640" w:hanging="360"/>
      </w:pPr>
    </w:lvl>
    <w:lvl w:ilvl="7">
      <w:start w:val="1"/>
      <w:numFmt w:val="lowerLetter"/>
      <w:lvlText w:val="%8."/>
      <w:lvlJc w:val="left"/>
      <w:pPr>
        <w:ind w:left="7360" w:hanging="360"/>
      </w:pPr>
    </w:lvl>
    <w:lvl w:ilvl="8">
      <w:start w:val="1"/>
      <w:numFmt w:val="lowerRoman"/>
      <w:lvlText w:val="%9."/>
      <w:lvlJc w:val="right"/>
      <w:pPr>
        <w:ind w:left="8080" w:hanging="180"/>
      </w:pPr>
    </w:lvl>
  </w:abstractNum>
  <w:abstractNum w:abstractNumId="50" w15:restartNumberingAfterBreak="0">
    <w:nsid w:val="70DB5679"/>
    <w:multiLevelType w:val="multilevel"/>
    <w:tmpl w:val="70DB5679"/>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718F5CD7"/>
    <w:multiLevelType w:val="multilevel"/>
    <w:tmpl w:val="718F5CD7"/>
    <w:lvl w:ilvl="0">
      <w:start w:val="1"/>
      <w:numFmt w:val="bullet"/>
      <w:lvlText w:val=""/>
      <w:lvlJc w:val="left"/>
      <w:pPr>
        <w:ind w:left="720" w:hanging="360"/>
      </w:pPr>
      <w:rPr>
        <w:rFonts w:ascii="Wingdings" w:hAnsi="Wingdings" w:hint="default"/>
      </w:rPr>
    </w:lvl>
    <w:lvl w:ilvl="1">
      <w:start w:val="1"/>
      <w:numFmt w:val="bullet"/>
      <w:lvlText w:val=""/>
      <w:lvlJc w:val="left"/>
      <w:pPr>
        <w:ind w:left="1444" w:hanging="480"/>
      </w:pPr>
      <w:rPr>
        <w:rFonts w:ascii="Wingdings" w:hAnsi="Wingdings" w:hint="default"/>
      </w:rPr>
    </w:lvl>
    <w:lvl w:ilvl="2">
      <w:start w:val="1"/>
      <w:numFmt w:val="bullet"/>
      <w:lvlText w:val=""/>
      <w:lvlJc w:val="left"/>
      <w:pPr>
        <w:ind w:left="1924" w:hanging="480"/>
      </w:pPr>
      <w:rPr>
        <w:rFonts w:ascii="Wingdings" w:hAnsi="Wingdings" w:hint="default"/>
      </w:rPr>
    </w:lvl>
    <w:lvl w:ilvl="3">
      <w:start w:val="1"/>
      <w:numFmt w:val="bullet"/>
      <w:lvlText w:val=""/>
      <w:lvlJc w:val="left"/>
      <w:pPr>
        <w:ind w:left="2404" w:hanging="480"/>
      </w:pPr>
      <w:rPr>
        <w:rFonts w:ascii="Wingdings" w:hAnsi="Wingdings" w:hint="default"/>
      </w:rPr>
    </w:lvl>
    <w:lvl w:ilvl="4">
      <w:start w:val="1"/>
      <w:numFmt w:val="bullet"/>
      <w:lvlText w:val=""/>
      <w:lvlJc w:val="left"/>
      <w:pPr>
        <w:ind w:left="2884" w:hanging="480"/>
      </w:pPr>
      <w:rPr>
        <w:rFonts w:ascii="Wingdings" w:hAnsi="Wingdings" w:hint="default"/>
      </w:rPr>
    </w:lvl>
    <w:lvl w:ilvl="5">
      <w:start w:val="1"/>
      <w:numFmt w:val="bullet"/>
      <w:lvlText w:val=""/>
      <w:lvlJc w:val="left"/>
      <w:pPr>
        <w:ind w:left="3364" w:hanging="480"/>
      </w:pPr>
      <w:rPr>
        <w:rFonts w:ascii="Wingdings" w:hAnsi="Wingdings" w:hint="default"/>
      </w:rPr>
    </w:lvl>
    <w:lvl w:ilvl="6">
      <w:start w:val="1"/>
      <w:numFmt w:val="bullet"/>
      <w:lvlText w:val=""/>
      <w:lvlJc w:val="left"/>
      <w:pPr>
        <w:ind w:left="3844" w:hanging="480"/>
      </w:pPr>
      <w:rPr>
        <w:rFonts w:ascii="Wingdings" w:hAnsi="Wingdings" w:hint="default"/>
      </w:rPr>
    </w:lvl>
    <w:lvl w:ilvl="7">
      <w:start w:val="1"/>
      <w:numFmt w:val="bullet"/>
      <w:lvlText w:val=""/>
      <w:lvlJc w:val="left"/>
      <w:pPr>
        <w:ind w:left="4324" w:hanging="480"/>
      </w:pPr>
      <w:rPr>
        <w:rFonts w:ascii="Wingdings" w:hAnsi="Wingdings" w:hint="default"/>
      </w:rPr>
    </w:lvl>
    <w:lvl w:ilvl="8">
      <w:start w:val="1"/>
      <w:numFmt w:val="bullet"/>
      <w:lvlText w:val=""/>
      <w:lvlJc w:val="left"/>
      <w:pPr>
        <w:ind w:left="4804" w:hanging="480"/>
      </w:pPr>
      <w:rPr>
        <w:rFonts w:ascii="Wingdings" w:hAnsi="Wingdings" w:hint="default"/>
      </w:rPr>
    </w:lvl>
  </w:abstractNum>
  <w:abstractNum w:abstractNumId="52" w15:restartNumberingAfterBreak="0">
    <w:nsid w:val="72A45BFE"/>
    <w:multiLevelType w:val="multilevel"/>
    <w:tmpl w:val="72A45BFE"/>
    <w:lvl w:ilvl="0">
      <w:start w:val="1"/>
      <w:numFmt w:val="bullet"/>
      <w:pStyle w:val="ListBullet"/>
      <w:lvlText w:val=""/>
      <w:lvlJc w:val="left"/>
      <w:pPr>
        <w:ind w:left="360" w:hanging="360"/>
      </w:pPr>
      <w:rPr>
        <w:rFonts w:ascii="Wingdings 2" w:hAnsi="Wingdings 2" w:hint="default"/>
        <w:color w:val="5590CC" w:themeColor="accen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75616655"/>
    <w:multiLevelType w:val="multilevel"/>
    <w:tmpl w:val="75616655"/>
    <w:lvl w:ilvl="0">
      <w:start w:val="1"/>
      <w:numFmt w:val="bullet"/>
      <w:lvlText w:val=""/>
      <w:lvlJc w:val="left"/>
      <w:pPr>
        <w:ind w:left="720" w:hanging="36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decimal"/>
      <w:lvlText w:val="%3."/>
      <w:lvlJc w:val="left"/>
      <w:pPr>
        <w:ind w:left="1440" w:hanging="480"/>
      </w:pPr>
      <w:rPr>
        <w:rFonts w:hint="eastAsia"/>
      </w:r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54" w15:restartNumberingAfterBreak="0">
    <w:nsid w:val="76556487"/>
    <w:multiLevelType w:val="multilevel"/>
    <w:tmpl w:val="76556487"/>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5" w15:restartNumberingAfterBreak="0">
    <w:nsid w:val="7A474CBF"/>
    <w:multiLevelType w:val="multilevel"/>
    <w:tmpl w:val="7A474CB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476847607">
    <w:abstractNumId w:val="17"/>
  </w:num>
  <w:num w:numId="2" w16cid:durableId="507914531">
    <w:abstractNumId w:val="52"/>
  </w:num>
  <w:num w:numId="3" w16cid:durableId="599529814">
    <w:abstractNumId w:val="37"/>
  </w:num>
  <w:num w:numId="4" w16cid:durableId="1389066979">
    <w:abstractNumId w:val="45"/>
  </w:num>
  <w:num w:numId="5" w16cid:durableId="235018234">
    <w:abstractNumId w:val="14"/>
  </w:num>
  <w:num w:numId="6" w16cid:durableId="774252290">
    <w:abstractNumId w:val="38"/>
  </w:num>
  <w:num w:numId="7" w16cid:durableId="145635655">
    <w:abstractNumId w:val="42"/>
  </w:num>
  <w:num w:numId="8" w16cid:durableId="618418751">
    <w:abstractNumId w:val="49"/>
  </w:num>
  <w:num w:numId="9" w16cid:durableId="1413620195">
    <w:abstractNumId w:val="12"/>
  </w:num>
  <w:num w:numId="10" w16cid:durableId="1592736765">
    <w:abstractNumId w:val="18"/>
  </w:num>
  <w:num w:numId="11" w16cid:durableId="1097289045">
    <w:abstractNumId w:val="34"/>
  </w:num>
  <w:num w:numId="12" w16cid:durableId="547957869">
    <w:abstractNumId w:val="11"/>
  </w:num>
  <w:num w:numId="13" w16cid:durableId="423763396">
    <w:abstractNumId w:val="25"/>
  </w:num>
  <w:num w:numId="14" w16cid:durableId="1895118769">
    <w:abstractNumId w:val="16"/>
  </w:num>
  <w:num w:numId="15" w16cid:durableId="92283703">
    <w:abstractNumId w:val="50"/>
  </w:num>
  <w:num w:numId="16" w16cid:durableId="1649823786">
    <w:abstractNumId w:val="6"/>
  </w:num>
  <w:num w:numId="17" w16cid:durableId="241186234">
    <w:abstractNumId w:val="8"/>
  </w:num>
  <w:num w:numId="18" w16cid:durableId="373384953">
    <w:abstractNumId w:val="15"/>
  </w:num>
  <w:num w:numId="19" w16cid:durableId="1741251315">
    <w:abstractNumId w:val="4"/>
  </w:num>
  <w:num w:numId="20" w16cid:durableId="808547153">
    <w:abstractNumId w:val="53"/>
  </w:num>
  <w:num w:numId="21" w16cid:durableId="1852333160">
    <w:abstractNumId w:val="1"/>
  </w:num>
  <w:num w:numId="22" w16cid:durableId="2040081165">
    <w:abstractNumId w:val="2"/>
  </w:num>
  <w:num w:numId="23" w16cid:durableId="1350137747">
    <w:abstractNumId w:val="0"/>
  </w:num>
  <w:num w:numId="24" w16cid:durableId="297489755">
    <w:abstractNumId w:val="46"/>
  </w:num>
  <w:num w:numId="25" w16cid:durableId="1469862946">
    <w:abstractNumId w:val="54"/>
  </w:num>
  <w:num w:numId="26" w16cid:durableId="1639915548">
    <w:abstractNumId w:val="9"/>
  </w:num>
  <w:num w:numId="27" w16cid:durableId="1097598378">
    <w:abstractNumId w:val="24"/>
  </w:num>
  <w:num w:numId="28" w16cid:durableId="273367843">
    <w:abstractNumId w:val="55"/>
  </w:num>
  <w:num w:numId="29" w16cid:durableId="409156340">
    <w:abstractNumId w:val="19"/>
  </w:num>
  <w:num w:numId="30" w16cid:durableId="146941644">
    <w:abstractNumId w:val="48"/>
  </w:num>
  <w:num w:numId="31" w16cid:durableId="1181892844">
    <w:abstractNumId w:val="33"/>
  </w:num>
  <w:num w:numId="32" w16cid:durableId="1466661162">
    <w:abstractNumId w:val="41"/>
  </w:num>
  <w:num w:numId="33" w16cid:durableId="475226160">
    <w:abstractNumId w:val="21"/>
  </w:num>
  <w:num w:numId="34" w16cid:durableId="770662591">
    <w:abstractNumId w:val="30"/>
  </w:num>
  <w:num w:numId="35" w16cid:durableId="1781299779">
    <w:abstractNumId w:val="43"/>
  </w:num>
  <w:num w:numId="36" w16cid:durableId="247814818">
    <w:abstractNumId w:val="23"/>
  </w:num>
  <w:num w:numId="37" w16cid:durableId="1752314627">
    <w:abstractNumId w:val="47"/>
  </w:num>
  <w:num w:numId="38" w16cid:durableId="1807891258">
    <w:abstractNumId w:val="5"/>
  </w:num>
  <w:num w:numId="39" w16cid:durableId="1418945053">
    <w:abstractNumId w:val="10"/>
  </w:num>
  <w:num w:numId="40" w16cid:durableId="730351551">
    <w:abstractNumId w:val="39"/>
  </w:num>
  <w:num w:numId="41" w16cid:durableId="1260869657">
    <w:abstractNumId w:val="32"/>
  </w:num>
  <w:num w:numId="42" w16cid:durableId="1867718811">
    <w:abstractNumId w:val="28"/>
  </w:num>
  <w:num w:numId="43" w16cid:durableId="2009168969">
    <w:abstractNumId w:val="35"/>
  </w:num>
  <w:num w:numId="44" w16cid:durableId="1184856255">
    <w:abstractNumId w:val="51"/>
  </w:num>
  <w:num w:numId="45" w16cid:durableId="1566066617">
    <w:abstractNumId w:val="29"/>
  </w:num>
  <w:num w:numId="46" w16cid:durableId="1694454799">
    <w:abstractNumId w:val="26"/>
  </w:num>
  <w:num w:numId="47" w16cid:durableId="506021057">
    <w:abstractNumId w:val="40"/>
  </w:num>
  <w:num w:numId="48" w16cid:durableId="1781340366">
    <w:abstractNumId w:val="31"/>
  </w:num>
  <w:num w:numId="49" w16cid:durableId="1860655313">
    <w:abstractNumId w:val="3"/>
  </w:num>
  <w:num w:numId="50" w16cid:durableId="1311137357">
    <w:abstractNumId w:val="44"/>
  </w:num>
  <w:num w:numId="51" w16cid:durableId="1127120099">
    <w:abstractNumId w:val="7"/>
  </w:num>
  <w:num w:numId="52" w16cid:durableId="245650426">
    <w:abstractNumId w:val="36"/>
  </w:num>
  <w:num w:numId="53" w16cid:durableId="1923054537">
    <w:abstractNumId w:val="22"/>
  </w:num>
  <w:num w:numId="54" w16cid:durableId="1536231570">
    <w:abstractNumId w:val="20"/>
  </w:num>
  <w:num w:numId="55" w16cid:durableId="1231691137">
    <w:abstractNumId w:val="27"/>
  </w:num>
  <w:num w:numId="56" w16cid:durableId="943150239">
    <w:abstractNumId w:val="13"/>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玖龙 刘">
    <w15:presenceInfo w15:providerId="Windows Live" w15:userId="f267e554bafe6a1a"/>
  </w15:person>
  <w15:person w15:author="Liu Xingyu">
    <w15:presenceInfo w15:providerId="None" w15:userId="Liu Xingyu"/>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6"/>
  <w:bordersDoNotSurroundHeader/>
  <w:bordersDoNotSurroundFooter/>
  <w:defaultTabStop w:val="720"/>
  <w:drawingGridHorizontalSpacing w:val="10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2EyOWEyNDIyMjRkZDcyMWZlODI4ZjZlZTI1OWUzMjIifQ=="/>
  </w:docVars>
  <w:rsids>
    <w:rsidRoot w:val="00D63048"/>
    <w:rsid w:val="000007F9"/>
    <w:rsid w:val="00000848"/>
    <w:rsid w:val="000008C8"/>
    <w:rsid w:val="000009C0"/>
    <w:rsid w:val="00000D73"/>
    <w:rsid w:val="00000E3B"/>
    <w:rsid w:val="00000E5F"/>
    <w:rsid w:val="00001008"/>
    <w:rsid w:val="00001E76"/>
    <w:rsid w:val="00001F18"/>
    <w:rsid w:val="00002051"/>
    <w:rsid w:val="000028FE"/>
    <w:rsid w:val="00002F6E"/>
    <w:rsid w:val="000032D6"/>
    <w:rsid w:val="0000372F"/>
    <w:rsid w:val="00003740"/>
    <w:rsid w:val="000039EF"/>
    <w:rsid w:val="00003D4B"/>
    <w:rsid w:val="00003E57"/>
    <w:rsid w:val="0000407C"/>
    <w:rsid w:val="00004473"/>
    <w:rsid w:val="00004971"/>
    <w:rsid w:val="00004A96"/>
    <w:rsid w:val="00004FF7"/>
    <w:rsid w:val="00005E07"/>
    <w:rsid w:val="00005EDE"/>
    <w:rsid w:val="00006189"/>
    <w:rsid w:val="00006344"/>
    <w:rsid w:val="000064A4"/>
    <w:rsid w:val="00006958"/>
    <w:rsid w:val="00007484"/>
    <w:rsid w:val="000074A1"/>
    <w:rsid w:val="00007548"/>
    <w:rsid w:val="0000761D"/>
    <w:rsid w:val="0000772F"/>
    <w:rsid w:val="0000789D"/>
    <w:rsid w:val="00007C63"/>
    <w:rsid w:val="00007E64"/>
    <w:rsid w:val="000106C1"/>
    <w:rsid w:val="00010748"/>
    <w:rsid w:val="00010A60"/>
    <w:rsid w:val="00010BAF"/>
    <w:rsid w:val="00010BB1"/>
    <w:rsid w:val="000110C4"/>
    <w:rsid w:val="000115BB"/>
    <w:rsid w:val="000115F5"/>
    <w:rsid w:val="000116E6"/>
    <w:rsid w:val="00011907"/>
    <w:rsid w:val="00011991"/>
    <w:rsid w:val="00011AD1"/>
    <w:rsid w:val="00011AF5"/>
    <w:rsid w:val="00011C33"/>
    <w:rsid w:val="00011E60"/>
    <w:rsid w:val="00012670"/>
    <w:rsid w:val="00012916"/>
    <w:rsid w:val="00013045"/>
    <w:rsid w:val="0001325B"/>
    <w:rsid w:val="000133DE"/>
    <w:rsid w:val="000133E9"/>
    <w:rsid w:val="000134BE"/>
    <w:rsid w:val="00013614"/>
    <w:rsid w:val="000136B4"/>
    <w:rsid w:val="000137B1"/>
    <w:rsid w:val="00013BC1"/>
    <w:rsid w:val="00013D66"/>
    <w:rsid w:val="00013FA0"/>
    <w:rsid w:val="000142BB"/>
    <w:rsid w:val="0001436E"/>
    <w:rsid w:val="0001444F"/>
    <w:rsid w:val="00014BD1"/>
    <w:rsid w:val="00014CF3"/>
    <w:rsid w:val="00014D77"/>
    <w:rsid w:val="0001527E"/>
    <w:rsid w:val="000153C3"/>
    <w:rsid w:val="000157CE"/>
    <w:rsid w:val="000157D1"/>
    <w:rsid w:val="00015D12"/>
    <w:rsid w:val="00015E2A"/>
    <w:rsid w:val="0001624A"/>
    <w:rsid w:val="000164C7"/>
    <w:rsid w:val="0001658A"/>
    <w:rsid w:val="0001667B"/>
    <w:rsid w:val="000168E0"/>
    <w:rsid w:val="00016932"/>
    <w:rsid w:val="00016988"/>
    <w:rsid w:val="0001717C"/>
    <w:rsid w:val="00017814"/>
    <w:rsid w:val="000179F6"/>
    <w:rsid w:val="00017AC1"/>
    <w:rsid w:val="00017B7F"/>
    <w:rsid w:val="00020071"/>
    <w:rsid w:val="000200A9"/>
    <w:rsid w:val="0002074F"/>
    <w:rsid w:val="00020845"/>
    <w:rsid w:val="00020C17"/>
    <w:rsid w:val="00020D31"/>
    <w:rsid w:val="00021475"/>
    <w:rsid w:val="000214ED"/>
    <w:rsid w:val="00021DEE"/>
    <w:rsid w:val="00021F79"/>
    <w:rsid w:val="00022123"/>
    <w:rsid w:val="0002279D"/>
    <w:rsid w:val="00022937"/>
    <w:rsid w:val="00022989"/>
    <w:rsid w:val="00022A2A"/>
    <w:rsid w:val="0002314B"/>
    <w:rsid w:val="0002322C"/>
    <w:rsid w:val="00023237"/>
    <w:rsid w:val="00023412"/>
    <w:rsid w:val="0002391A"/>
    <w:rsid w:val="0002428A"/>
    <w:rsid w:val="00024406"/>
    <w:rsid w:val="00024711"/>
    <w:rsid w:val="00024E31"/>
    <w:rsid w:val="00025483"/>
    <w:rsid w:val="0002569A"/>
    <w:rsid w:val="00025976"/>
    <w:rsid w:val="00025BB3"/>
    <w:rsid w:val="000260C5"/>
    <w:rsid w:val="000260CD"/>
    <w:rsid w:val="00026842"/>
    <w:rsid w:val="000268F2"/>
    <w:rsid w:val="0002690E"/>
    <w:rsid w:val="00026F3F"/>
    <w:rsid w:val="00027621"/>
    <w:rsid w:val="000277EA"/>
    <w:rsid w:val="000279CD"/>
    <w:rsid w:val="00027A0E"/>
    <w:rsid w:val="00027A17"/>
    <w:rsid w:val="00027DF5"/>
    <w:rsid w:val="00027E6F"/>
    <w:rsid w:val="00027F89"/>
    <w:rsid w:val="000301EE"/>
    <w:rsid w:val="00030A3D"/>
    <w:rsid w:val="00030F12"/>
    <w:rsid w:val="00030FD9"/>
    <w:rsid w:val="000312E5"/>
    <w:rsid w:val="000317EB"/>
    <w:rsid w:val="00031BD0"/>
    <w:rsid w:val="00031D64"/>
    <w:rsid w:val="00031D84"/>
    <w:rsid w:val="00032126"/>
    <w:rsid w:val="000323DF"/>
    <w:rsid w:val="00032796"/>
    <w:rsid w:val="00032914"/>
    <w:rsid w:val="00032966"/>
    <w:rsid w:val="00032ABA"/>
    <w:rsid w:val="00033036"/>
    <w:rsid w:val="00033926"/>
    <w:rsid w:val="00034411"/>
    <w:rsid w:val="000344BB"/>
    <w:rsid w:val="0003465C"/>
    <w:rsid w:val="000346BD"/>
    <w:rsid w:val="000356BC"/>
    <w:rsid w:val="00035C12"/>
    <w:rsid w:val="0003618A"/>
    <w:rsid w:val="000363B0"/>
    <w:rsid w:val="00036520"/>
    <w:rsid w:val="00036B69"/>
    <w:rsid w:val="000371BD"/>
    <w:rsid w:val="000372D0"/>
    <w:rsid w:val="00037578"/>
    <w:rsid w:val="000379BD"/>
    <w:rsid w:val="00037D06"/>
    <w:rsid w:val="00037F85"/>
    <w:rsid w:val="0004019F"/>
    <w:rsid w:val="000403C0"/>
    <w:rsid w:val="00040407"/>
    <w:rsid w:val="0004049D"/>
    <w:rsid w:val="00040864"/>
    <w:rsid w:val="00040A08"/>
    <w:rsid w:val="00040FEA"/>
    <w:rsid w:val="0004102A"/>
    <w:rsid w:val="00041195"/>
    <w:rsid w:val="000414DE"/>
    <w:rsid w:val="00041869"/>
    <w:rsid w:val="00041AB6"/>
    <w:rsid w:val="00041CBA"/>
    <w:rsid w:val="00041DCB"/>
    <w:rsid w:val="00042142"/>
    <w:rsid w:val="0004256B"/>
    <w:rsid w:val="000425E5"/>
    <w:rsid w:val="00042C37"/>
    <w:rsid w:val="00042C76"/>
    <w:rsid w:val="000433EB"/>
    <w:rsid w:val="00043939"/>
    <w:rsid w:val="00043BAA"/>
    <w:rsid w:val="00043BDE"/>
    <w:rsid w:val="00043D2E"/>
    <w:rsid w:val="00043DBA"/>
    <w:rsid w:val="00043E15"/>
    <w:rsid w:val="000440CA"/>
    <w:rsid w:val="0004421C"/>
    <w:rsid w:val="000444F5"/>
    <w:rsid w:val="00044644"/>
    <w:rsid w:val="00044788"/>
    <w:rsid w:val="00044819"/>
    <w:rsid w:val="00044D9C"/>
    <w:rsid w:val="00044FF1"/>
    <w:rsid w:val="00045030"/>
    <w:rsid w:val="0004531D"/>
    <w:rsid w:val="00045926"/>
    <w:rsid w:val="000459D7"/>
    <w:rsid w:val="000459DE"/>
    <w:rsid w:val="00045F94"/>
    <w:rsid w:val="0004675B"/>
    <w:rsid w:val="00046E47"/>
    <w:rsid w:val="00046F33"/>
    <w:rsid w:val="000470D1"/>
    <w:rsid w:val="000474E6"/>
    <w:rsid w:val="00047730"/>
    <w:rsid w:val="0004793F"/>
    <w:rsid w:val="00047987"/>
    <w:rsid w:val="00047BCF"/>
    <w:rsid w:val="00047E9D"/>
    <w:rsid w:val="00050153"/>
    <w:rsid w:val="000501AE"/>
    <w:rsid w:val="00050EB6"/>
    <w:rsid w:val="000515D9"/>
    <w:rsid w:val="0005235D"/>
    <w:rsid w:val="00052572"/>
    <w:rsid w:val="0005264B"/>
    <w:rsid w:val="00052861"/>
    <w:rsid w:val="00052A23"/>
    <w:rsid w:val="00052BF5"/>
    <w:rsid w:val="00052CAC"/>
    <w:rsid w:val="00052CDE"/>
    <w:rsid w:val="00053009"/>
    <w:rsid w:val="000537E4"/>
    <w:rsid w:val="00053823"/>
    <w:rsid w:val="00053B0F"/>
    <w:rsid w:val="00053E6E"/>
    <w:rsid w:val="0005438E"/>
    <w:rsid w:val="0005478A"/>
    <w:rsid w:val="0005494A"/>
    <w:rsid w:val="00054A0B"/>
    <w:rsid w:val="00054C1B"/>
    <w:rsid w:val="000550D4"/>
    <w:rsid w:val="00055287"/>
    <w:rsid w:val="000555E4"/>
    <w:rsid w:val="00055BC1"/>
    <w:rsid w:val="0005605C"/>
    <w:rsid w:val="000562BF"/>
    <w:rsid w:val="000562CF"/>
    <w:rsid w:val="000577E8"/>
    <w:rsid w:val="00057F2E"/>
    <w:rsid w:val="000601BA"/>
    <w:rsid w:val="0006030D"/>
    <w:rsid w:val="00060668"/>
    <w:rsid w:val="0006079E"/>
    <w:rsid w:val="00060EE3"/>
    <w:rsid w:val="00060F0F"/>
    <w:rsid w:val="00061172"/>
    <w:rsid w:val="00061639"/>
    <w:rsid w:val="000616E4"/>
    <w:rsid w:val="00061A28"/>
    <w:rsid w:val="00061C53"/>
    <w:rsid w:val="00061F43"/>
    <w:rsid w:val="00062350"/>
    <w:rsid w:val="000626C5"/>
    <w:rsid w:val="0006285E"/>
    <w:rsid w:val="00062948"/>
    <w:rsid w:val="00062ADF"/>
    <w:rsid w:val="00062FFE"/>
    <w:rsid w:val="000636C5"/>
    <w:rsid w:val="00063965"/>
    <w:rsid w:val="00063CAF"/>
    <w:rsid w:val="000644B4"/>
    <w:rsid w:val="00064970"/>
    <w:rsid w:val="00064C87"/>
    <w:rsid w:val="00065030"/>
    <w:rsid w:val="000650EC"/>
    <w:rsid w:val="00065104"/>
    <w:rsid w:val="00065222"/>
    <w:rsid w:val="0006536E"/>
    <w:rsid w:val="000653C9"/>
    <w:rsid w:val="0006590D"/>
    <w:rsid w:val="00066196"/>
    <w:rsid w:val="0006624E"/>
    <w:rsid w:val="000663B1"/>
    <w:rsid w:val="00066717"/>
    <w:rsid w:val="0006712D"/>
    <w:rsid w:val="00067508"/>
    <w:rsid w:val="0006786F"/>
    <w:rsid w:val="00067CCB"/>
    <w:rsid w:val="00067DB6"/>
    <w:rsid w:val="000701C1"/>
    <w:rsid w:val="00070AAF"/>
    <w:rsid w:val="00070E3F"/>
    <w:rsid w:val="00070ED7"/>
    <w:rsid w:val="00070F23"/>
    <w:rsid w:val="00070F53"/>
    <w:rsid w:val="000718E1"/>
    <w:rsid w:val="00071C58"/>
    <w:rsid w:val="0007204E"/>
    <w:rsid w:val="00072372"/>
    <w:rsid w:val="000723D3"/>
    <w:rsid w:val="0007275A"/>
    <w:rsid w:val="000727D7"/>
    <w:rsid w:val="00072AA6"/>
    <w:rsid w:val="00072BDB"/>
    <w:rsid w:val="00072C77"/>
    <w:rsid w:val="00072DE2"/>
    <w:rsid w:val="00072F45"/>
    <w:rsid w:val="00072F7D"/>
    <w:rsid w:val="00072F89"/>
    <w:rsid w:val="00072FDB"/>
    <w:rsid w:val="0007309C"/>
    <w:rsid w:val="0007362D"/>
    <w:rsid w:val="0007381C"/>
    <w:rsid w:val="00073886"/>
    <w:rsid w:val="00073B3F"/>
    <w:rsid w:val="00073E15"/>
    <w:rsid w:val="00074100"/>
    <w:rsid w:val="00074204"/>
    <w:rsid w:val="000743A3"/>
    <w:rsid w:val="0007484A"/>
    <w:rsid w:val="00074CA0"/>
    <w:rsid w:val="00074D45"/>
    <w:rsid w:val="0007570C"/>
    <w:rsid w:val="0007571A"/>
    <w:rsid w:val="00075A27"/>
    <w:rsid w:val="00075BD6"/>
    <w:rsid w:val="00075D65"/>
    <w:rsid w:val="00075EB2"/>
    <w:rsid w:val="000760EC"/>
    <w:rsid w:val="00076411"/>
    <w:rsid w:val="00076EC1"/>
    <w:rsid w:val="0007743E"/>
    <w:rsid w:val="00077568"/>
    <w:rsid w:val="00077B1E"/>
    <w:rsid w:val="00077CDE"/>
    <w:rsid w:val="00077FF8"/>
    <w:rsid w:val="00080037"/>
    <w:rsid w:val="000800D6"/>
    <w:rsid w:val="00080278"/>
    <w:rsid w:val="00080662"/>
    <w:rsid w:val="00080855"/>
    <w:rsid w:val="00080ADE"/>
    <w:rsid w:val="00080B5E"/>
    <w:rsid w:val="0008154C"/>
    <w:rsid w:val="00081769"/>
    <w:rsid w:val="00081A0C"/>
    <w:rsid w:val="00081C0F"/>
    <w:rsid w:val="00081F4E"/>
    <w:rsid w:val="0008208D"/>
    <w:rsid w:val="00082220"/>
    <w:rsid w:val="000824DD"/>
    <w:rsid w:val="0008257D"/>
    <w:rsid w:val="000828F9"/>
    <w:rsid w:val="00082997"/>
    <w:rsid w:val="000829E0"/>
    <w:rsid w:val="00082CEE"/>
    <w:rsid w:val="00082D19"/>
    <w:rsid w:val="000833BE"/>
    <w:rsid w:val="00083E2B"/>
    <w:rsid w:val="00084589"/>
    <w:rsid w:val="00084760"/>
    <w:rsid w:val="00085220"/>
    <w:rsid w:val="0008523A"/>
    <w:rsid w:val="00085406"/>
    <w:rsid w:val="000854B9"/>
    <w:rsid w:val="00085835"/>
    <w:rsid w:val="000858C6"/>
    <w:rsid w:val="00085DE0"/>
    <w:rsid w:val="0008610F"/>
    <w:rsid w:val="00086212"/>
    <w:rsid w:val="00086499"/>
    <w:rsid w:val="0008651A"/>
    <w:rsid w:val="0008654E"/>
    <w:rsid w:val="00086691"/>
    <w:rsid w:val="00086D82"/>
    <w:rsid w:val="00086DDE"/>
    <w:rsid w:val="0008752F"/>
    <w:rsid w:val="000877D0"/>
    <w:rsid w:val="000879FA"/>
    <w:rsid w:val="00087EC2"/>
    <w:rsid w:val="00090238"/>
    <w:rsid w:val="0009047B"/>
    <w:rsid w:val="0009053B"/>
    <w:rsid w:val="00090C25"/>
    <w:rsid w:val="00090D27"/>
    <w:rsid w:val="00090F2F"/>
    <w:rsid w:val="00090FCB"/>
    <w:rsid w:val="000911F9"/>
    <w:rsid w:val="00091CEA"/>
    <w:rsid w:val="00091D4B"/>
    <w:rsid w:val="00091E87"/>
    <w:rsid w:val="0009240A"/>
    <w:rsid w:val="000925EE"/>
    <w:rsid w:val="0009260A"/>
    <w:rsid w:val="00092A12"/>
    <w:rsid w:val="00092A2F"/>
    <w:rsid w:val="00092C42"/>
    <w:rsid w:val="00092C61"/>
    <w:rsid w:val="00092F36"/>
    <w:rsid w:val="0009335E"/>
    <w:rsid w:val="00093407"/>
    <w:rsid w:val="000935B6"/>
    <w:rsid w:val="0009383A"/>
    <w:rsid w:val="000939FC"/>
    <w:rsid w:val="00093AA2"/>
    <w:rsid w:val="00093AC0"/>
    <w:rsid w:val="00093DAB"/>
    <w:rsid w:val="00093E50"/>
    <w:rsid w:val="00093F32"/>
    <w:rsid w:val="000940C7"/>
    <w:rsid w:val="00094509"/>
    <w:rsid w:val="00094783"/>
    <w:rsid w:val="00094976"/>
    <w:rsid w:val="00094D3B"/>
    <w:rsid w:val="00094D82"/>
    <w:rsid w:val="00094F0D"/>
    <w:rsid w:val="00095572"/>
    <w:rsid w:val="00095953"/>
    <w:rsid w:val="00095F12"/>
    <w:rsid w:val="00096101"/>
    <w:rsid w:val="00096323"/>
    <w:rsid w:val="000963B3"/>
    <w:rsid w:val="000968BE"/>
    <w:rsid w:val="00096936"/>
    <w:rsid w:val="00096956"/>
    <w:rsid w:val="00096A1B"/>
    <w:rsid w:val="00096D97"/>
    <w:rsid w:val="00096E14"/>
    <w:rsid w:val="00097188"/>
    <w:rsid w:val="00097203"/>
    <w:rsid w:val="0009751B"/>
    <w:rsid w:val="0009794D"/>
    <w:rsid w:val="00097B7D"/>
    <w:rsid w:val="00097F81"/>
    <w:rsid w:val="000A00FD"/>
    <w:rsid w:val="000A013F"/>
    <w:rsid w:val="000A028A"/>
    <w:rsid w:val="000A0313"/>
    <w:rsid w:val="000A058A"/>
    <w:rsid w:val="000A07D1"/>
    <w:rsid w:val="000A0A40"/>
    <w:rsid w:val="000A0B4B"/>
    <w:rsid w:val="000A0D52"/>
    <w:rsid w:val="000A0D6B"/>
    <w:rsid w:val="000A0DE2"/>
    <w:rsid w:val="000A0E1D"/>
    <w:rsid w:val="000A1552"/>
    <w:rsid w:val="000A167D"/>
    <w:rsid w:val="000A1CDF"/>
    <w:rsid w:val="000A21D7"/>
    <w:rsid w:val="000A22CF"/>
    <w:rsid w:val="000A2814"/>
    <w:rsid w:val="000A28E6"/>
    <w:rsid w:val="000A2C33"/>
    <w:rsid w:val="000A2F89"/>
    <w:rsid w:val="000A3335"/>
    <w:rsid w:val="000A3640"/>
    <w:rsid w:val="000A38E5"/>
    <w:rsid w:val="000A3A64"/>
    <w:rsid w:val="000A40D0"/>
    <w:rsid w:val="000A42A9"/>
    <w:rsid w:val="000A4644"/>
    <w:rsid w:val="000A477E"/>
    <w:rsid w:val="000A4797"/>
    <w:rsid w:val="000A49F1"/>
    <w:rsid w:val="000A4B60"/>
    <w:rsid w:val="000A4C89"/>
    <w:rsid w:val="000A4D7C"/>
    <w:rsid w:val="000A5473"/>
    <w:rsid w:val="000A57A9"/>
    <w:rsid w:val="000A5AD5"/>
    <w:rsid w:val="000A5D39"/>
    <w:rsid w:val="000A6030"/>
    <w:rsid w:val="000A62D7"/>
    <w:rsid w:val="000A6445"/>
    <w:rsid w:val="000A647B"/>
    <w:rsid w:val="000A651D"/>
    <w:rsid w:val="000A6569"/>
    <w:rsid w:val="000A68D6"/>
    <w:rsid w:val="000A69E1"/>
    <w:rsid w:val="000A6B4F"/>
    <w:rsid w:val="000A6CE3"/>
    <w:rsid w:val="000A6D51"/>
    <w:rsid w:val="000A6E08"/>
    <w:rsid w:val="000A6F3F"/>
    <w:rsid w:val="000A7377"/>
    <w:rsid w:val="000A73C1"/>
    <w:rsid w:val="000A748A"/>
    <w:rsid w:val="000A762B"/>
    <w:rsid w:val="000A79E4"/>
    <w:rsid w:val="000A7F0C"/>
    <w:rsid w:val="000B01A6"/>
    <w:rsid w:val="000B0585"/>
    <w:rsid w:val="000B099A"/>
    <w:rsid w:val="000B0A41"/>
    <w:rsid w:val="000B127C"/>
    <w:rsid w:val="000B1371"/>
    <w:rsid w:val="000B1437"/>
    <w:rsid w:val="000B1A38"/>
    <w:rsid w:val="000B1B4B"/>
    <w:rsid w:val="000B1BB3"/>
    <w:rsid w:val="000B1F82"/>
    <w:rsid w:val="000B213F"/>
    <w:rsid w:val="000B21F7"/>
    <w:rsid w:val="000B2250"/>
    <w:rsid w:val="000B22AE"/>
    <w:rsid w:val="000B23B4"/>
    <w:rsid w:val="000B286B"/>
    <w:rsid w:val="000B2883"/>
    <w:rsid w:val="000B29C3"/>
    <w:rsid w:val="000B2A31"/>
    <w:rsid w:val="000B2BC2"/>
    <w:rsid w:val="000B31E5"/>
    <w:rsid w:val="000B32C7"/>
    <w:rsid w:val="000B366C"/>
    <w:rsid w:val="000B397A"/>
    <w:rsid w:val="000B3C5C"/>
    <w:rsid w:val="000B3E0B"/>
    <w:rsid w:val="000B415D"/>
    <w:rsid w:val="000B42CA"/>
    <w:rsid w:val="000B462F"/>
    <w:rsid w:val="000B4BCF"/>
    <w:rsid w:val="000B5A17"/>
    <w:rsid w:val="000B5AD2"/>
    <w:rsid w:val="000B6034"/>
    <w:rsid w:val="000B6045"/>
    <w:rsid w:val="000B6757"/>
    <w:rsid w:val="000B6848"/>
    <w:rsid w:val="000B6A6F"/>
    <w:rsid w:val="000B7256"/>
    <w:rsid w:val="000B73B3"/>
    <w:rsid w:val="000B7741"/>
    <w:rsid w:val="000B7E5C"/>
    <w:rsid w:val="000B7FF8"/>
    <w:rsid w:val="000C01B5"/>
    <w:rsid w:val="000C028C"/>
    <w:rsid w:val="000C03A9"/>
    <w:rsid w:val="000C0420"/>
    <w:rsid w:val="000C0595"/>
    <w:rsid w:val="000C0B5C"/>
    <w:rsid w:val="000C0CC6"/>
    <w:rsid w:val="000C0F6B"/>
    <w:rsid w:val="000C1510"/>
    <w:rsid w:val="000C176C"/>
    <w:rsid w:val="000C1BA1"/>
    <w:rsid w:val="000C1FC8"/>
    <w:rsid w:val="000C22B2"/>
    <w:rsid w:val="000C23ED"/>
    <w:rsid w:val="000C252D"/>
    <w:rsid w:val="000C26CA"/>
    <w:rsid w:val="000C2962"/>
    <w:rsid w:val="000C2F11"/>
    <w:rsid w:val="000C3592"/>
    <w:rsid w:val="000C3CEA"/>
    <w:rsid w:val="000C3D15"/>
    <w:rsid w:val="000C3FCC"/>
    <w:rsid w:val="000C4042"/>
    <w:rsid w:val="000C457F"/>
    <w:rsid w:val="000C4892"/>
    <w:rsid w:val="000C4CF9"/>
    <w:rsid w:val="000C50B9"/>
    <w:rsid w:val="000C5396"/>
    <w:rsid w:val="000C56AA"/>
    <w:rsid w:val="000C5DC0"/>
    <w:rsid w:val="000C61CB"/>
    <w:rsid w:val="000C66BE"/>
    <w:rsid w:val="000C6C9A"/>
    <w:rsid w:val="000C7185"/>
    <w:rsid w:val="000C7B28"/>
    <w:rsid w:val="000D0079"/>
    <w:rsid w:val="000D03E1"/>
    <w:rsid w:val="000D04B4"/>
    <w:rsid w:val="000D0624"/>
    <w:rsid w:val="000D070D"/>
    <w:rsid w:val="000D0998"/>
    <w:rsid w:val="000D0B0D"/>
    <w:rsid w:val="000D1582"/>
    <w:rsid w:val="000D182F"/>
    <w:rsid w:val="000D1C0C"/>
    <w:rsid w:val="000D23FF"/>
    <w:rsid w:val="000D2629"/>
    <w:rsid w:val="000D2A12"/>
    <w:rsid w:val="000D2A47"/>
    <w:rsid w:val="000D2DF5"/>
    <w:rsid w:val="000D3759"/>
    <w:rsid w:val="000D38B0"/>
    <w:rsid w:val="000D3E2F"/>
    <w:rsid w:val="000D3EB6"/>
    <w:rsid w:val="000D3FFD"/>
    <w:rsid w:val="000D4782"/>
    <w:rsid w:val="000D4A95"/>
    <w:rsid w:val="000D4ADE"/>
    <w:rsid w:val="000D5000"/>
    <w:rsid w:val="000D5019"/>
    <w:rsid w:val="000D53EA"/>
    <w:rsid w:val="000D5BAF"/>
    <w:rsid w:val="000D5F61"/>
    <w:rsid w:val="000D65BE"/>
    <w:rsid w:val="000D6760"/>
    <w:rsid w:val="000D6766"/>
    <w:rsid w:val="000D6A5A"/>
    <w:rsid w:val="000D6A98"/>
    <w:rsid w:val="000D6B3C"/>
    <w:rsid w:val="000D6CCC"/>
    <w:rsid w:val="000D71C2"/>
    <w:rsid w:val="000D7439"/>
    <w:rsid w:val="000D7973"/>
    <w:rsid w:val="000E0114"/>
    <w:rsid w:val="000E057A"/>
    <w:rsid w:val="000E0900"/>
    <w:rsid w:val="000E0CA1"/>
    <w:rsid w:val="000E0D8F"/>
    <w:rsid w:val="000E0DD1"/>
    <w:rsid w:val="000E1152"/>
    <w:rsid w:val="000E12E8"/>
    <w:rsid w:val="000E1380"/>
    <w:rsid w:val="000E2316"/>
    <w:rsid w:val="000E2498"/>
    <w:rsid w:val="000E2580"/>
    <w:rsid w:val="000E2D88"/>
    <w:rsid w:val="000E2FE8"/>
    <w:rsid w:val="000E2FEA"/>
    <w:rsid w:val="000E3095"/>
    <w:rsid w:val="000E314D"/>
    <w:rsid w:val="000E31EF"/>
    <w:rsid w:val="000E3409"/>
    <w:rsid w:val="000E350D"/>
    <w:rsid w:val="000E3BBF"/>
    <w:rsid w:val="000E3D71"/>
    <w:rsid w:val="000E3F66"/>
    <w:rsid w:val="000E4430"/>
    <w:rsid w:val="000E4773"/>
    <w:rsid w:val="000E4CA0"/>
    <w:rsid w:val="000E4FE6"/>
    <w:rsid w:val="000E560E"/>
    <w:rsid w:val="000E568B"/>
    <w:rsid w:val="000E5B63"/>
    <w:rsid w:val="000E5C63"/>
    <w:rsid w:val="000E5F49"/>
    <w:rsid w:val="000E5F6F"/>
    <w:rsid w:val="000E629A"/>
    <w:rsid w:val="000E62B9"/>
    <w:rsid w:val="000E6B2F"/>
    <w:rsid w:val="000E6B64"/>
    <w:rsid w:val="000E6BEF"/>
    <w:rsid w:val="000E6C18"/>
    <w:rsid w:val="000E731D"/>
    <w:rsid w:val="000E7805"/>
    <w:rsid w:val="000E79FF"/>
    <w:rsid w:val="000F00AB"/>
    <w:rsid w:val="000F069E"/>
    <w:rsid w:val="000F0BB0"/>
    <w:rsid w:val="000F0CDF"/>
    <w:rsid w:val="000F11A5"/>
    <w:rsid w:val="000F1392"/>
    <w:rsid w:val="000F1586"/>
    <w:rsid w:val="000F1C7C"/>
    <w:rsid w:val="000F1EBB"/>
    <w:rsid w:val="000F1EC8"/>
    <w:rsid w:val="000F241F"/>
    <w:rsid w:val="000F256D"/>
    <w:rsid w:val="000F2765"/>
    <w:rsid w:val="000F293D"/>
    <w:rsid w:val="000F2946"/>
    <w:rsid w:val="000F2ADC"/>
    <w:rsid w:val="000F318F"/>
    <w:rsid w:val="000F34D2"/>
    <w:rsid w:val="000F37DF"/>
    <w:rsid w:val="000F388A"/>
    <w:rsid w:val="000F3B96"/>
    <w:rsid w:val="000F3CF3"/>
    <w:rsid w:val="000F3DB0"/>
    <w:rsid w:val="000F40FB"/>
    <w:rsid w:val="000F4119"/>
    <w:rsid w:val="000F4720"/>
    <w:rsid w:val="000F4C03"/>
    <w:rsid w:val="000F4EBB"/>
    <w:rsid w:val="000F53E3"/>
    <w:rsid w:val="000F5D1D"/>
    <w:rsid w:val="000F5D35"/>
    <w:rsid w:val="000F5DDE"/>
    <w:rsid w:val="000F5EDC"/>
    <w:rsid w:val="000F5F48"/>
    <w:rsid w:val="000F5FC7"/>
    <w:rsid w:val="000F60F6"/>
    <w:rsid w:val="000F6648"/>
    <w:rsid w:val="000F6907"/>
    <w:rsid w:val="000F6C65"/>
    <w:rsid w:val="000F766C"/>
    <w:rsid w:val="000F77DC"/>
    <w:rsid w:val="000F7A2F"/>
    <w:rsid w:val="000F7AB7"/>
    <w:rsid w:val="000F7C49"/>
    <w:rsid w:val="000F7E1F"/>
    <w:rsid w:val="00100473"/>
    <w:rsid w:val="00100A53"/>
    <w:rsid w:val="00100BB4"/>
    <w:rsid w:val="00100C56"/>
    <w:rsid w:val="00100FEC"/>
    <w:rsid w:val="00101175"/>
    <w:rsid w:val="001015DB"/>
    <w:rsid w:val="00101B41"/>
    <w:rsid w:val="00101E32"/>
    <w:rsid w:val="00101F85"/>
    <w:rsid w:val="00102207"/>
    <w:rsid w:val="00102733"/>
    <w:rsid w:val="001029BF"/>
    <w:rsid w:val="00102D04"/>
    <w:rsid w:val="00102FEF"/>
    <w:rsid w:val="00103279"/>
    <w:rsid w:val="001032CE"/>
    <w:rsid w:val="00103B5A"/>
    <w:rsid w:val="00104523"/>
    <w:rsid w:val="00104D3E"/>
    <w:rsid w:val="00104F8D"/>
    <w:rsid w:val="00104FC1"/>
    <w:rsid w:val="00105267"/>
    <w:rsid w:val="00105600"/>
    <w:rsid w:val="0010565B"/>
    <w:rsid w:val="0010597E"/>
    <w:rsid w:val="00105A95"/>
    <w:rsid w:val="00105C63"/>
    <w:rsid w:val="00105D88"/>
    <w:rsid w:val="00105DCF"/>
    <w:rsid w:val="00105E58"/>
    <w:rsid w:val="00106030"/>
    <w:rsid w:val="0010612E"/>
    <w:rsid w:val="0010624E"/>
    <w:rsid w:val="0010640D"/>
    <w:rsid w:val="00106901"/>
    <w:rsid w:val="0010694E"/>
    <w:rsid w:val="00106B21"/>
    <w:rsid w:val="00106FEE"/>
    <w:rsid w:val="0010758F"/>
    <w:rsid w:val="001078BB"/>
    <w:rsid w:val="001079FC"/>
    <w:rsid w:val="00107B62"/>
    <w:rsid w:val="00107BAA"/>
    <w:rsid w:val="001103AD"/>
    <w:rsid w:val="0011059E"/>
    <w:rsid w:val="00110C0B"/>
    <w:rsid w:val="00110DEC"/>
    <w:rsid w:val="0011102C"/>
    <w:rsid w:val="001110C4"/>
    <w:rsid w:val="00111149"/>
    <w:rsid w:val="00111B0A"/>
    <w:rsid w:val="0011210D"/>
    <w:rsid w:val="001123EA"/>
    <w:rsid w:val="00112610"/>
    <w:rsid w:val="00112BBC"/>
    <w:rsid w:val="001130E5"/>
    <w:rsid w:val="00113456"/>
    <w:rsid w:val="00113583"/>
    <w:rsid w:val="001137F8"/>
    <w:rsid w:val="00113F77"/>
    <w:rsid w:val="00114176"/>
    <w:rsid w:val="001141CE"/>
    <w:rsid w:val="001143C0"/>
    <w:rsid w:val="001143F5"/>
    <w:rsid w:val="001144C8"/>
    <w:rsid w:val="00114524"/>
    <w:rsid w:val="0011460B"/>
    <w:rsid w:val="00114728"/>
    <w:rsid w:val="001148A1"/>
    <w:rsid w:val="001149E8"/>
    <w:rsid w:val="00114D3F"/>
    <w:rsid w:val="00114DA6"/>
    <w:rsid w:val="001159B8"/>
    <w:rsid w:val="00115F08"/>
    <w:rsid w:val="0011614C"/>
    <w:rsid w:val="001167EB"/>
    <w:rsid w:val="00116803"/>
    <w:rsid w:val="00116D21"/>
    <w:rsid w:val="00116EE1"/>
    <w:rsid w:val="00116F61"/>
    <w:rsid w:val="0011710F"/>
    <w:rsid w:val="001171E0"/>
    <w:rsid w:val="00117319"/>
    <w:rsid w:val="00117642"/>
    <w:rsid w:val="00117991"/>
    <w:rsid w:val="00117DD4"/>
    <w:rsid w:val="0012021D"/>
    <w:rsid w:val="001202C3"/>
    <w:rsid w:val="001204A0"/>
    <w:rsid w:val="001205A3"/>
    <w:rsid w:val="0012062F"/>
    <w:rsid w:val="00120CA7"/>
    <w:rsid w:val="00120E1D"/>
    <w:rsid w:val="00121000"/>
    <w:rsid w:val="001214F3"/>
    <w:rsid w:val="0012176F"/>
    <w:rsid w:val="00121958"/>
    <w:rsid w:val="00121962"/>
    <w:rsid w:val="00121A14"/>
    <w:rsid w:val="00121B56"/>
    <w:rsid w:val="00121F03"/>
    <w:rsid w:val="00121F74"/>
    <w:rsid w:val="001221F7"/>
    <w:rsid w:val="0012291F"/>
    <w:rsid w:val="00122B4F"/>
    <w:rsid w:val="00122FDA"/>
    <w:rsid w:val="0012379B"/>
    <w:rsid w:val="001238E3"/>
    <w:rsid w:val="00123968"/>
    <w:rsid w:val="00123A60"/>
    <w:rsid w:val="00123AC1"/>
    <w:rsid w:val="00123B3F"/>
    <w:rsid w:val="00124330"/>
    <w:rsid w:val="00124375"/>
    <w:rsid w:val="00124A32"/>
    <w:rsid w:val="00124A39"/>
    <w:rsid w:val="00124C37"/>
    <w:rsid w:val="00124E12"/>
    <w:rsid w:val="001256AE"/>
    <w:rsid w:val="001265AC"/>
    <w:rsid w:val="00126694"/>
    <w:rsid w:val="0012671F"/>
    <w:rsid w:val="00126862"/>
    <w:rsid w:val="00127033"/>
    <w:rsid w:val="0012748D"/>
    <w:rsid w:val="001279B1"/>
    <w:rsid w:val="00127B66"/>
    <w:rsid w:val="00127C92"/>
    <w:rsid w:val="00127EFE"/>
    <w:rsid w:val="00130056"/>
    <w:rsid w:val="00130272"/>
    <w:rsid w:val="001302B6"/>
    <w:rsid w:val="0013127F"/>
    <w:rsid w:val="00131831"/>
    <w:rsid w:val="00131BCA"/>
    <w:rsid w:val="00131D38"/>
    <w:rsid w:val="00131DDA"/>
    <w:rsid w:val="001320E4"/>
    <w:rsid w:val="001323F9"/>
    <w:rsid w:val="00132557"/>
    <w:rsid w:val="0013259C"/>
    <w:rsid w:val="001325A8"/>
    <w:rsid w:val="00132767"/>
    <w:rsid w:val="00132826"/>
    <w:rsid w:val="0013292C"/>
    <w:rsid w:val="00132A91"/>
    <w:rsid w:val="00132D42"/>
    <w:rsid w:val="00133440"/>
    <w:rsid w:val="00133449"/>
    <w:rsid w:val="00133B94"/>
    <w:rsid w:val="00133CA0"/>
    <w:rsid w:val="00134132"/>
    <w:rsid w:val="0013422F"/>
    <w:rsid w:val="001342C3"/>
    <w:rsid w:val="001347E0"/>
    <w:rsid w:val="00134A25"/>
    <w:rsid w:val="00134DB0"/>
    <w:rsid w:val="00134DBB"/>
    <w:rsid w:val="00135838"/>
    <w:rsid w:val="00135BA1"/>
    <w:rsid w:val="00135BD4"/>
    <w:rsid w:val="001360A6"/>
    <w:rsid w:val="00136849"/>
    <w:rsid w:val="001368D2"/>
    <w:rsid w:val="00136953"/>
    <w:rsid w:val="00136B0D"/>
    <w:rsid w:val="00136B3A"/>
    <w:rsid w:val="00136DCB"/>
    <w:rsid w:val="00136F8A"/>
    <w:rsid w:val="001372DE"/>
    <w:rsid w:val="0013740F"/>
    <w:rsid w:val="001376AC"/>
    <w:rsid w:val="001406DA"/>
    <w:rsid w:val="00140AC8"/>
    <w:rsid w:val="00140B0F"/>
    <w:rsid w:val="00140BF7"/>
    <w:rsid w:val="0014101B"/>
    <w:rsid w:val="00141023"/>
    <w:rsid w:val="00141166"/>
    <w:rsid w:val="00141B20"/>
    <w:rsid w:val="00141F5A"/>
    <w:rsid w:val="0014221E"/>
    <w:rsid w:val="00142539"/>
    <w:rsid w:val="001429B6"/>
    <w:rsid w:val="001429BB"/>
    <w:rsid w:val="00142E01"/>
    <w:rsid w:val="00143037"/>
    <w:rsid w:val="00143148"/>
    <w:rsid w:val="0014328B"/>
    <w:rsid w:val="00143771"/>
    <w:rsid w:val="00143A38"/>
    <w:rsid w:val="00143AD1"/>
    <w:rsid w:val="00143E77"/>
    <w:rsid w:val="00143F89"/>
    <w:rsid w:val="0014404B"/>
    <w:rsid w:val="00144078"/>
    <w:rsid w:val="00144100"/>
    <w:rsid w:val="00145124"/>
    <w:rsid w:val="0014558F"/>
    <w:rsid w:val="001456ED"/>
    <w:rsid w:val="00145912"/>
    <w:rsid w:val="001459D6"/>
    <w:rsid w:val="00145E17"/>
    <w:rsid w:val="0014649B"/>
    <w:rsid w:val="0014650A"/>
    <w:rsid w:val="001469E2"/>
    <w:rsid w:val="00146A25"/>
    <w:rsid w:val="00146BCF"/>
    <w:rsid w:val="001471D9"/>
    <w:rsid w:val="00147975"/>
    <w:rsid w:val="00150007"/>
    <w:rsid w:val="001501DC"/>
    <w:rsid w:val="001503C0"/>
    <w:rsid w:val="0015070A"/>
    <w:rsid w:val="00150A8E"/>
    <w:rsid w:val="00150D76"/>
    <w:rsid w:val="00150D84"/>
    <w:rsid w:val="00150F1C"/>
    <w:rsid w:val="0015141F"/>
    <w:rsid w:val="00151646"/>
    <w:rsid w:val="00151AEB"/>
    <w:rsid w:val="00152A1F"/>
    <w:rsid w:val="0015302B"/>
    <w:rsid w:val="001534DF"/>
    <w:rsid w:val="0015394F"/>
    <w:rsid w:val="00153AD6"/>
    <w:rsid w:val="00154346"/>
    <w:rsid w:val="0015443C"/>
    <w:rsid w:val="001544E5"/>
    <w:rsid w:val="00154DA7"/>
    <w:rsid w:val="00154EB2"/>
    <w:rsid w:val="001558F2"/>
    <w:rsid w:val="001559C4"/>
    <w:rsid w:val="001559D7"/>
    <w:rsid w:val="00155C0E"/>
    <w:rsid w:val="00155C9A"/>
    <w:rsid w:val="00155E25"/>
    <w:rsid w:val="00156113"/>
    <w:rsid w:val="00156977"/>
    <w:rsid w:val="00156AB5"/>
    <w:rsid w:val="00156B97"/>
    <w:rsid w:val="00156ED8"/>
    <w:rsid w:val="00157407"/>
    <w:rsid w:val="00157615"/>
    <w:rsid w:val="001577BC"/>
    <w:rsid w:val="00157D4A"/>
    <w:rsid w:val="00160153"/>
    <w:rsid w:val="0016042F"/>
    <w:rsid w:val="0016055A"/>
    <w:rsid w:val="0016065C"/>
    <w:rsid w:val="00160A63"/>
    <w:rsid w:val="00160B0D"/>
    <w:rsid w:val="00160F34"/>
    <w:rsid w:val="001612B7"/>
    <w:rsid w:val="001614BD"/>
    <w:rsid w:val="001618F4"/>
    <w:rsid w:val="00161A54"/>
    <w:rsid w:val="00161E4F"/>
    <w:rsid w:val="00162028"/>
    <w:rsid w:val="001622E6"/>
    <w:rsid w:val="00162558"/>
    <w:rsid w:val="00162848"/>
    <w:rsid w:val="00162C60"/>
    <w:rsid w:val="00162F7A"/>
    <w:rsid w:val="00162FAB"/>
    <w:rsid w:val="00162FB5"/>
    <w:rsid w:val="0016329F"/>
    <w:rsid w:val="001633B9"/>
    <w:rsid w:val="001634DB"/>
    <w:rsid w:val="0016398D"/>
    <w:rsid w:val="00163C5C"/>
    <w:rsid w:val="00163DBD"/>
    <w:rsid w:val="001641F0"/>
    <w:rsid w:val="00164539"/>
    <w:rsid w:val="001648C6"/>
    <w:rsid w:val="00164A82"/>
    <w:rsid w:val="00164CCE"/>
    <w:rsid w:val="001652D1"/>
    <w:rsid w:val="00165340"/>
    <w:rsid w:val="001653DF"/>
    <w:rsid w:val="00165754"/>
    <w:rsid w:val="001657E7"/>
    <w:rsid w:val="00165963"/>
    <w:rsid w:val="001659C4"/>
    <w:rsid w:val="00165C59"/>
    <w:rsid w:val="00165EDF"/>
    <w:rsid w:val="00165F26"/>
    <w:rsid w:val="00165F95"/>
    <w:rsid w:val="0016601F"/>
    <w:rsid w:val="00166360"/>
    <w:rsid w:val="00166398"/>
    <w:rsid w:val="001665EB"/>
    <w:rsid w:val="00166A25"/>
    <w:rsid w:val="00166D6D"/>
    <w:rsid w:val="00166DF3"/>
    <w:rsid w:val="001670DD"/>
    <w:rsid w:val="001673DF"/>
    <w:rsid w:val="001677C4"/>
    <w:rsid w:val="00167A67"/>
    <w:rsid w:val="00167BFB"/>
    <w:rsid w:val="00167D98"/>
    <w:rsid w:val="00167E12"/>
    <w:rsid w:val="0017051A"/>
    <w:rsid w:val="001708F7"/>
    <w:rsid w:val="00170CB4"/>
    <w:rsid w:val="00170FE5"/>
    <w:rsid w:val="00171141"/>
    <w:rsid w:val="0017115E"/>
    <w:rsid w:val="00171371"/>
    <w:rsid w:val="00171390"/>
    <w:rsid w:val="001713B2"/>
    <w:rsid w:val="0017147F"/>
    <w:rsid w:val="001714FB"/>
    <w:rsid w:val="001714FD"/>
    <w:rsid w:val="00171D44"/>
    <w:rsid w:val="00171E41"/>
    <w:rsid w:val="0017240C"/>
    <w:rsid w:val="00172D49"/>
    <w:rsid w:val="0017302E"/>
    <w:rsid w:val="0017317E"/>
    <w:rsid w:val="00173A44"/>
    <w:rsid w:val="00173AA4"/>
    <w:rsid w:val="00174007"/>
    <w:rsid w:val="001748C7"/>
    <w:rsid w:val="001749EC"/>
    <w:rsid w:val="00174B14"/>
    <w:rsid w:val="00174CFE"/>
    <w:rsid w:val="0017528E"/>
    <w:rsid w:val="00175819"/>
    <w:rsid w:val="00175CCB"/>
    <w:rsid w:val="001760C7"/>
    <w:rsid w:val="00176256"/>
    <w:rsid w:val="001767DE"/>
    <w:rsid w:val="00176BA6"/>
    <w:rsid w:val="00176E61"/>
    <w:rsid w:val="00176E63"/>
    <w:rsid w:val="00177047"/>
    <w:rsid w:val="0017751A"/>
    <w:rsid w:val="001776EC"/>
    <w:rsid w:val="00177736"/>
    <w:rsid w:val="001777C5"/>
    <w:rsid w:val="001779F1"/>
    <w:rsid w:val="00180035"/>
    <w:rsid w:val="0018003F"/>
    <w:rsid w:val="00180097"/>
    <w:rsid w:val="001800D8"/>
    <w:rsid w:val="001802EE"/>
    <w:rsid w:val="00180466"/>
    <w:rsid w:val="00180A82"/>
    <w:rsid w:val="00180AA7"/>
    <w:rsid w:val="00180BC8"/>
    <w:rsid w:val="00180D12"/>
    <w:rsid w:val="00180EDE"/>
    <w:rsid w:val="001814BD"/>
    <w:rsid w:val="0018159E"/>
    <w:rsid w:val="0018161B"/>
    <w:rsid w:val="00181A42"/>
    <w:rsid w:val="00181ACC"/>
    <w:rsid w:val="00181B63"/>
    <w:rsid w:val="00181D22"/>
    <w:rsid w:val="00181D6A"/>
    <w:rsid w:val="0018202B"/>
    <w:rsid w:val="001820E7"/>
    <w:rsid w:val="001822BC"/>
    <w:rsid w:val="001822EC"/>
    <w:rsid w:val="001825BC"/>
    <w:rsid w:val="001829D7"/>
    <w:rsid w:val="00182B00"/>
    <w:rsid w:val="00184169"/>
    <w:rsid w:val="001841DB"/>
    <w:rsid w:val="001846FF"/>
    <w:rsid w:val="00184AB3"/>
    <w:rsid w:val="00184AC1"/>
    <w:rsid w:val="00184CBE"/>
    <w:rsid w:val="00184D33"/>
    <w:rsid w:val="001850BD"/>
    <w:rsid w:val="001852F1"/>
    <w:rsid w:val="001854EE"/>
    <w:rsid w:val="001855BF"/>
    <w:rsid w:val="00186136"/>
    <w:rsid w:val="00186299"/>
    <w:rsid w:val="0018638A"/>
    <w:rsid w:val="00186493"/>
    <w:rsid w:val="001868A1"/>
    <w:rsid w:val="00186B66"/>
    <w:rsid w:val="0018712D"/>
    <w:rsid w:val="001872A3"/>
    <w:rsid w:val="00187698"/>
    <w:rsid w:val="001876EF"/>
    <w:rsid w:val="0018770B"/>
    <w:rsid w:val="00187BDB"/>
    <w:rsid w:val="00190388"/>
    <w:rsid w:val="0019064C"/>
    <w:rsid w:val="00190660"/>
    <w:rsid w:val="00190B76"/>
    <w:rsid w:val="001914E4"/>
    <w:rsid w:val="00191CC4"/>
    <w:rsid w:val="00191D64"/>
    <w:rsid w:val="00191E7B"/>
    <w:rsid w:val="0019271F"/>
    <w:rsid w:val="0019278C"/>
    <w:rsid w:val="00192B41"/>
    <w:rsid w:val="00192B6A"/>
    <w:rsid w:val="00192F2B"/>
    <w:rsid w:val="00193379"/>
    <w:rsid w:val="00193420"/>
    <w:rsid w:val="00193758"/>
    <w:rsid w:val="001945EC"/>
    <w:rsid w:val="0019491A"/>
    <w:rsid w:val="00194981"/>
    <w:rsid w:val="001952BC"/>
    <w:rsid w:val="0019536F"/>
    <w:rsid w:val="00195668"/>
    <w:rsid w:val="0019578D"/>
    <w:rsid w:val="001957CB"/>
    <w:rsid w:val="00195C74"/>
    <w:rsid w:val="00195DD7"/>
    <w:rsid w:val="00195DFA"/>
    <w:rsid w:val="00195F56"/>
    <w:rsid w:val="001960B0"/>
    <w:rsid w:val="001964F1"/>
    <w:rsid w:val="00196642"/>
    <w:rsid w:val="001967BC"/>
    <w:rsid w:val="0019777D"/>
    <w:rsid w:val="0019779D"/>
    <w:rsid w:val="00197B13"/>
    <w:rsid w:val="00197C2D"/>
    <w:rsid w:val="00197C73"/>
    <w:rsid w:val="001A0517"/>
    <w:rsid w:val="001A076C"/>
    <w:rsid w:val="001A0B12"/>
    <w:rsid w:val="001A0EBA"/>
    <w:rsid w:val="001A0FBE"/>
    <w:rsid w:val="001A125D"/>
    <w:rsid w:val="001A1664"/>
    <w:rsid w:val="001A1BE3"/>
    <w:rsid w:val="001A1FF9"/>
    <w:rsid w:val="001A20ED"/>
    <w:rsid w:val="001A2449"/>
    <w:rsid w:val="001A249F"/>
    <w:rsid w:val="001A24FC"/>
    <w:rsid w:val="001A25DA"/>
    <w:rsid w:val="001A26D5"/>
    <w:rsid w:val="001A2EB5"/>
    <w:rsid w:val="001A301D"/>
    <w:rsid w:val="001A3C7D"/>
    <w:rsid w:val="001A3EAA"/>
    <w:rsid w:val="001A409D"/>
    <w:rsid w:val="001A40E6"/>
    <w:rsid w:val="001A4A16"/>
    <w:rsid w:val="001A4E75"/>
    <w:rsid w:val="001A4F25"/>
    <w:rsid w:val="001A50CA"/>
    <w:rsid w:val="001A5800"/>
    <w:rsid w:val="001A589A"/>
    <w:rsid w:val="001A61E2"/>
    <w:rsid w:val="001A6380"/>
    <w:rsid w:val="001A64DC"/>
    <w:rsid w:val="001A6646"/>
    <w:rsid w:val="001A67D6"/>
    <w:rsid w:val="001A68C6"/>
    <w:rsid w:val="001A6BF6"/>
    <w:rsid w:val="001A6C02"/>
    <w:rsid w:val="001A7377"/>
    <w:rsid w:val="001A7430"/>
    <w:rsid w:val="001A7467"/>
    <w:rsid w:val="001A74A6"/>
    <w:rsid w:val="001A76D7"/>
    <w:rsid w:val="001A7E8A"/>
    <w:rsid w:val="001B0013"/>
    <w:rsid w:val="001B02D5"/>
    <w:rsid w:val="001B05A7"/>
    <w:rsid w:val="001B0614"/>
    <w:rsid w:val="001B0926"/>
    <w:rsid w:val="001B0A51"/>
    <w:rsid w:val="001B0AD8"/>
    <w:rsid w:val="001B0DF9"/>
    <w:rsid w:val="001B0E88"/>
    <w:rsid w:val="001B0FCA"/>
    <w:rsid w:val="001B0FEE"/>
    <w:rsid w:val="001B1908"/>
    <w:rsid w:val="001B1FFA"/>
    <w:rsid w:val="001B233F"/>
    <w:rsid w:val="001B25D1"/>
    <w:rsid w:val="001B2949"/>
    <w:rsid w:val="001B2B91"/>
    <w:rsid w:val="001B2E7E"/>
    <w:rsid w:val="001B3404"/>
    <w:rsid w:val="001B3470"/>
    <w:rsid w:val="001B39F3"/>
    <w:rsid w:val="001B3DCB"/>
    <w:rsid w:val="001B436E"/>
    <w:rsid w:val="001B4802"/>
    <w:rsid w:val="001B4C4F"/>
    <w:rsid w:val="001B4F2E"/>
    <w:rsid w:val="001B501F"/>
    <w:rsid w:val="001B55A3"/>
    <w:rsid w:val="001B59DB"/>
    <w:rsid w:val="001B5A38"/>
    <w:rsid w:val="001B5A7E"/>
    <w:rsid w:val="001B5C4F"/>
    <w:rsid w:val="001B5E35"/>
    <w:rsid w:val="001B5E7D"/>
    <w:rsid w:val="001B6009"/>
    <w:rsid w:val="001B60C0"/>
    <w:rsid w:val="001B6280"/>
    <w:rsid w:val="001B6354"/>
    <w:rsid w:val="001B63D8"/>
    <w:rsid w:val="001B6A5F"/>
    <w:rsid w:val="001B6AF9"/>
    <w:rsid w:val="001B6E51"/>
    <w:rsid w:val="001B6E97"/>
    <w:rsid w:val="001B7193"/>
    <w:rsid w:val="001B7440"/>
    <w:rsid w:val="001B758E"/>
    <w:rsid w:val="001B75E8"/>
    <w:rsid w:val="001B774B"/>
    <w:rsid w:val="001B780A"/>
    <w:rsid w:val="001B7B10"/>
    <w:rsid w:val="001B7B9D"/>
    <w:rsid w:val="001B7DE4"/>
    <w:rsid w:val="001C01E3"/>
    <w:rsid w:val="001C0247"/>
    <w:rsid w:val="001C024C"/>
    <w:rsid w:val="001C0449"/>
    <w:rsid w:val="001C09D5"/>
    <w:rsid w:val="001C10D5"/>
    <w:rsid w:val="001C119A"/>
    <w:rsid w:val="001C1629"/>
    <w:rsid w:val="001C19B9"/>
    <w:rsid w:val="001C1A98"/>
    <w:rsid w:val="001C1E51"/>
    <w:rsid w:val="001C28B2"/>
    <w:rsid w:val="001C28DB"/>
    <w:rsid w:val="001C2C3F"/>
    <w:rsid w:val="001C2C9A"/>
    <w:rsid w:val="001C2CA8"/>
    <w:rsid w:val="001C34D7"/>
    <w:rsid w:val="001C3801"/>
    <w:rsid w:val="001C392A"/>
    <w:rsid w:val="001C395D"/>
    <w:rsid w:val="001C3A57"/>
    <w:rsid w:val="001C3E5D"/>
    <w:rsid w:val="001C4766"/>
    <w:rsid w:val="001C4DB9"/>
    <w:rsid w:val="001C4EBB"/>
    <w:rsid w:val="001C5230"/>
    <w:rsid w:val="001C55C7"/>
    <w:rsid w:val="001C56E1"/>
    <w:rsid w:val="001C5C14"/>
    <w:rsid w:val="001C655E"/>
    <w:rsid w:val="001C69EC"/>
    <w:rsid w:val="001C6C0E"/>
    <w:rsid w:val="001C6EEB"/>
    <w:rsid w:val="001C6F0F"/>
    <w:rsid w:val="001C7155"/>
    <w:rsid w:val="001C7411"/>
    <w:rsid w:val="001C7432"/>
    <w:rsid w:val="001C750D"/>
    <w:rsid w:val="001C7800"/>
    <w:rsid w:val="001C7863"/>
    <w:rsid w:val="001D0130"/>
    <w:rsid w:val="001D0134"/>
    <w:rsid w:val="001D0449"/>
    <w:rsid w:val="001D0894"/>
    <w:rsid w:val="001D0CF9"/>
    <w:rsid w:val="001D0E2F"/>
    <w:rsid w:val="001D10FF"/>
    <w:rsid w:val="001D15B0"/>
    <w:rsid w:val="001D19F2"/>
    <w:rsid w:val="001D1E53"/>
    <w:rsid w:val="001D1E83"/>
    <w:rsid w:val="001D1F59"/>
    <w:rsid w:val="001D2DC1"/>
    <w:rsid w:val="001D2E14"/>
    <w:rsid w:val="001D341E"/>
    <w:rsid w:val="001D3529"/>
    <w:rsid w:val="001D39CE"/>
    <w:rsid w:val="001D3A94"/>
    <w:rsid w:val="001D4375"/>
    <w:rsid w:val="001D4949"/>
    <w:rsid w:val="001D4A90"/>
    <w:rsid w:val="001D4C4B"/>
    <w:rsid w:val="001D4C58"/>
    <w:rsid w:val="001D5540"/>
    <w:rsid w:val="001D56E7"/>
    <w:rsid w:val="001D5B1D"/>
    <w:rsid w:val="001D5BA2"/>
    <w:rsid w:val="001D5E09"/>
    <w:rsid w:val="001D60BD"/>
    <w:rsid w:val="001D62F2"/>
    <w:rsid w:val="001D631B"/>
    <w:rsid w:val="001D674B"/>
    <w:rsid w:val="001D68F6"/>
    <w:rsid w:val="001D6C4C"/>
    <w:rsid w:val="001D7CF3"/>
    <w:rsid w:val="001D7EC6"/>
    <w:rsid w:val="001E0460"/>
    <w:rsid w:val="001E0813"/>
    <w:rsid w:val="001E0F9E"/>
    <w:rsid w:val="001E10E6"/>
    <w:rsid w:val="001E1C81"/>
    <w:rsid w:val="001E1D79"/>
    <w:rsid w:val="001E1F95"/>
    <w:rsid w:val="001E2308"/>
    <w:rsid w:val="001E264A"/>
    <w:rsid w:val="001E2A48"/>
    <w:rsid w:val="001E2E7D"/>
    <w:rsid w:val="001E2F52"/>
    <w:rsid w:val="001E35D4"/>
    <w:rsid w:val="001E360A"/>
    <w:rsid w:val="001E3756"/>
    <w:rsid w:val="001E3E98"/>
    <w:rsid w:val="001E3F27"/>
    <w:rsid w:val="001E3F58"/>
    <w:rsid w:val="001E40CB"/>
    <w:rsid w:val="001E4265"/>
    <w:rsid w:val="001E426B"/>
    <w:rsid w:val="001E432C"/>
    <w:rsid w:val="001E4430"/>
    <w:rsid w:val="001E4995"/>
    <w:rsid w:val="001E4D6D"/>
    <w:rsid w:val="001E4DCA"/>
    <w:rsid w:val="001E4F2C"/>
    <w:rsid w:val="001E50C9"/>
    <w:rsid w:val="001E57F1"/>
    <w:rsid w:val="001E589C"/>
    <w:rsid w:val="001E6194"/>
    <w:rsid w:val="001E62DE"/>
    <w:rsid w:val="001E76EA"/>
    <w:rsid w:val="001E7A46"/>
    <w:rsid w:val="001E7BAC"/>
    <w:rsid w:val="001E7F15"/>
    <w:rsid w:val="001E7F6A"/>
    <w:rsid w:val="001F0556"/>
    <w:rsid w:val="001F06BF"/>
    <w:rsid w:val="001F0D7C"/>
    <w:rsid w:val="001F1123"/>
    <w:rsid w:val="001F1141"/>
    <w:rsid w:val="001F1313"/>
    <w:rsid w:val="001F1654"/>
    <w:rsid w:val="001F18ED"/>
    <w:rsid w:val="001F2310"/>
    <w:rsid w:val="001F2533"/>
    <w:rsid w:val="001F2ED0"/>
    <w:rsid w:val="001F2F9E"/>
    <w:rsid w:val="001F32C1"/>
    <w:rsid w:val="001F3470"/>
    <w:rsid w:val="001F361E"/>
    <w:rsid w:val="001F384D"/>
    <w:rsid w:val="001F3A96"/>
    <w:rsid w:val="001F3F6A"/>
    <w:rsid w:val="001F44E5"/>
    <w:rsid w:val="001F4641"/>
    <w:rsid w:val="001F4BB9"/>
    <w:rsid w:val="001F4D35"/>
    <w:rsid w:val="001F4DEA"/>
    <w:rsid w:val="001F5AD0"/>
    <w:rsid w:val="001F5DD7"/>
    <w:rsid w:val="001F60B8"/>
    <w:rsid w:val="001F6601"/>
    <w:rsid w:val="001F68DE"/>
    <w:rsid w:val="001F6B8F"/>
    <w:rsid w:val="001F70D0"/>
    <w:rsid w:val="001F71DA"/>
    <w:rsid w:val="001F7268"/>
    <w:rsid w:val="001F7812"/>
    <w:rsid w:val="001F7C0B"/>
    <w:rsid w:val="001F7F34"/>
    <w:rsid w:val="002007F3"/>
    <w:rsid w:val="0020088C"/>
    <w:rsid w:val="00200AD7"/>
    <w:rsid w:val="00200D4A"/>
    <w:rsid w:val="002011D5"/>
    <w:rsid w:val="0020149D"/>
    <w:rsid w:val="002014F3"/>
    <w:rsid w:val="00201776"/>
    <w:rsid w:val="00201EAE"/>
    <w:rsid w:val="00202096"/>
    <w:rsid w:val="002020BD"/>
    <w:rsid w:val="0020264B"/>
    <w:rsid w:val="002029CE"/>
    <w:rsid w:val="00202A22"/>
    <w:rsid w:val="00202D8C"/>
    <w:rsid w:val="00203047"/>
    <w:rsid w:val="00203B87"/>
    <w:rsid w:val="00203BC5"/>
    <w:rsid w:val="00203DB4"/>
    <w:rsid w:val="002041F7"/>
    <w:rsid w:val="00204440"/>
    <w:rsid w:val="0020468D"/>
    <w:rsid w:val="0020481D"/>
    <w:rsid w:val="00204B0C"/>
    <w:rsid w:val="00204DD5"/>
    <w:rsid w:val="002054F6"/>
    <w:rsid w:val="00205803"/>
    <w:rsid w:val="00205ACF"/>
    <w:rsid w:val="00205CC3"/>
    <w:rsid w:val="00205D86"/>
    <w:rsid w:val="00206097"/>
    <w:rsid w:val="0020616C"/>
    <w:rsid w:val="002061F2"/>
    <w:rsid w:val="0020634E"/>
    <w:rsid w:val="00206601"/>
    <w:rsid w:val="00206FBE"/>
    <w:rsid w:val="00207056"/>
    <w:rsid w:val="0020709A"/>
    <w:rsid w:val="0020716F"/>
    <w:rsid w:val="00207241"/>
    <w:rsid w:val="00207404"/>
    <w:rsid w:val="00207666"/>
    <w:rsid w:val="00207851"/>
    <w:rsid w:val="002078A9"/>
    <w:rsid w:val="00207C1C"/>
    <w:rsid w:val="002102EB"/>
    <w:rsid w:val="00210724"/>
    <w:rsid w:val="00210B37"/>
    <w:rsid w:val="0021158B"/>
    <w:rsid w:val="00211815"/>
    <w:rsid w:val="00211881"/>
    <w:rsid w:val="002118AD"/>
    <w:rsid w:val="00211B0D"/>
    <w:rsid w:val="00211BE4"/>
    <w:rsid w:val="00212336"/>
    <w:rsid w:val="002123CD"/>
    <w:rsid w:val="00212588"/>
    <w:rsid w:val="00212EBE"/>
    <w:rsid w:val="0021328E"/>
    <w:rsid w:val="002134C8"/>
    <w:rsid w:val="00213780"/>
    <w:rsid w:val="002138B4"/>
    <w:rsid w:val="00213C02"/>
    <w:rsid w:val="00213CC4"/>
    <w:rsid w:val="00213D99"/>
    <w:rsid w:val="0021404F"/>
    <w:rsid w:val="002141A4"/>
    <w:rsid w:val="00214CE5"/>
    <w:rsid w:val="00214D72"/>
    <w:rsid w:val="00215113"/>
    <w:rsid w:val="00215557"/>
    <w:rsid w:val="00215944"/>
    <w:rsid w:val="00215B94"/>
    <w:rsid w:val="00215CA6"/>
    <w:rsid w:val="002160CA"/>
    <w:rsid w:val="002164DD"/>
    <w:rsid w:val="002165DA"/>
    <w:rsid w:val="00217702"/>
    <w:rsid w:val="00217ADE"/>
    <w:rsid w:val="00217EB9"/>
    <w:rsid w:val="00220094"/>
    <w:rsid w:val="002206E0"/>
    <w:rsid w:val="00220A0B"/>
    <w:rsid w:val="00220A43"/>
    <w:rsid w:val="00220AE1"/>
    <w:rsid w:val="00220ED9"/>
    <w:rsid w:val="00221030"/>
    <w:rsid w:val="002211A1"/>
    <w:rsid w:val="00221479"/>
    <w:rsid w:val="00221764"/>
    <w:rsid w:val="00221828"/>
    <w:rsid w:val="00221895"/>
    <w:rsid w:val="00221F61"/>
    <w:rsid w:val="00221F8F"/>
    <w:rsid w:val="00221FB4"/>
    <w:rsid w:val="00222162"/>
    <w:rsid w:val="00222339"/>
    <w:rsid w:val="0022253D"/>
    <w:rsid w:val="00222AE0"/>
    <w:rsid w:val="002231D8"/>
    <w:rsid w:val="0022377F"/>
    <w:rsid w:val="002238A7"/>
    <w:rsid w:val="00223AD2"/>
    <w:rsid w:val="00223DA4"/>
    <w:rsid w:val="00223E9E"/>
    <w:rsid w:val="00223ED3"/>
    <w:rsid w:val="00224566"/>
    <w:rsid w:val="00224641"/>
    <w:rsid w:val="002248AD"/>
    <w:rsid w:val="00224A7F"/>
    <w:rsid w:val="00224B06"/>
    <w:rsid w:val="00224BA9"/>
    <w:rsid w:val="00224E45"/>
    <w:rsid w:val="0022528D"/>
    <w:rsid w:val="002253F8"/>
    <w:rsid w:val="00225424"/>
    <w:rsid w:val="0022553B"/>
    <w:rsid w:val="00225D26"/>
    <w:rsid w:val="0022628F"/>
    <w:rsid w:val="002262A2"/>
    <w:rsid w:val="00226A28"/>
    <w:rsid w:val="00226BE5"/>
    <w:rsid w:val="0022703C"/>
    <w:rsid w:val="002272A2"/>
    <w:rsid w:val="00227302"/>
    <w:rsid w:val="00227647"/>
    <w:rsid w:val="00227A9A"/>
    <w:rsid w:val="00227D98"/>
    <w:rsid w:val="00227F88"/>
    <w:rsid w:val="00230200"/>
    <w:rsid w:val="00230827"/>
    <w:rsid w:val="0023095D"/>
    <w:rsid w:val="00230982"/>
    <w:rsid w:val="00230CC3"/>
    <w:rsid w:val="00230D13"/>
    <w:rsid w:val="00230E06"/>
    <w:rsid w:val="0023119F"/>
    <w:rsid w:val="0023138B"/>
    <w:rsid w:val="00231586"/>
    <w:rsid w:val="00231668"/>
    <w:rsid w:val="00231764"/>
    <w:rsid w:val="00231891"/>
    <w:rsid w:val="00231945"/>
    <w:rsid w:val="002319E5"/>
    <w:rsid w:val="00231C2D"/>
    <w:rsid w:val="00231F0F"/>
    <w:rsid w:val="00231F3E"/>
    <w:rsid w:val="00231F68"/>
    <w:rsid w:val="00232C38"/>
    <w:rsid w:val="00232E37"/>
    <w:rsid w:val="00233047"/>
    <w:rsid w:val="0023336E"/>
    <w:rsid w:val="002334BF"/>
    <w:rsid w:val="00233A91"/>
    <w:rsid w:val="00234366"/>
    <w:rsid w:val="0023443D"/>
    <w:rsid w:val="00234482"/>
    <w:rsid w:val="002345C1"/>
    <w:rsid w:val="002346A5"/>
    <w:rsid w:val="0023472B"/>
    <w:rsid w:val="00234924"/>
    <w:rsid w:val="00234B49"/>
    <w:rsid w:val="0023527F"/>
    <w:rsid w:val="00235299"/>
    <w:rsid w:val="00235A30"/>
    <w:rsid w:val="00235C37"/>
    <w:rsid w:val="00236EDC"/>
    <w:rsid w:val="002370B4"/>
    <w:rsid w:val="00237140"/>
    <w:rsid w:val="002376EF"/>
    <w:rsid w:val="002379CE"/>
    <w:rsid w:val="0024032B"/>
    <w:rsid w:val="0024073E"/>
    <w:rsid w:val="00240D04"/>
    <w:rsid w:val="00240DFE"/>
    <w:rsid w:val="00241397"/>
    <w:rsid w:val="00241AAC"/>
    <w:rsid w:val="00241B8C"/>
    <w:rsid w:val="00241B90"/>
    <w:rsid w:val="002421BD"/>
    <w:rsid w:val="0024229B"/>
    <w:rsid w:val="002423BB"/>
    <w:rsid w:val="00242794"/>
    <w:rsid w:val="00242A7A"/>
    <w:rsid w:val="002431D7"/>
    <w:rsid w:val="002432D8"/>
    <w:rsid w:val="00243522"/>
    <w:rsid w:val="00243EF5"/>
    <w:rsid w:val="0024406B"/>
    <w:rsid w:val="0024411C"/>
    <w:rsid w:val="00244255"/>
    <w:rsid w:val="0024464A"/>
    <w:rsid w:val="00244A07"/>
    <w:rsid w:val="00244AE4"/>
    <w:rsid w:val="00244C46"/>
    <w:rsid w:val="00244D0C"/>
    <w:rsid w:val="00244DC1"/>
    <w:rsid w:val="00245256"/>
    <w:rsid w:val="00245621"/>
    <w:rsid w:val="002458A1"/>
    <w:rsid w:val="00245A38"/>
    <w:rsid w:val="00245E86"/>
    <w:rsid w:val="0024605A"/>
    <w:rsid w:val="002466A1"/>
    <w:rsid w:val="002467A3"/>
    <w:rsid w:val="00246BA8"/>
    <w:rsid w:val="00246D1F"/>
    <w:rsid w:val="00247668"/>
    <w:rsid w:val="00247997"/>
    <w:rsid w:val="0024799E"/>
    <w:rsid w:val="00247FCE"/>
    <w:rsid w:val="00250064"/>
    <w:rsid w:val="00250250"/>
    <w:rsid w:val="00250358"/>
    <w:rsid w:val="002504F3"/>
    <w:rsid w:val="00250546"/>
    <w:rsid w:val="00250732"/>
    <w:rsid w:val="00250B8C"/>
    <w:rsid w:val="00250E5B"/>
    <w:rsid w:val="00251095"/>
    <w:rsid w:val="00251321"/>
    <w:rsid w:val="002514AC"/>
    <w:rsid w:val="002519AF"/>
    <w:rsid w:val="00251BF7"/>
    <w:rsid w:val="00251E2A"/>
    <w:rsid w:val="00251ECA"/>
    <w:rsid w:val="00252107"/>
    <w:rsid w:val="0025221E"/>
    <w:rsid w:val="0025231C"/>
    <w:rsid w:val="0025265B"/>
    <w:rsid w:val="00252961"/>
    <w:rsid w:val="002529D7"/>
    <w:rsid w:val="00252C0A"/>
    <w:rsid w:val="00252DC5"/>
    <w:rsid w:val="00253024"/>
    <w:rsid w:val="00253175"/>
    <w:rsid w:val="00253F33"/>
    <w:rsid w:val="002543AD"/>
    <w:rsid w:val="00254461"/>
    <w:rsid w:val="0025455C"/>
    <w:rsid w:val="00254B17"/>
    <w:rsid w:val="00254EEF"/>
    <w:rsid w:val="00255192"/>
    <w:rsid w:val="00255524"/>
    <w:rsid w:val="00255A70"/>
    <w:rsid w:val="00255ACA"/>
    <w:rsid w:val="00255B16"/>
    <w:rsid w:val="00255BFE"/>
    <w:rsid w:val="00255CC6"/>
    <w:rsid w:val="00255D5C"/>
    <w:rsid w:val="00255F7E"/>
    <w:rsid w:val="00256137"/>
    <w:rsid w:val="002562B5"/>
    <w:rsid w:val="0025656B"/>
    <w:rsid w:val="00256AB3"/>
    <w:rsid w:val="00256CA9"/>
    <w:rsid w:val="00257191"/>
    <w:rsid w:val="002572CA"/>
    <w:rsid w:val="002574C5"/>
    <w:rsid w:val="00257AEE"/>
    <w:rsid w:val="00257D29"/>
    <w:rsid w:val="00257D48"/>
    <w:rsid w:val="002602F7"/>
    <w:rsid w:val="00260663"/>
    <w:rsid w:val="002607FD"/>
    <w:rsid w:val="0026084D"/>
    <w:rsid w:val="00260946"/>
    <w:rsid w:val="00260C54"/>
    <w:rsid w:val="002610FF"/>
    <w:rsid w:val="0026140C"/>
    <w:rsid w:val="0026166A"/>
    <w:rsid w:val="002619BD"/>
    <w:rsid w:val="00262114"/>
    <w:rsid w:val="002621E4"/>
    <w:rsid w:val="002623A7"/>
    <w:rsid w:val="0026260E"/>
    <w:rsid w:val="0026280F"/>
    <w:rsid w:val="00262939"/>
    <w:rsid w:val="00262A6D"/>
    <w:rsid w:val="00262C8C"/>
    <w:rsid w:val="00262FDF"/>
    <w:rsid w:val="00263331"/>
    <w:rsid w:val="00263B47"/>
    <w:rsid w:val="00263C49"/>
    <w:rsid w:val="00263D80"/>
    <w:rsid w:val="0026465D"/>
    <w:rsid w:val="00264B03"/>
    <w:rsid w:val="00264DE8"/>
    <w:rsid w:val="00264EF7"/>
    <w:rsid w:val="00264FE2"/>
    <w:rsid w:val="002651C2"/>
    <w:rsid w:val="0026538D"/>
    <w:rsid w:val="00265665"/>
    <w:rsid w:val="00265805"/>
    <w:rsid w:val="0026588A"/>
    <w:rsid w:val="00265D52"/>
    <w:rsid w:val="00265FE9"/>
    <w:rsid w:val="00266416"/>
    <w:rsid w:val="0026643A"/>
    <w:rsid w:val="00266A21"/>
    <w:rsid w:val="00266DE2"/>
    <w:rsid w:val="00267103"/>
    <w:rsid w:val="00267309"/>
    <w:rsid w:val="002674AE"/>
    <w:rsid w:val="0027009C"/>
    <w:rsid w:val="002700D9"/>
    <w:rsid w:val="00270124"/>
    <w:rsid w:val="00270258"/>
    <w:rsid w:val="002706AA"/>
    <w:rsid w:val="00270987"/>
    <w:rsid w:val="002709DD"/>
    <w:rsid w:val="002709F7"/>
    <w:rsid w:val="00270B45"/>
    <w:rsid w:val="00270B7A"/>
    <w:rsid w:val="00270DF9"/>
    <w:rsid w:val="00270E15"/>
    <w:rsid w:val="00270EFB"/>
    <w:rsid w:val="002717F2"/>
    <w:rsid w:val="00271E91"/>
    <w:rsid w:val="00272198"/>
    <w:rsid w:val="002723AB"/>
    <w:rsid w:val="002725DF"/>
    <w:rsid w:val="00272C59"/>
    <w:rsid w:val="00272DC1"/>
    <w:rsid w:val="00273031"/>
    <w:rsid w:val="002731D1"/>
    <w:rsid w:val="0027324A"/>
    <w:rsid w:val="002734CE"/>
    <w:rsid w:val="00273504"/>
    <w:rsid w:val="0027388B"/>
    <w:rsid w:val="002740E1"/>
    <w:rsid w:val="002742B0"/>
    <w:rsid w:val="002743F1"/>
    <w:rsid w:val="002744EB"/>
    <w:rsid w:val="002744F9"/>
    <w:rsid w:val="00274EE1"/>
    <w:rsid w:val="002750C3"/>
    <w:rsid w:val="0027541D"/>
    <w:rsid w:val="00275625"/>
    <w:rsid w:val="00275750"/>
    <w:rsid w:val="0027578A"/>
    <w:rsid w:val="00275B20"/>
    <w:rsid w:val="00276358"/>
    <w:rsid w:val="00276731"/>
    <w:rsid w:val="00276E07"/>
    <w:rsid w:val="00277461"/>
    <w:rsid w:val="00277465"/>
    <w:rsid w:val="00277470"/>
    <w:rsid w:val="002776A9"/>
    <w:rsid w:val="002776C9"/>
    <w:rsid w:val="00277EB3"/>
    <w:rsid w:val="0028029B"/>
    <w:rsid w:val="002807F3"/>
    <w:rsid w:val="00280885"/>
    <w:rsid w:val="00280890"/>
    <w:rsid w:val="002809A4"/>
    <w:rsid w:val="00280BE7"/>
    <w:rsid w:val="00280EAD"/>
    <w:rsid w:val="00281468"/>
    <w:rsid w:val="00281FDC"/>
    <w:rsid w:val="002822C1"/>
    <w:rsid w:val="00282319"/>
    <w:rsid w:val="002824D1"/>
    <w:rsid w:val="0028254B"/>
    <w:rsid w:val="0028258E"/>
    <w:rsid w:val="00282634"/>
    <w:rsid w:val="0028285F"/>
    <w:rsid w:val="00282903"/>
    <w:rsid w:val="00282B27"/>
    <w:rsid w:val="00282BBC"/>
    <w:rsid w:val="00283002"/>
    <w:rsid w:val="00283020"/>
    <w:rsid w:val="002831E5"/>
    <w:rsid w:val="00283402"/>
    <w:rsid w:val="0028362C"/>
    <w:rsid w:val="002839DF"/>
    <w:rsid w:val="00283CE7"/>
    <w:rsid w:val="00284273"/>
    <w:rsid w:val="002846BB"/>
    <w:rsid w:val="00284962"/>
    <w:rsid w:val="00284DB5"/>
    <w:rsid w:val="00284DDF"/>
    <w:rsid w:val="00284DE9"/>
    <w:rsid w:val="00284E5B"/>
    <w:rsid w:val="00284FB4"/>
    <w:rsid w:val="00285057"/>
    <w:rsid w:val="002850A3"/>
    <w:rsid w:val="0028526C"/>
    <w:rsid w:val="00285859"/>
    <w:rsid w:val="00285A96"/>
    <w:rsid w:val="00285DB9"/>
    <w:rsid w:val="00285E55"/>
    <w:rsid w:val="002861DE"/>
    <w:rsid w:val="002866D9"/>
    <w:rsid w:val="00286CA1"/>
    <w:rsid w:val="00286F98"/>
    <w:rsid w:val="0028718A"/>
    <w:rsid w:val="00287453"/>
    <w:rsid w:val="00287707"/>
    <w:rsid w:val="0028770C"/>
    <w:rsid w:val="002879F3"/>
    <w:rsid w:val="00287D5E"/>
    <w:rsid w:val="00287DAB"/>
    <w:rsid w:val="00287EFD"/>
    <w:rsid w:val="00287F03"/>
    <w:rsid w:val="00290427"/>
    <w:rsid w:val="0029080F"/>
    <w:rsid w:val="0029095C"/>
    <w:rsid w:val="002914EC"/>
    <w:rsid w:val="0029175D"/>
    <w:rsid w:val="00291890"/>
    <w:rsid w:val="0029192B"/>
    <w:rsid w:val="00291A76"/>
    <w:rsid w:val="00291C41"/>
    <w:rsid w:val="00291D34"/>
    <w:rsid w:val="00291D5F"/>
    <w:rsid w:val="00291F30"/>
    <w:rsid w:val="002924D3"/>
    <w:rsid w:val="00292A3A"/>
    <w:rsid w:val="00292A50"/>
    <w:rsid w:val="00292AE1"/>
    <w:rsid w:val="00292BEA"/>
    <w:rsid w:val="00292C0B"/>
    <w:rsid w:val="00292E57"/>
    <w:rsid w:val="00293003"/>
    <w:rsid w:val="002936D4"/>
    <w:rsid w:val="00293D54"/>
    <w:rsid w:val="00293DEE"/>
    <w:rsid w:val="00294077"/>
    <w:rsid w:val="002940CB"/>
    <w:rsid w:val="00294170"/>
    <w:rsid w:val="00294491"/>
    <w:rsid w:val="00294855"/>
    <w:rsid w:val="00294993"/>
    <w:rsid w:val="00294BBC"/>
    <w:rsid w:val="00294C58"/>
    <w:rsid w:val="00294DF6"/>
    <w:rsid w:val="00294E41"/>
    <w:rsid w:val="00294F58"/>
    <w:rsid w:val="00295346"/>
    <w:rsid w:val="00295497"/>
    <w:rsid w:val="002954EB"/>
    <w:rsid w:val="00295CCD"/>
    <w:rsid w:val="00295D90"/>
    <w:rsid w:val="00295F6B"/>
    <w:rsid w:val="0029620C"/>
    <w:rsid w:val="00296267"/>
    <w:rsid w:val="0029687F"/>
    <w:rsid w:val="002968F5"/>
    <w:rsid w:val="0029691A"/>
    <w:rsid w:val="002969FF"/>
    <w:rsid w:val="00296A50"/>
    <w:rsid w:val="00296B71"/>
    <w:rsid w:val="00296C6E"/>
    <w:rsid w:val="00296E5C"/>
    <w:rsid w:val="002971CC"/>
    <w:rsid w:val="002979F2"/>
    <w:rsid w:val="002A00A1"/>
    <w:rsid w:val="002A08FE"/>
    <w:rsid w:val="002A0C75"/>
    <w:rsid w:val="002A0DA1"/>
    <w:rsid w:val="002A0F63"/>
    <w:rsid w:val="002A1261"/>
    <w:rsid w:val="002A131B"/>
    <w:rsid w:val="002A1514"/>
    <w:rsid w:val="002A17C1"/>
    <w:rsid w:val="002A1840"/>
    <w:rsid w:val="002A1978"/>
    <w:rsid w:val="002A19D1"/>
    <w:rsid w:val="002A242D"/>
    <w:rsid w:val="002A2848"/>
    <w:rsid w:val="002A2AFE"/>
    <w:rsid w:val="002A2DFC"/>
    <w:rsid w:val="002A2E49"/>
    <w:rsid w:val="002A2E5A"/>
    <w:rsid w:val="002A3019"/>
    <w:rsid w:val="002A3353"/>
    <w:rsid w:val="002A35D8"/>
    <w:rsid w:val="002A38A3"/>
    <w:rsid w:val="002A3D80"/>
    <w:rsid w:val="002A3DE1"/>
    <w:rsid w:val="002A3DF5"/>
    <w:rsid w:val="002A4390"/>
    <w:rsid w:val="002A441B"/>
    <w:rsid w:val="002A4472"/>
    <w:rsid w:val="002A48BA"/>
    <w:rsid w:val="002A5093"/>
    <w:rsid w:val="002A5361"/>
    <w:rsid w:val="002A546A"/>
    <w:rsid w:val="002A5687"/>
    <w:rsid w:val="002A59E9"/>
    <w:rsid w:val="002A5D9D"/>
    <w:rsid w:val="002A5DA6"/>
    <w:rsid w:val="002A6195"/>
    <w:rsid w:val="002A631E"/>
    <w:rsid w:val="002A6412"/>
    <w:rsid w:val="002A673F"/>
    <w:rsid w:val="002A6B20"/>
    <w:rsid w:val="002A71F0"/>
    <w:rsid w:val="002A7650"/>
    <w:rsid w:val="002A7A38"/>
    <w:rsid w:val="002A7F25"/>
    <w:rsid w:val="002A7FEB"/>
    <w:rsid w:val="002B02C8"/>
    <w:rsid w:val="002B030C"/>
    <w:rsid w:val="002B05AB"/>
    <w:rsid w:val="002B0CB2"/>
    <w:rsid w:val="002B0D05"/>
    <w:rsid w:val="002B0EC6"/>
    <w:rsid w:val="002B10CD"/>
    <w:rsid w:val="002B1C6C"/>
    <w:rsid w:val="002B1D06"/>
    <w:rsid w:val="002B20DD"/>
    <w:rsid w:val="002B2CA9"/>
    <w:rsid w:val="002B2E5C"/>
    <w:rsid w:val="002B2F4D"/>
    <w:rsid w:val="002B302E"/>
    <w:rsid w:val="002B32CD"/>
    <w:rsid w:val="002B3921"/>
    <w:rsid w:val="002B3AE6"/>
    <w:rsid w:val="002B419A"/>
    <w:rsid w:val="002B4296"/>
    <w:rsid w:val="002B445B"/>
    <w:rsid w:val="002B497D"/>
    <w:rsid w:val="002B4B64"/>
    <w:rsid w:val="002B4D09"/>
    <w:rsid w:val="002B54C1"/>
    <w:rsid w:val="002B5B36"/>
    <w:rsid w:val="002B5D87"/>
    <w:rsid w:val="002B5F21"/>
    <w:rsid w:val="002B5F92"/>
    <w:rsid w:val="002B5F9F"/>
    <w:rsid w:val="002B64AB"/>
    <w:rsid w:val="002B6942"/>
    <w:rsid w:val="002B6A0A"/>
    <w:rsid w:val="002B6E65"/>
    <w:rsid w:val="002B70C3"/>
    <w:rsid w:val="002B787C"/>
    <w:rsid w:val="002B7B7F"/>
    <w:rsid w:val="002C0037"/>
    <w:rsid w:val="002C00DA"/>
    <w:rsid w:val="002C022F"/>
    <w:rsid w:val="002C04C3"/>
    <w:rsid w:val="002C0611"/>
    <w:rsid w:val="002C06B6"/>
    <w:rsid w:val="002C08FF"/>
    <w:rsid w:val="002C0EA7"/>
    <w:rsid w:val="002C0FBE"/>
    <w:rsid w:val="002C1150"/>
    <w:rsid w:val="002C13E1"/>
    <w:rsid w:val="002C1A60"/>
    <w:rsid w:val="002C1EEC"/>
    <w:rsid w:val="002C201E"/>
    <w:rsid w:val="002C2146"/>
    <w:rsid w:val="002C29B7"/>
    <w:rsid w:val="002C2A1D"/>
    <w:rsid w:val="002C2F93"/>
    <w:rsid w:val="002C30C3"/>
    <w:rsid w:val="002C335A"/>
    <w:rsid w:val="002C3459"/>
    <w:rsid w:val="002C34BF"/>
    <w:rsid w:val="002C3AE6"/>
    <w:rsid w:val="002C3B88"/>
    <w:rsid w:val="002C3D46"/>
    <w:rsid w:val="002C47C5"/>
    <w:rsid w:val="002C4C08"/>
    <w:rsid w:val="002C4C5C"/>
    <w:rsid w:val="002C4E4C"/>
    <w:rsid w:val="002C4E4D"/>
    <w:rsid w:val="002C5575"/>
    <w:rsid w:val="002C56F9"/>
    <w:rsid w:val="002C5A36"/>
    <w:rsid w:val="002C5E97"/>
    <w:rsid w:val="002C6021"/>
    <w:rsid w:val="002C6176"/>
    <w:rsid w:val="002C61B0"/>
    <w:rsid w:val="002C6727"/>
    <w:rsid w:val="002C72CC"/>
    <w:rsid w:val="002C7309"/>
    <w:rsid w:val="002C7488"/>
    <w:rsid w:val="002C7690"/>
    <w:rsid w:val="002C76CD"/>
    <w:rsid w:val="002C7BCB"/>
    <w:rsid w:val="002C7E34"/>
    <w:rsid w:val="002C7FA6"/>
    <w:rsid w:val="002D0145"/>
    <w:rsid w:val="002D037C"/>
    <w:rsid w:val="002D0562"/>
    <w:rsid w:val="002D09B7"/>
    <w:rsid w:val="002D0DB8"/>
    <w:rsid w:val="002D14C9"/>
    <w:rsid w:val="002D1C55"/>
    <w:rsid w:val="002D202E"/>
    <w:rsid w:val="002D2214"/>
    <w:rsid w:val="002D2DD6"/>
    <w:rsid w:val="002D3109"/>
    <w:rsid w:val="002D321C"/>
    <w:rsid w:val="002D370C"/>
    <w:rsid w:val="002D3938"/>
    <w:rsid w:val="002D3CE1"/>
    <w:rsid w:val="002D3D35"/>
    <w:rsid w:val="002D4F69"/>
    <w:rsid w:val="002D5074"/>
    <w:rsid w:val="002D59D3"/>
    <w:rsid w:val="002D5C4E"/>
    <w:rsid w:val="002D5D4C"/>
    <w:rsid w:val="002D63DD"/>
    <w:rsid w:val="002D679A"/>
    <w:rsid w:val="002D692F"/>
    <w:rsid w:val="002D717F"/>
    <w:rsid w:val="002D7446"/>
    <w:rsid w:val="002D7739"/>
    <w:rsid w:val="002D77C3"/>
    <w:rsid w:val="002D7A7F"/>
    <w:rsid w:val="002E0002"/>
    <w:rsid w:val="002E05CD"/>
    <w:rsid w:val="002E0CAD"/>
    <w:rsid w:val="002E1704"/>
    <w:rsid w:val="002E18EB"/>
    <w:rsid w:val="002E1E1F"/>
    <w:rsid w:val="002E1ED0"/>
    <w:rsid w:val="002E2150"/>
    <w:rsid w:val="002E24F3"/>
    <w:rsid w:val="002E25E8"/>
    <w:rsid w:val="002E263C"/>
    <w:rsid w:val="002E26CE"/>
    <w:rsid w:val="002E2EFA"/>
    <w:rsid w:val="002E347D"/>
    <w:rsid w:val="002E34AE"/>
    <w:rsid w:val="002E3600"/>
    <w:rsid w:val="002E3869"/>
    <w:rsid w:val="002E3901"/>
    <w:rsid w:val="002E3EC2"/>
    <w:rsid w:val="002E4264"/>
    <w:rsid w:val="002E43FF"/>
    <w:rsid w:val="002E4473"/>
    <w:rsid w:val="002E449B"/>
    <w:rsid w:val="002E4702"/>
    <w:rsid w:val="002E4972"/>
    <w:rsid w:val="002E51B7"/>
    <w:rsid w:val="002E54DC"/>
    <w:rsid w:val="002E5544"/>
    <w:rsid w:val="002E5644"/>
    <w:rsid w:val="002E580A"/>
    <w:rsid w:val="002E5849"/>
    <w:rsid w:val="002E5C7B"/>
    <w:rsid w:val="002E5E99"/>
    <w:rsid w:val="002E643C"/>
    <w:rsid w:val="002E68C7"/>
    <w:rsid w:val="002E6D01"/>
    <w:rsid w:val="002E76B2"/>
    <w:rsid w:val="002E77F1"/>
    <w:rsid w:val="002E7884"/>
    <w:rsid w:val="002E7BF1"/>
    <w:rsid w:val="002E7BFF"/>
    <w:rsid w:val="002E7DD1"/>
    <w:rsid w:val="002E7E0A"/>
    <w:rsid w:val="002E7EB3"/>
    <w:rsid w:val="002F037E"/>
    <w:rsid w:val="002F060F"/>
    <w:rsid w:val="002F06D7"/>
    <w:rsid w:val="002F0785"/>
    <w:rsid w:val="002F0C63"/>
    <w:rsid w:val="002F1283"/>
    <w:rsid w:val="002F13A9"/>
    <w:rsid w:val="002F144D"/>
    <w:rsid w:val="002F14C6"/>
    <w:rsid w:val="002F1721"/>
    <w:rsid w:val="002F1B06"/>
    <w:rsid w:val="002F1F67"/>
    <w:rsid w:val="002F25DB"/>
    <w:rsid w:val="002F298F"/>
    <w:rsid w:val="002F2B8C"/>
    <w:rsid w:val="002F2BC1"/>
    <w:rsid w:val="002F318B"/>
    <w:rsid w:val="002F31C4"/>
    <w:rsid w:val="002F354C"/>
    <w:rsid w:val="002F3844"/>
    <w:rsid w:val="002F4B21"/>
    <w:rsid w:val="002F4C31"/>
    <w:rsid w:val="002F51FA"/>
    <w:rsid w:val="002F540D"/>
    <w:rsid w:val="002F55CB"/>
    <w:rsid w:val="002F5C2B"/>
    <w:rsid w:val="002F5D2F"/>
    <w:rsid w:val="002F609B"/>
    <w:rsid w:val="002F685D"/>
    <w:rsid w:val="002F6BBC"/>
    <w:rsid w:val="002F6CA7"/>
    <w:rsid w:val="002F6E72"/>
    <w:rsid w:val="002F746B"/>
    <w:rsid w:val="002F75C6"/>
    <w:rsid w:val="002F7625"/>
    <w:rsid w:val="002F7A97"/>
    <w:rsid w:val="002F7BC4"/>
    <w:rsid w:val="003001E7"/>
    <w:rsid w:val="00301033"/>
    <w:rsid w:val="0030125B"/>
    <w:rsid w:val="0030158F"/>
    <w:rsid w:val="003015B2"/>
    <w:rsid w:val="00301609"/>
    <w:rsid w:val="00301AC4"/>
    <w:rsid w:val="00301E99"/>
    <w:rsid w:val="0030247F"/>
    <w:rsid w:val="0030255E"/>
    <w:rsid w:val="00302702"/>
    <w:rsid w:val="0030273D"/>
    <w:rsid w:val="00302960"/>
    <w:rsid w:val="00302A35"/>
    <w:rsid w:val="0030345D"/>
    <w:rsid w:val="00303D81"/>
    <w:rsid w:val="00303FA3"/>
    <w:rsid w:val="003041AA"/>
    <w:rsid w:val="003042F0"/>
    <w:rsid w:val="00304490"/>
    <w:rsid w:val="0030470A"/>
    <w:rsid w:val="0030557B"/>
    <w:rsid w:val="00305655"/>
    <w:rsid w:val="00305973"/>
    <w:rsid w:val="00305A36"/>
    <w:rsid w:val="00305F18"/>
    <w:rsid w:val="003063C4"/>
    <w:rsid w:val="00306459"/>
    <w:rsid w:val="003069A7"/>
    <w:rsid w:val="00306A30"/>
    <w:rsid w:val="00306EAE"/>
    <w:rsid w:val="003074D1"/>
    <w:rsid w:val="003075D9"/>
    <w:rsid w:val="0030796B"/>
    <w:rsid w:val="00307C84"/>
    <w:rsid w:val="00307C9D"/>
    <w:rsid w:val="00307F01"/>
    <w:rsid w:val="003101FC"/>
    <w:rsid w:val="003102F7"/>
    <w:rsid w:val="0031083F"/>
    <w:rsid w:val="00310E22"/>
    <w:rsid w:val="00310E2C"/>
    <w:rsid w:val="00310F51"/>
    <w:rsid w:val="00311004"/>
    <w:rsid w:val="00311AA3"/>
    <w:rsid w:val="003120B5"/>
    <w:rsid w:val="0031223D"/>
    <w:rsid w:val="0031235E"/>
    <w:rsid w:val="00312416"/>
    <w:rsid w:val="003127BF"/>
    <w:rsid w:val="00312A7C"/>
    <w:rsid w:val="00312DA3"/>
    <w:rsid w:val="00312DB2"/>
    <w:rsid w:val="00312EFB"/>
    <w:rsid w:val="003135D4"/>
    <w:rsid w:val="00313724"/>
    <w:rsid w:val="00313BC4"/>
    <w:rsid w:val="00313E68"/>
    <w:rsid w:val="0031401B"/>
    <w:rsid w:val="003144B0"/>
    <w:rsid w:val="00314511"/>
    <w:rsid w:val="00314DFE"/>
    <w:rsid w:val="0031563E"/>
    <w:rsid w:val="00315704"/>
    <w:rsid w:val="00315BBA"/>
    <w:rsid w:val="003166CF"/>
    <w:rsid w:val="003168D0"/>
    <w:rsid w:val="00316922"/>
    <w:rsid w:val="003169F2"/>
    <w:rsid w:val="003169F5"/>
    <w:rsid w:val="00316EBD"/>
    <w:rsid w:val="003172AC"/>
    <w:rsid w:val="003174F8"/>
    <w:rsid w:val="003175FE"/>
    <w:rsid w:val="0031768F"/>
    <w:rsid w:val="00317BF7"/>
    <w:rsid w:val="00317BF8"/>
    <w:rsid w:val="00317C08"/>
    <w:rsid w:val="00317F0F"/>
    <w:rsid w:val="00320324"/>
    <w:rsid w:val="0032046F"/>
    <w:rsid w:val="003204A1"/>
    <w:rsid w:val="00320B41"/>
    <w:rsid w:val="003213DA"/>
    <w:rsid w:val="003216BC"/>
    <w:rsid w:val="003217FD"/>
    <w:rsid w:val="0032195E"/>
    <w:rsid w:val="00321ECA"/>
    <w:rsid w:val="003222B1"/>
    <w:rsid w:val="00322801"/>
    <w:rsid w:val="003229E6"/>
    <w:rsid w:val="00322A57"/>
    <w:rsid w:val="00322A6F"/>
    <w:rsid w:val="003230CA"/>
    <w:rsid w:val="00323207"/>
    <w:rsid w:val="003239E4"/>
    <w:rsid w:val="00323D1E"/>
    <w:rsid w:val="00323DF9"/>
    <w:rsid w:val="00324424"/>
    <w:rsid w:val="00324682"/>
    <w:rsid w:val="003249FB"/>
    <w:rsid w:val="00324E6B"/>
    <w:rsid w:val="0032522D"/>
    <w:rsid w:val="003253A6"/>
    <w:rsid w:val="0032564C"/>
    <w:rsid w:val="0032569D"/>
    <w:rsid w:val="00325B3F"/>
    <w:rsid w:val="00325B50"/>
    <w:rsid w:val="00325E4C"/>
    <w:rsid w:val="0032609E"/>
    <w:rsid w:val="00326260"/>
    <w:rsid w:val="003267A9"/>
    <w:rsid w:val="003268E5"/>
    <w:rsid w:val="00326AC7"/>
    <w:rsid w:val="00326B75"/>
    <w:rsid w:val="0032707A"/>
    <w:rsid w:val="003270B7"/>
    <w:rsid w:val="00327120"/>
    <w:rsid w:val="003272A8"/>
    <w:rsid w:val="003276E9"/>
    <w:rsid w:val="00327904"/>
    <w:rsid w:val="003279B8"/>
    <w:rsid w:val="00327A66"/>
    <w:rsid w:val="00327E76"/>
    <w:rsid w:val="00327EBE"/>
    <w:rsid w:val="00327F2E"/>
    <w:rsid w:val="00330774"/>
    <w:rsid w:val="003308ED"/>
    <w:rsid w:val="003314A4"/>
    <w:rsid w:val="00331C2E"/>
    <w:rsid w:val="0033206D"/>
    <w:rsid w:val="0033224E"/>
    <w:rsid w:val="0033251E"/>
    <w:rsid w:val="00332CC2"/>
    <w:rsid w:val="00332CEC"/>
    <w:rsid w:val="003332E5"/>
    <w:rsid w:val="003337C2"/>
    <w:rsid w:val="003337CE"/>
    <w:rsid w:val="00333B9F"/>
    <w:rsid w:val="00334009"/>
    <w:rsid w:val="003340B5"/>
    <w:rsid w:val="003341C6"/>
    <w:rsid w:val="0033432A"/>
    <w:rsid w:val="003343E2"/>
    <w:rsid w:val="00334569"/>
    <w:rsid w:val="00334969"/>
    <w:rsid w:val="003349C9"/>
    <w:rsid w:val="00334B42"/>
    <w:rsid w:val="00334E6A"/>
    <w:rsid w:val="00334F69"/>
    <w:rsid w:val="0033538F"/>
    <w:rsid w:val="0033550C"/>
    <w:rsid w:val="00335758"/>
    <w:rsid w:val="003359FF"/>
    <w:rsid w:val="00335A2A"/>
    <w:rsid w:val="00335D66"/>
    <w:rsid w:val="00336896"/>
    <w:rsid w:val="003373B8"/>
    <w:rsid w:val="00337668"/>
    <w:rsid w:val="00337999"/>
    <w:rsid w:val="003379E0"/>
    <w:rsid w:val="0034015C"/>
    <w:rsid w:val="00340205"/>
    <w:rsid w:val="003407BD"/>
    <w:rsid w:val="003409B3"/>
    <w:rsid w:val="003409C2"/>
    <w:rsid w:val="00340AAD"/>
    <w:rsid w:val="00340D29"/>
    <w:rsid w:val="00340E2B"/>
    <w:rsid w:val="00341162"/>
    <w:rsid w:val="003413D5"/>
    <w:rsid w:val="0034155A"/>
    <w:rsid w:val="00341742"/>
    <w:rsid w:val="003418A2"/>
    <w:rsid w:val="00341B7F"/>
    <w:rsid w:val="00341BB1"/>
    <w:rsid w:val="00342065"/>
    <w:rsid w:val="0034245B"/>
    <w:rsid w:val="0034253E"/>
    <w:rsid w:val="00342859"/>
    <w:rsid w:val="00342AEE"/>
    <w:rsid w:val="00342CE4"/>
    <w:rsid w:val="00343127"/>
    <w:rsid w:val="00343461"/>
    <w:rsid w:val="003437B3"/>
    <w:rsid w:val="00343B00"/>
    <w:rsid w:val="00343CC3"/>
    <w:rsid w:val="00343E6F"/>
    <w:rsid w:val="003441DD"/>
    <w:rsid w:val="00344820"/>
    <w:rsid w:val="003448DE"/>
    <w:rsid w:val="00344CD7"/>
    <w:rsid w:val="00344CE2"/>
    <w:rsid w:val="00344E9C"/>
    <w:rsid w:val="00344F03"/>
    <w:rsid w:val="003455DC"/>
    <w:rsid w:val="00345819"/>
    <w:rsid w:val="003458EA"/>
    <w:rsid w:val="00345B80"/>
    <w:rsid w:val="00345EA0"/>
    <w:rsid w:val="00345F19"/>
    <w:rsid w:val="00346517"/>
    <w:rsid w:val="00346641"/>
    <w:rsid w:val="00346820"/>
    <w:rsid w:val="003469E1"/>
    <w:rsid w:val="00346C97"/>
    <w:rsid w:val="00347E53"/>
    <w:rsid w:val="0035035C"/>
    <w:rsid w:val="00350A7F"/>
    <w:rsid w:val="00350D68"/>
    <w:rsid w:val="003510B6"/>
    <w:rsid w:val="00351357"/>
    <w:rsid w:val="003516F7"/>
    <w:rsid w:val="003516FD"/>
    <w:rsid w:val="00351A25"/>
    <w:rsid w:val="00351CB6"/>
    <w:rsid w:val="00352251"/>
    <w:rsid w:val="0035231D"/>
    <w:rsid w:val="0035235F"/>
    <w:rsid w:val="0035290B"/>
    <w:rsid w:val="003529E1"/>
    <w:rsid w:val="0035302F"/>
    <w:rsid w:val="00353226"/>
    <w:rsid w:val="00353329"/>
    <w:rsid w:val="0035354C"/>
    <w:rsid w:val="003537D4"/>
    <w:rsid w:val="00354193"/>
    <w:rsid w:val="00354363"/>
    <w:rsid w:val="00354705"/>
    <w:rsid w:val="0035479B"/>
    <w:rsid w:val="00354AF9"/>
    <w:rsid w:val="0035513F"/>
    <w:rsid w:val="003556DD"/>
    <w:rsid w:val="003558C5"/>
    <w:rsid w:val="003559A0"/>
    <w:rsid w:val="00355A50"/>
    <w:rsid w:val="00355BA0"/>
    <w:rsid w:val="00355BCE"/>
    <w:rsid w:val="00355C9B"/>
    <w:rsid w:val="00355EC3"/>
    <w:rsid w:val="003561C9"/>
    <w:rsid w:val="00356777"/>
    <w:rsid w:val="00356BEF"/>
    <w:rsid w:val="00356ECF"/>
    <w:rsid w:val="00356FFA"/>
    <w:rsid w:val="0035708B"/>
    <w:rsid w:val="00357A00"/>
    <w:rsid w:val="00357B3D"/>
    <w:rsid w:val="00357BD2"/>
    <w:rsid w:val="0036040C"/>
    <w:rsid w:val="00360517"/>
    <w:rsid w:val="00360A77"/>
    <w:rsid w:val="00360CF9"/>
    <w:rsid w:val="00360EF6"/>
    <w:rsid w:val="003611D9"/>
    <w:rsid w:val="0036126C"/>
    <w:rsid w:val="0036152F"/>
    <w:rsid w:val="0036180D"/>
    <w:rsid w:val="003618DB"/>
    <w:rsid w:val="003619EA"/>
    <w:rsid w:val="00361AD2"/>
    <w:rsid w:val="00361B43"/>
    <w:rsid w:val="00361C1D"/>
    <w:rsid w:val="00361E04"/>
    <w:rsid w:val="00362038"/>
    <w:rsid w:val="00362168"/>
    <w:rsid w:val="00362530"/>
    <w:rsid w:val="00362587"/>
    <w:rsid w:val="0036267C"/>
    <w:rsid w:val="00362B0A"/>
    <w:rsid w:val="00362D0E"/>
    <w:rsid w:val="00362FC1"/>
    <w:rsid w:val="003632D1"/>
    <w:rsid w:val="00363716"/>
    <w:rsid w:val="00363CD9"/>
    <w:rsid w:val="003644FB"/>
    <w:rsid w:val="00364ABF"/>
    <w:rsid w:val="003650DC"/>
    <w:rsid w:val="003651D9"/>
    <w:rsid w:val="00365714"/>
    <w:rsid w:val="00365CD1"/>
    <w:rsid w:val="00365F0C"/>
    <w:rsid w:val="0036623C"/>
    <w:rsid w:val="00366607"/>
    <w:rsid w:val="003666E4"/>
    <w:rsid w:val="00367246"/>
    <w:rsid w:val="003677DD"/>
    <w:rsid w:val="0036798D"/>
    <w:rsid w:val="003679EF"/>
    <w:rsid w:val="00367DDD"/>
    <w:rsid w:val="00370192"/>
    <w:rsid w:val="003707FE"/>
    <w:rsid w:val="003708A8"/>
    <w:rsid w:val="003708C6"/>
    <w:rsid w:val="00370CE7"/>
    <w:rsid w:val="003711DE"/>
    <w:rsid w:val="00371A65"/>
    <w:rsid w:val="00371C38"/>
    <w:rsid w:val="00372069"/>
    <w:rsid w:val="0037228C"/>
    <w:rsid w:val="00372596"/>
    <w:rsid w:val="00372753"/>
    <w:rsid w:val="00373043"/>
    <w:rsid w:val="0037344B"/>
    <w:rsid w:val="003738A8"/>
    <w:rsid w:val="003744F8"/>
    <w:rsid w:val="00374FD2"/>
    <w:rsid w:val="003752D0"/>
    <w:rsid w:val="003757B5"/>
    <w:rsid w:val="0037665F"/>
    <w:rsid w:val="00376698"/>
    <w:rsid w:val="00376706"/>
    <w:rsid w:val="003768A6"/>
    <w:rsid w:val="00376F19"/>
    <w:rsid w:val="00377135"/>
    <w:rsid w:val="00377355"/>
    <w:rsid w:val="00377392"/>
    <w:rsid w:val="00377ADA"/>
    <w:rsid w:val="00377B4B"/>
    <w:rsid w:val="00377BF7"/>
    <w:rsid w:val="00377DED"/>
    <w:rsid w:val="00380430"/>
    <w:rsid w:val="003809B2"/>
    <w:rsid w:val="00380D38"/>
    <w:rsid w:val="00381023"/>
    <w:rsid w:val="0038130A"/>
    <w:rsid w:val="0038134B"/>
    <w:rsid w:val="003816F8"/>
    <w:rsid w:val="00381A39"/>
    <w:rsid w:val="00381DF2"/>
    <w:rsid w:val="003822B9"/>
    <w:rsid w:val="00382784"/>
    <w:rsid w:val="0038291A"/>
    <w:rsid w:val="00382C46"/>
    <w:rsid w:val="00382CA4"/>
    <w:rsid w:val="0038300F"/>
    <w:rsid w:val="00383135"/>
    <w:rsid w:val="00383564"/>
    <w:rsid w:val="003835D3"/>
    <w:rsid w:val="003836EB"/>
    <w:rsid w:val="00383A75"/>
    <w:rsid w:val="00383D36"/>
    <w:rsid w:val="00383D98"/>
    <w:rsid w:val="003845A8"/>
    <w:rsid w:val="0038470A"/>
    <w:rsid w:val="00384CCD"/>
    <w:rsid w:val="0038521A"/>
    <w:rsid w:val="00385561"/>
    <w:rsid w:val="003855B7"/>
    <w:rsid w:val="0038563A"/>
    <w:rsid w:val="00385934"/>
    <w:rsid w:val="00385D1A"/>
    <w:rsid w:val="0038609C"/>
    <w:rsid w:val="0038643F"/>
    <w:rsid w:val="00386801"/>
    <w:rsid w:val="00386CF0"/>
    <w:rsid w:val="003870DD"/>
    <w:rsid w:val="00387100"/>
    <w:rsid w:val="0038758D"/>
    <w:rsid w:val="00387B04"/>
    <w:rsid w:val="00390E9C"/>
    <w:rsid w:val="00391172"/>
    <w:rsid w:val="0039193F"/>
    <w:rsid w:val="00391AFC"/>
    <w:rsid w:val="00391F9D"/>
    <w:rsid w:val="00392058"/>
    <w:rsid w:val="003922AC"/>
    <w:rsid w:val="00392309"/>
    <w:rsid w:val="003925DE"/>
    <w:rsid w:val="003925EB"/>
    <w:rsid w:val="003927D7"/>
    <w:rsid w:val="003929D6"/>
    <w:rsid w:val="00392F74"/>
    <w:rsid w:val="003937AF"/>
    <w:rsid w:val="00394037"/>
    <w:rsid w:val="00394273"/>
    <w:rsid w:val="00394346"/>
    <w:rsid w:val="003949D4"/>
    <w:rsid w:val="00394E06"/>
    <w:rsid w:val="0039597A"/>
    <w:rsid w:val="00395C2A"/>
    <w:rsid w:val="00395F7B"/>
    <w:rsid w:val="00395F9C"/>
    <w:rsid w:val="00396223"/>
    <w:rsid w:val="00396365"/>
    <w:rsid w:val="003965B1"/>
    <w:rsid w:val="00396B11"/>
    <w:rsid w:val="00396ECE"/>
    <w:rsid w:val="00397279"/>
    <w:rsid w:val="00397636"/>
    <w:rsid w:val="0039772A"/>
    <w:rsid w:val="003977C8"/>
    <w:rsid w:val="003978BC"/>
    <w:rsid w:val="003979E3"/>
    <w:rsid w:val="003A0077"/>
    <w:rsid w:val="003A046A"/>
    <w:rsid w:val="003A06F6"/>
    <w:rsid w:val="003A08CE"/>
    <w:rsid w:val="003A0B4A"/>
    <w:rsid w:val="003A0CB3"/>
    <w:rsid w:val="003A0E83"/>
    <w:rsid w:val="003A0FCB"/>
    <w:rsid w:val="003A110F"/>
    <w:rsid w:val="003A1881"/>
    <w:rsid w:val="003A1954"/>
    <w:rsid w:val="003A1B03"/>
    <w:rsid w:val="003A1CAA"/>
    <w:rsid w:val="003A1D8F"/>
    <w:rsid w:val="003A20CC"/>
    <w:rsid w:val="003A20E0"/>
    <w:rsid w:val="003A230E"/>
    <w:rsid w:val="003A231F"/>
    <w:rsid w:val="003A23B2"/>
    <w:rsid w:val="003A2575"/>
    <w:rsid w:val="003A26D9"/>
    <w:rsid w:val="003A296A"/>
    <w:rsid w:val="003A2ABA"/>
    <w:rsid w:val="003A32F4"/>
    <w:rsid w:val="003A3466"/>
    <w:rsid w:val="003A34D6"/>
    <w:rsid w:val="003A3699"/>
    <w:rsid w:val="003A3704"/>
    <w:rsid w:val="003A38DD"/>
    <w:rsid w:val="003A3AE0"/>
    <w:rsid w:val="003A3CCD"/>
    <w:rsid w:val="003A3FEB"/>
    <w:rsid w:val="003A42D5"/>
    <w:rsid w:val="003A4CE8"/>
    <w:rsid w:val="003A4F95"/>
    <w:rsid w:val="003A50F3"/>
    <w:rsid w:val="003A53AE"/>
    <w:rsid w:val="003A5433"/>
    <w:rsid w:val="003A548B"/>
    <w:rsid w:val="003A589E"/>
    <w:rsid w:val="003A680B"/>
    <w:rsid w:val="003A6ECD"/>
    <w:rsid w:val="003A6FC9"/>
    <w:rsid w:val="003A6FFC"/>
    <w:rsid w:val="003A721F"/>
    <w:rsid w:val="003A78E9"/>
    <w:rsid w:val="003A797D"/>
    <w:rsid w:val="003A7E26"/>
    <w:rsid w:val="003A7F20"/>
    <w:rsid w:val="003B01DC"/>
    <w:rsid w:val="003B026B"/>
    <w:rsid w:val="003B034D"/>
    <w:rsid w:val="003B09C4"/>
    <w:rsid w:val="003B09C9"/>
    <w:rsid w:val="003B0AD7"/>
    <w:rsid w:val="003B0DF9"/>
    <w:rsid w:val="003B1512"/>
    <w:rsid w:val="003B1542"/>
    <w:rsid w:val="003B1876"/>
    <w:rsid w:val="003B189C"/>
    <w:rsid w:val="003B19EE"/>
    <w:rsid w:val="003B1A1F"/>
    <w:rsid w:val="003B1A24"/>
    <w:rsid w:val="003B1B9D"/>
    <w:rsid w:val="003B2289"/>
    <w:rsid w:val="003B2762"/>
    <w:rsid w:val="003B29F6"/>
    <w:rsid w:val="003B31BC"/>
    <w:rsid w:val="003B371B"/>
    <w:rsid w:val="003B37F3"/>
    <w:rsid w:val="003B3840"/>
    <w:rsid w:val="003B38C6"/>
    <w:rsid w:val="003B3A24"/>
    <w:rsid w:val="003B3BC8"/>
    <w:rsid w:val="003B3D8B"/>
    <w:rsid w:val="003B3FD4"/>
    <w:rsid w:val="003B4186"/>
    <w:rsid w:val="003B426B"/>
    <w:rsid w:val="003B457E"/>
    <w:rsid w:val="003B469D"/>
    <w:rsid w:val="003B4838"/>
    <w:rsid w:val="003B4AC1"/>
    <w:rsid w:val="003B4AD8"/>
    <w:rsid w:val="003B4EF1"/>
    <w:rsid w:val="003B54F3"/>
    <w:rsid w:val="003B54F5"/>
    <w:rsid w:val="003B595F"/>
    <w:rsid w:val="003B5F2F"/>
    <w:rsid w:val="003B61C7"/>
    <w:rsid w:val="003B6250"/>
    <w:rsid w:val="003B62E5"/>
    <w:rsid w:val="003B62EB"/>
    <w:rsid w:val="003B639F"/>
    <w:rsid w:val="003B644A"/>
    <w:rsid w:val="003B6862"/>
    <w:rsid w:val="003B70ED"/>
    <w:rsid w:val="003B7734"/>
    <w:rsid w:val="003B77FF"/>
    <w:rsid w:val="003B7992"/>
    <w:rsid w:val="003B7D9F"/>
    <w:rsid w:val="003C0176"/>
    <w:rsid w:val="003C02C3"/>
    <w:rsid w:val="003C02EF"/>
    <w:rsid w:val="003C034F"/>
    <w:rsid w:val="003C0449"/>
    <w:rsid w:val="003C0666"/>
    <w:rsid w:val="003C06D5"/>
    <w:rsid w:val="003C0995"/>
    <w:rsid w:val="003C1328"/>
    <w:rsid w:val="003C1854"/>
    <w:rsid w:val="003C1DC3"/>
    <w:rsid w:val="003C1DE9"/>
    <w:rsid w:val="003C1E86"/>
    <w:rsid w:val="003C2103"/>
    <w:rsid w:val="003C2165"/>
    <w:rsid w:val="003C249D"/>
    <w:rsid w:val="003C2C1D"/>
    <w:rsid w:val="003C2C9C"/>
    <w:rsid w:val="003C30FC"/>
    <w:rsid w:val="003C3685"/>
    <w:rsid w:val="003C3AE4"/>
    <w:rsid w:val="003C403C"/>
    <w:rsid w:val="003C408C"/>
    <w:rsid w:val="003C458B"/>
    <w:rsid w:val="003C4602"/>
    <w:rsid w:val="003C4AE6"/>
    <w:rsid w:val="003C4B37"/>
    <w:rsid w:val="003C4D15"/>
    <w:rsid w:val="003C5175"/>
    <w:rsid w:val="003C5956"/>
    <w:rsid w:val="003C6350"/>
    <w:rsid w:val="003C63C0"/>
    <w:rsid w:val="003C6625"/>
    <w:rsid w:val="003C6865"/>
    <w:rsid w:val="003C6915"/>
    <w:rsid w:val="003C6C76"/>
    <w:rsid w:val="003C6F83"/>
    <w:rsid w:val="003C71B0"/>
    <w:rsid w:val="003C7458"/>
    <w:rsid w:val="003C7551"/>
    <w:rsid w:val="003C76C0"/>
    <w:rsid w:val="003C7929"/>
    <w:rsid w:val="003C7AA1"/>
    <w:rsid w:val="003C7B38"/>
    <w:rsid w:val="003C7D21"/>
    <w:rsid w:val="003C7E70"/>
    <w:rsid w:val="003D0237"/>
    <w:rsid w:val="003D056C"/>
    <w:rsid w:val="003D06F0"/>
    <w:rsid w:val="003D0D7B"/>
    <w:rsid w:val="003D11A7"/>
    <w:rsid w:val="003D11FE"/>
    <w:rsid w:val="003D1580"/>
    <w:rsid w:val="003D15BB"/>
    <w:rsid w:val="003D1704"/>
    <w:rsid w:val="003D1755"/>
    <w:rsid w:val="003D1AAC"/>
    <w:rsid w:val="003D1E90"/>
    <w:rsid w:val="003D1F90"/>
    <w:rsid w:val="003D24AC"/>
    <w:rsid w:val="003D26DE"/>
    <w:rsid w:val="003D274F"/>
    <w:rsid w:val="003D29DB"/>
    <w:rsid w:val="003D2A1E"/>
    <w:rsid w:val="003D2B44"/>
    <w:rsid w:val="003D2FEA"/>
    <w:rsid w:val="003D31EE"/>
    <w:rsid w:val="003D338A"/>
    <w:rsid w:val="003D35A6"/>
    <w:rsid w:val="003D3AA8"/>
    <w:rsid w:val="003D3C5D"/>
    <w:rsid w:val="003D3C87"/>
    <w:rsid w:val="003D3E84"/>
    <w:rsid w:val="003D4057"/>
    <w:rsid w:val="003D4C17"/>
    <w:rsid w:val="003D513A"/>
    <w:rsid w:val="003D5155"/>
    <w:rsid w:val="003D59C7"/>
    <w:rsid w:val="003D5A90"/>
    <w:rsid w:val="003D5BCF"/>
    <w:rsid w:val="003D5FBB"/>
    <w:rsid w:val="003D6727"/>
    <w:rsid w:val="003D6A34"/>
    <w:rsid w:val="003D6A42"/>
    <w:rsid w:val="003D6E5D"/>
    <w:rsid w:val="003D7273"/>
    <w:rsid w:val="003D73A8"/>
    <w:rsid w:val="003D75C6"/>
    <w:rsid w:val="003D75F4"/>
    <w:rsid w:val="003D765D"/>
    <w:rsid w:val="003D767C"/>
    <w:rsid w:val="003D76EA"/>
    <w:rsid w:val="003D7846"/>
    <w:rsid w:val="003D798A"/>
    <w:rsid w:val="003D7B5F"/>
    <w:rsid w:val="003D7EEC"/>
    <w:rsid w:val="003E00C9"/>
    <w:rsid w:val="003E0385"/>
    <w:rsid w:val="003E0564"/>
    <w:rsid w:val="003E05E2"/>
    <w:rsid w:val="003E0AEE"/>
    <w:rsid w:val="003E0FCE"/>
    <w:rsid w:val="003E1B18"/>
    <w:rsid w:val="003E20B1"/>
    <w:rsid w:val="003E22FA"/>
    <w:rsid w:val="003E2B74"/>
    <w:rsid w:val="003E2C2C"/>
    <w:rsid w:val="003E2FC7"/>
    <w:rsid w:val="003E344C"/>
    <w:rsid w:val="003E3784"/>
    <w:rsid w:val="003E40A5"/>
    <w:rsid w:val="003E42DE"/>
    <w:rsid w:val="003E4552"/>
    <w:rsid w:val="003E4629"/>
    <w:rsid w:val="003E479F"/>
    <w:rsid w:val="003E4999"/>
    <w:rsid w:val="003E4D37"/>
    <w:rsid w:val="003E4F84"/>
    <w:rsid w:val="003E5421"/>
    <w:rsid w:val="003E57DA"/>
    <w:rsid w:val="003E5B6B"/>
    <w:rsid w:val="003E5EC1"/>
    <w:rsid w:val="003E5F79"/>
    <w:rsid w:val="003E638D"/>
    <w:rsid w:val="003E6625"/>
    <w:rsid w:val="003E68CD"/>
    <w:rsid w:val="003E6944"/>
    <w:rsid w:val="003E6DC2"/>
    <w:rsid w:val="003E72B2"/>
    <w:rsid w:val="003E739B"/>
    <w:rsid w:val="003E7435"/>
    <w:rsid w:val="003E7A00"/>
    <w:rsid w:val="003E7C84"/>
    <w:rsid w:val="003F006C"/>
    <w:rsid w:val="003F0159"/>
    <w:rsid w:val="003F0219"/>
    <w:rsid w:val="003F03A3"/>
    <w:rsid w:val="003F03F8"/>
    <w:rsid w:val="003F0435"/>
    <w:rsid w:val="003F05E5"/>
    <w:rsid w:val="003F0660"/>
    <w:rsid w:val="003F09A6"/>
    <w:rsid w:val="003F10F7"/>
    <w:rsid w:val="003F13A1"/>
    <w:rsid w:val="003F16FD"/>
    <w:rsid w:val="003F1D55"/>
    <w:rsid w:val="003F20C6"/>
    <w:rsid w:val="003F22E9"/>
    <w:rsid w:val="003F22F3"/>
    <w:rsid w:val="003F2397"/>
    <w:rsid w:val="003F2549"/>
    <w:rsid w:val="003F29D0"/>
    <w:rsid w:val="003F2BC7"/>
    <w:rsid w:val="003F2CA3"/>
    <w:rsid w:val="003F2DB0"/>
    <w:rsid w:val="003F303F"/>
    <w:rsid w:val="003F399D"/>
    <w:rsid w:val="003F3A8C"/>
    <w:rsid w:val="003F3CCD"/>
    <w:rsid w:val="003F3D54"/>
    <w:rsid w:val="003F3DA0"/>
    <w:rsid w:val="003F420B"/>
    <w:rsid w:val="003F42F0"/>
    <w:rsid w:val="003F467C"/>
    <w:rsid w:val="003F4687"/>
    <w:rsid w:val="003F47FD"/>
    <w:rsid w:val="003F4B29"/>
    <w:rsid w:val="003F5D2A"/>
    <w:rsid w:val="003F5E05"/>
    <w:rsid w:val="003F6081"/>
    <w:rsid w:val="003F60EC"/>
    <w:rsid w:val="003F64A3"/>
    <w:rsid w:val="003F6B73"/>
    <w:rsid w:val="003F6DB6"/>
    <w:rsid w:val="003F72DE"/>
    <w:rsid w:val="004001E0"/>
    <w:rsid w:val="00400474"/>
    <w:rsid w:val="00400A31"/>
    <w:rsid w:val="00400F62"/>
    <w:rsid w:val="004010AA"/>
    <w:rsid w:val="00401252"/>
    <w:rsid w:val="004013DA"/>
    <w:rsid w:val="0040140B"/>
    <w:rsid w:val="0040144D"/>
    <w:rsid w:val="0040152A"/>
    <w:rsid w:val="004017FB"/>
    <w:rsid w:val="00401BB9"/>
    <w:rsid w:val="00401EC2"/>
    <w:rsid w:val="00401F04"/>
    <w:rsid w:val="0040240F"/>
    <w:rsid w:val="0040290E"/>
    <w:rsid w:val="00402EA4"/>
    <w:rsid w:val="00402F43"/>
    <w:rsid w:val="00403054"/>
    <w:rsid w:val="00403205"/>
    <w:rsid w:val="00404078"/>
    <w:rsid w:val="004040AA"/>
    <w:rsid w:val="004040C5"/>
    <w:rsid w:val="004047B5"/>
    <w:rsid w:val="00404864"/>
    <w:rsid w:val="00405158"/>
    <w:rsid w:val="00405172"/>
    <w:rsid w:val="00405338"/>
    <w:rsid w:val="00405C9A"/>
    <w:rsid w:val="00405D32"/>
    <w:rsid w:val="0040607C"/>
    <w:rsid w:val="004066A4"/>
    <w:rsid w:val="00406879"/>
    <w:rsid w:val="00406F8E"/>
    <w:rsid w:val="0040755E"/>
    <w:rsid w:val="00407BE4"/>
    <w:rsid w:val="00407D61"/>
    <w:rsid w:val="00407DE0"/>
    <w:rsid w:val="004102ED"/>
    <w:rsid w:val="0041058C"/>
    <w:rsid w:val="0041061F"/>
    <w:rsid w:val="004108A8"/>
    <w:rsid w:val="00410C5D"/>
    <w:rsid w:val="00411234"/>
    <w:rsid w:val="0041129F"/>
    <w:rsid w:val="004113E4"/>
    <w:rsid w:val="00411560"/>
    <w:rsid w:val="004120EC"/>
    <w:rsid w:val="004127BB"/>
    <w:rsid w:val="00412848"/>
    <w:rsid w:val="0041288D"/>
    <w:rsid w:val="00412941"/>
    <w:rsid w:val="00412D00"/>
    <w:rsid w:val="00412EDC"/>
    <w:rsid w:val="00413116"/>
    <w:rsid w:val="00413165"/>
    <w:rsid w:val="00413509"/>
    <w:rsid w:val="0041360D"/>
    <w:rsid w:val="004137ED"/>
    <w:rsid w:val="0041385F"/>
    <w:rsid w:val="004139F3"/>
    <w:rsid w:val="00414020"/>
    <w:rsid w:val="004141AB"/>
    <w:rsid w:val="004142B3"/>
    <w:rsid w:val="004142E4"/>
    <w:rsid w:val="004143DD"/>
    <w:rsid w:val="00415250"/>
    <w:rsid w:val="004153AF"/>
    <w:rsid w:val="0041567A"/>
    <w:rsid w:val="00415914"/>
    <w:rsid w:val="00415D9C"/>
    <w:rsid w:val="00415E5F"/>
    <w:rsid w:val="00416A97"/>
    <w:rsid w:val="004177CB"/>
    <w:rsid w:val="00417839"/>
    <w:rsid w:val="00417847"/>
    <w:rsid w:val="004178BB"/>
    <w:rsid w:val="004179F3"/>
    <w:rsid w:val="00417A97"/>
    <w:rsid w:val="00417BF5"/>
    <w:rsid w:val="00417DE4"/>
    <w:rsid w:val="00417E58"/>
    <w:rsid w:val="00420082"/>
    <w:rsid w:val="0042015E"/>
    <w:rsid w:val="0042022D"/>
    <w:rsid w:val="00420395"/>
    <w:rsid w:val="0042055E"/>
    <w:rsid w:val="004205D2"/>
    <w:rsid w:val="00420946"/>
    <w:rsid w:val="00420B11"/>
    <w:rsid w:val="00420B7F"/>
    <w:rsid w:val="00420C7E"/>
    <w:rsid w:val="00421107"/>
    <w:rsid w:val="0042139E"/>
    <w:rsid w:val="00421802"/>
    <w:rsid w:val="00421C85"/>
    <w:rsid w:val="00422001"/>
    <w:rsid w:val="004222B9"/>
    <w:rsid w:val="0042281F"/>
    <w:rsid w:val="00422994"/>
    <w:rsid w:val="00422B27"/>
    <w:rsid w:val="00422C5F"/>
    <w:rsid w:val="00422CEF"/>
    <w:rsid w:val="0042315E"/>
    <w:rsid w:val="004233D1"/>
    <w:rsid w:val="00423B2B"/>
    <w:rsid w:val="004244B0"/>
    <w:rsid w:val="00424626"/>
    <w:rsid w:val="004249BA"/>
    <w:rsid w:val="0042513F"/>
    <w:rsid w:val="00425152"/>
    <w:rsid w:val="004252C5"/>
    <w:rsid w:val="00425668"/>
    <w:rsid w:val="004259CF"/>
    <w:rsid w:val="004259EA"/>
    <w:rsid w:val="00425A0D"/>
    <w:rsid w:val="00425A54"/>
    <w:rsid w:val="0042611F"/>
    <w:rsid w:val="0042666C"/>
    <w:rsid w:val="004267E4"/>
    <w:rsid w:val="00426892"/>
    <w:rsid w:val="004269DB"/>
    <w:rsid w:val="00426B7F"/>
    <w:rsid w:val="00426C5E"/>
    <w:rsid w:val="00427467"/>
    <w:rsid w:val="004274B9"/>
    <w:rsid w:val="0042757D"/>
    <w:rsid w:val="004278BE"/>
    <w:rsid w:val="004278ED"/>
    <w:rsid w:val="004279DE"/>
    <w:rsid w:val="00427B7E"/>
    <w:rsid w:val="004301E7"/>
    <w:rsid w:val="0043029C"/>
    <w:rsid w:val="004303E8"/>
    <w:rsid w:val="004307E2"/>
    <w:rsid w:val="00430823"/>
    <w:rsid w:val="00430938"/>
    <w:rsid w:val="0043098E"/>
    <w:rsid w:val="004309F4"/>
    <w:rsid w:val="004319B5"/>
    <w:rsid w:val="00431A4F"/>
    <w:rsid w:val="00432569"/>
    <w:rsid w:val="004333F5"/>
    <w:rsid w:val="00433E11"/>
    <w:rsid w:val="00434386"/>
    <w:rsid w:val="00434544"/>
    <w:rsid w:val="00434561"/>
    <w:rsid w:val="00434624"/>
    <w:rsid w:val="004347AE"/>
    <w:rsid w:val="004347FD"/>
    <w:rsid w:val="00434C76"/>
    <w:rsid w:val="004352C9"/>
    <w:rsid w:val="0043530B"/>
    <w:rsid w:val="004355B1"/>
    <w:rsid w:val="004359E0"/>
    <w:rsid w:val="00435C35"/>
    <w:rsid w:val="004360B7"/>
    <w:rsid w:val="004363EC"/>
    <w:rsid w:val="00436530"/>
    <w:rsid w:val="004367FF"/>
    <w:rsid w:val="004368D2"/>
    <w:rsid w:val="00436966"/>
    <w:rsid w:val="00436B24"/>
    <w:rsid w:val="00436BD7"/>
    <w:rsid w:val="00436CDE"/>
    <w:rsid w:val="00436E8C"/>
    <w:rsid w:val="0043703D"/>
    <w:rsid w:val="00437110"/>
    <w:rsid w:val="004371DF"/>
    <w:rsid w:val="00437507"/>
    <w:rsid w:val="00437963"/>
    <w:rsid w:val="00437A80"/>
    <w:rsid w:val="00437AB9"/>
    <w:rsid w:val="0044025E"/>
    <w:rsid w:val="0044055D"/>
    <w:rsid w:val="00440580"/>
    <w:rsid w:val="00440AA4"/>
    <w:rsid w:val="00441163"/>
    <w:rsid w:val="004411CE"/>
    <w:rsid w:val="0044168C"/>
    <w:rsid w:val="00441725"/>
    <w:rsid w:val="00441AAC"/>
    <w:rsid w:val="00441BBE"/>
    <w:rsid w:val="00441E3E"/>
    <w:rsid w:val="00442593"/>
    <w:rsid w:val="00442C53"/>
    <w:rsid w:val="00442F01"/>
    <w:rsid w:val="0044340E"/>
    <w:rsid w:val="0044342B"/>
    <w:rsid w:val="00443702"/>
    <w:rsid w:val="00443746"/>
    <w:rsid w:val="004437A7"/>
    <w:rsid w:val="00443B59"/>
    <w:rsid w:val="00443FFB"/>
    <w:rsid w:val="004441C1"/>
    <w:rsid w:val="0044422D"/>
    <w:rsid w:val="0044427B"/>
    <w:rsid w:val="004444B2"/>
    <w:rsid w:val="00444512"/>
    <w:rsid w:val="0044471D"/>
    <w:rsid w:val="0044515E"/>
    <w:rsid w:val="00445242"/>
    <w:rsid w:val="00445297"/>
    <w:rsid w:val="004453AB"/>
    <w:rsid w:val="00445470"/>
    <w:rsid w:val="00445546"/>
    <w:rsid w:val="004455E9"/>
    <w:rsid w:val="004457BF"/>
    <w:rsid w:val="004459EB"/>
    <w:rsid w:val="00445D01"/>
    <w:rsid w:val="00445EF5"/>
    <w:rsid w:val="00446706"/>
    <w:rsid w:val="00446C2D"/>
    <w:rsid w:val="004471F7"/>
    <w:rsid w:val="00447284"/>
    <w:rsid w:val="0044732E"/>
    <w:rsid w:val="004475A1"/>
    <w:rsid w:val="00447E0D"/>
    <w:rsid w:val="00450060"/>
    <w:rsid w:val="0045012A"/>
    <w:rsid w:val="00450509"/>
    <w:rsid w:val="00450596"/>
    <w:rsid w:val="0045091D"/>
    <w:rsid w:val="00450D72"/>
    <w:rsid w:val="0045114A"/>
    <w:rsid w:val="0045130B"/>
    <w:rsid w:val="00451357"/>
    <w:rsid w:val="00451CD3"/>
    <w:rsid w:val="00451D62"/>
    <w:rsid w:val="00451DD1"/>
    <w:rsid w:val="00452278"/>
    <w:rsid w:val="004523E6"/>
    <w:rsid w:val="00452523"/>
    <w:rsid w:val="0045291E"/>
    <w:rsid w:val="00452B3C"/>
    <w:rsid w:val="00453030"/>
    <w:rsid w:val="00453197"/>
    <w:rsid w:val="0045333F"/>
    <w:rsid w:val="00453468"/>
    <w:rsid w:val="00453585"/>
    <w:rsid w:val="00453747"/>
    <w:rsid w:val="00453878"/>
    <w:rsid w:val="00453AF2"/>
    <w:rsid w:val="00453C9D"/>
    <w:rsid w:val="00453E8F"/>
    <w:rsid w:val="004543D8"/>
    <w:rsid w:val="0045497D"/>
    <w:rsid w:val="00454C7B"/>
    <w:rsid w:val="004551C6"/>
    <w:rsid w:val="00455474"/>
    <w:rsid w:val="00455889"/>
    <w:rsid w:val="004558FF"/>
    <w:rsid w:val="00455DDC"/>
    <w:rsid w:val="00455E5D"/>
    <w:rsid w:val="00455FE4"/>
    <w:rsid w:val="004560BD"/>
    <w:rsid w:val="004563F8"/>
    <w:rsid w:val="0045655F"/>
    <w:rsid w:val="004566E2"/>
    <w:rsid w:val="004570F6"/>
    <w:rsid w:val="00457243"/>
    <w:rsid w:val="00457324"/>
    <w:rsid w:val="00457371"/>
    <w:rsid w:val="004575B4"/>
    <w:rsid w:val="0045776F"/>
    <w:rsid w:val="004579A4"/>
    <w:rsid w:val="00460606"/>
    <w:rsid w:val="004606FE"/>
    <w:rsid w:val="00460F37"/>
    <w:rsid w:val="00461139"/>
    <w:rsid w:val="00461157"/>
    <w:rsid w:val="00461226"/>
    <w:rsid w:val="004614F7"/>
    <w:rsid w:val="00461777"/>
    <w:rsid w:val="00461962"/>
    <w:rsid w:val="00461D94"/>
    <w:rsid w:val="00461FD0"/>
    <w:rsid w:val="00462757"/>
    <w:rsid w:val="00462A18"/>
    <w:rsid w:val="00462CA6"/>
    <w:rsid w:val="00462F5D"/>
    <w:rsid w:val="004638B9"/>
    <w:rsid w:val="004641D5"/>
    <w:rsid w:val="0046476C"/>
    <w:rsid w:val="004649FD"/>
    <w:rsid w:val="00465045"/>
    <w:rsid w:val="004656A6"/>
    <w:rsid w:val="00465954"/>
    <w:rsid w:val="00465F8E"/>
    <w:rsid w:val="004664FC"/>
    <w:rsid w:val="00466527"/>
    <w:rsid w:val="00466A8E"/>
    <w:rsid w:val="00466CE6"/>
    <w:rsid w:val="00466EE4"/>
    <w:rsid w:val="00466F06"/>
    <w:rsid w:val="004670A7"/>
    <w:rsid w:val="00467187"/>
    <w:rsid w:val="00467697"/>
    <w:rsid w:val="004677F1"/>
    <w:rsid w:val="00467A85"/>
    <w:rsid w:val="00467C44"/>
    <w:rsid w:val="00467FDC"/>
    <w:rsid w:val="00470212"/>
    <w:rsid w:val="004702F9"/>
    <w:rsid w:val="00470B43"/>
    <w:rsid w:val="00470EC3"/>
    <w:rsid w:val="00471A7B"/>
    <w:rsid w:val="00471B43"/>
    <w:rsid w:val="00471D52"/>
    <w:rsid w:val="00472284"/>
    <w:rsid w:val="004723EF"/>
    <w:rsid w:val="004728CF"/>
    <w:rsid w:val="004729A3"/>
    <w:rsid w:val="00472C69"/>
    <w:rsid w:val="00473171"/>
    <w:rsid w:val="004735DD"/>
    <w:rsid w:val="004736FC"/>
    <w:rsid w:val="00473CD9"/>
    <w:rsid w:val="00473FDA"/>
    <w:rsid w:val="00474691"/>
    <w:rsid w:val="004748E8"/>
    <w:rsid w:val="00474AF1"/>
    <w:rsid w:val="00474BEE"/>
    <w:rsid w:val="00474C22"/>
    <w:rsid w:val="00474DC2"/>
    <w:rsid w:val="00474E8A"/>
    <w:rsid w:val="00475BC2"/>
    <w:rsid w:val="00475C65"/>
    <w:rsid w:val="00475E10"/>
    <w:rsid w:val="00476B9F"/>
    <w:rsid w:val="00476DF4"/>
    <w:rsid w:val="00477269"/>
    <w:rsid w:val="0047735A"/>
    <w:rsid w:val="00477788"/>
    <w:rsid w:val="004777FB"/>
    <w:rsid w:val="0048034B"/>
    <w:rsid w:val="0048045A"/>
    <w:rsid w:val="004808CE"/>
    <w:rsid w:val="0048093F"/>
    <w:rsid w:val="00480FCA"/>
    <w:rsid w:val="0048130E"/>
    <w:rsid w:val="00481643"/>
    <w:rsid w:val="00481A31"/>
    <w:rsid w:val="00481C13"/>
    <w:rsid w:val="00481C9C"/>
    <w:rsid w:val="00481D7A"/>
    <w:rsid w:val="00482453"/>
    <w:rsid w:val="00482490"/>
    <w:rsid w:val="0048256C"/>
    <w:rsid w:val="00482F92"/>
    <w:rsid w:val="0048314D"/>
    <w:rsid w:val="00483223"/>
    <w:rsid w:val="004832C2"/>
    <w:rsid w:val="0048362E"/>
    <w:rsid w:val="00483AFE"/>
    <w:rsid w:val="00483CA2"/>
    <w:rsid w:val="0048405A"/>
    <w:rsid w:val="004840F3"/>
    <w:rsid w:val="00484122"/>
    <w:rsid w:val="00484269"/>
    <w:rsid w:val="00484582"/>
    <w:rsid w:val="00484D07"/>
    <w:rsid w:val="0048501B"/>
    <w:rsid w:val="00485B37"/>
    <w:rsid w:val="00485B4D"/>
    <w:rsid w:val="00485C73"/>
    <w:rsid w:val="00485F27"/>
    <w:rsid w:val="00485F9B"/>
    <w:rsid w:val="00485FD5"/>
    <w:rsid w:val="00485FDF"/>
    <w:rsid w:val="004862FA"/>
    <w:rsid w:val="004866DD"/>
    <w:rsid w:val="0048690E"/>
    <w:rsid w:val="00486B61"/>
    <w:rsid w:val="00486BB4"/>
    <w:rsid w:val="00486E5B"/>
    <w:rsid w:val="00486EBD"/>
    <w:rsid w:val="00486F4E"/>
    <w:rsid w:val="004870C2"/>
    <w:rsid w:val="004872C1"/>
    <w:rsid w:val="00487AA7"/>
    <w:rsid w:val="00487C55"/>
    <w:rsid w:val="00490345"/>
    <w:rsid w:val="004906A6"/>
    <w:rsid w:val="00490AEB"/>
    <w:rsid w:val="00490E6D"/>
    <w:rsid w:val="00491234"/>
    <w:rsid w:val="004913E0"/>
    <w:rsid w:val="00491960"/>
    <w:rsid w:val="00491A2A"/>
    <w:rsid w:val="00491AE5"/>
    <w:rsid w:val="00491C59"/>
    <w:rsid w:val="00491D42"/>
    <w:rsid w:val="0049245A"/>
    <w:rsid w:val="004924EF"/>
    <w:rsid w:val="00492705"/>
    <w:rsid w:val="00492895"/>
    <w:rsid w:val="00492915"/>
    <w:rsid w:val="00492CED"/>
    <w:rsid w:val="00492DEE"/>
    <w:rsid w:val="00492E36"/>
    <w:rsid w:val="00492F38"/>
    <w:rsid w:val="004930E0"/>
    <w:rsid w:val="00493384"/>
    <w:rsid w:val="00493485"/>
    <w:rsid w:val="00493544"/>
    <w:rsid w:val="00493896"/>
    <w:rsid w:val="004938B9"/>
    <w:rsid w:val="00493972"/>
    <w:rsid w:val="00493C1B"/>
    <w:rsid w:val="00494237"/>
    <w:rsid w:val="00494368"/>
    <w:rsid w:val="004944E1"/>
    <w:rsid w:val="0049551D"/>
    <w:rsid w:val="0049564E"/>
    <w:rsid w:val="00495920"/>
    <w:rsid w:val="00495A5B"/>
    <w:rsid w:val="00495A5C"/>
    <w:rsid w:val="00495D1B"/>
    <w:rsid w:val="00495D76"/>
    <w:rsid w:val="00495F01"/>
    <w:rsid w:val="004964C0"/>
    <w:rsid w:val="0049672D"/>
    <w:rsid w:val="00496794"/>
    <w:rsid w:val="004969FC"/>
    <w:rsid w:val="00496A05"/>
    <w:rsid w:val="00496EE0"/>
    <w:rsid w:val="004970C8"/>
    <w:rsid w:val="004972E5"/>
    <w:rsid w:val="00497492"/>
    <w:rsid w:val="004977F6"/>
    <w:rsid w:val="004979C3"/>
    <w:rsid w:val="004979EE"/>
    <w:rsid w:val="00497D74"/>
    <w:rsid w:val="004A0268"/>
    <w:rsid w:val="004A06BC"/>
    <w:rsid w:val="004A0CB1"/>
    <w:rsid w:val="004A0EFA"/>
    <w:rsid w:val="004A15B2"/>
    <w:rsid w:val="004A1F3D"/>
    <w:rsid w:val="004A2DF7"/>
    <w:rsid w:val="004A322C"/>
    <w:rsid w:val="004A3296"/>
    <w:rsid w:val="004A348B"/>
    <w:rsid w:val="004A46CB"/>
    <w:rsid w:val="004A480B"/>
    <w:rsid w:val="004A4B39"/>
    <w:rsid w:val="004A4DF6"/>
    <w:rsid w:val="004A4EA2"/>
    <w:rsid w:val="004A510A"/>
    <w:rsid w:val="004A55F0"/>
    <w:rsid w:val="004A57A4"/>
    <w:rsid w:val="004A5A2E"/>
    <w:rsid w:val="004A6079"/>
    <w:rsid w:val="004A634F"/>
    <w:rsid w:val="004A6978"/>
    <w:rsid w:val="004A6979"/>
    <w:rsid w:val="004A6BC8"/>
    <w:rsid w:val="004A702E"/>
    <w:rsid w:val="004A707F"/>
    <w:rsid w:val="004A7340"/>
    <w:rsid w:val="004A752A"/>
    <w:rsid w:val="004A756E"/>
    <w:rsid w:val="004A7C5E"/>
    <w:rsid w:val="004A7E95"/>
    <w:rsid w:val="004A7F00"/>
    <w:rsid w:val="004A7F9A"/>
    <w:rsid w:val="004A7FF9"/>
    <w:rsid w:val="004B0202"/>
    <w:rsid w:val="004B0909"/>
    <w:rsid w:val="004B0932"/>
    <w:rsid w:val="004B0ACE"/>
    <w:rsid w:val="004B0ADD"/>
    <w:rsid w:val="004B0B56"/>
    <w:rsid w:val="004B17CF"/>
    <w:rsid w:val="004B1AC5"/>
    <w:rsid w:val="004B1CB5"/>
    <w:rsid w:val="004B1DC9"/>
    <w:rsid w:val="004B1F5E"/>
    <w:rsid w:val="004B22DF"/>
    <w:rsid w:val="004B23ED"/>
    <w:rsid w:val="004B25F4"/>
    <w:rsid w:val="004B27D5"/>
    <w:rsid w:val="004B2D3C"/>
    <w:rsid w:val="004B2F06"/>
    <w:rsid w:val="004B360D"/>
    <w:rsid w:val="004B3690"/>
    <w:rsid w:val="004B3752"/>
    <w:rsid w:val="004B3862"/>
    <w:rsid w:val="004B3BB3"/>
    <w:rsid w:val="004B40D7"/>
    <w:rsid w:val="004B456F"/>
    <w:rsid w:val="004B459B"/>
    <w:rsid w:val="004B45B4"/>
    <w:rsid w:val="004B46F7"/>
    <w:rsid w:val="004B4737"/>
    <w:rsid w:val="004B4794"/>
    <w:rsid w:val="004B4A28"/>
    <w:rsid w:val="004B4F3D"/>
    <w:rsid w:val="004B514D"/>
    <w:rsid w:val="004B52D0"/>
    <w:rsid w:val="004B5890"/>
    <w:rsid w:val="004B5EB4"/>
    <w:rsid w:val="004B6645"/>
    <w:rsid w:val="004B681E"/>
    <w:rsid w:val="004B748E"/>
    <w:rsid w:val="004B772D"/>
    <w:rsid w:val="004B7A1E"/>
    <w:rsid w:val="004B7CEE"/>
    <w:rsid w:val="004C0146"/>
    <w:rsid w:val="004C0555"/>
    <w:rsid w:val="004C0568"/>
    <w:rsid w:val="004C06EF"/>
    <w:rsid w:val="004C081A"/>
    <w:rsid w:val="004C0973"/>
    <w:rsid w:val="004C0AF3"/>
    <w:rsid w:val="004C1099"/>
    <w:rsid w:val="004C15D2"/>
    <w:rsid w:val="004C172F"/>
    <w:rsid w:val="004C19CA"/>
    <w:rsid w:val="004C19DE"/>
    <w:rsid w:val="004C1DB5"/>
    <w:rsid w:val="004C1FB9"/>
    <w:rsid w:val="004C2043"/>
    <w:rsid w:val="004C206C"/>
    <w:rsid w:val="004C2298"/>
    <w:rsid w:val="004C2397"/>
    <w:rsid w:val="004C24ED"/>
    <w:rsid w:val="004C2E86"/>
    <w:rsid w:val="004C321D"/>
    <w:rsid w:val="004C333D"/>
    <w:rsid w:val="004C4460"/>
    <w:rsid w:val="004C45E6"/>
    <w:rsid w:val="004C4637"/>
    <w:rsid w:val="004C4757"/>
    <w:rsid w:val="004C4CE6"/>
    <w:rsid w:val="004C4EA7"/>
    <w:rsid w:val="004C4FDA"/>
    <w:rsid w:val="004C5660"/>
    <w:rsid w:val="004C5CDE"/>
    <w:rsid w:val="004C6518"/>
    <w:rsid w:val="004C68D9"/>
    <w:rsid w:val="004C6D51"/>
    <w:rsid w:val="004C6F43"/>
    <w:rsid w:val="004C728F"/>
    <w:rsid w:val="004C734B"/>
    <w:rsid w:val="004C74C7"/>
    <w:rsid w:val="004C7A29"/>
    <w:rsid w:val="004D03DA"/>
    <w:rsid w:val="004D05D0"/>
    <w:rsid w:val="004D0A51"/>
    <w:rsid w:val="004D0F2E"/>
    <w:rsid w:val="004D0F98"/>
    <w:rsid w:val="004D1031"/>
    <w:rsid w:val="004D16D6"/>
    <w:rsid w:val="004D1AAA"/>
    <w:rsid w:val="004D1B56"/>
    <w:rsid w:val="004D1C4E"/>
    <w:rsid w:val="004D2233"/>
    <w:rsid w:val="004D26E0"/>
    <w:rsid w:val="004D2AF4"/>
    <w:rsid w:val="004D2B65"/>
    <w:rsid w:val="004D2DFC"/>
    <w:rsid w:val="004D3AF7"/>
    <w:rsid w:val="004D3C6F"/>
    <w:rsid w:val="004D4047"/>
    <w:rsid w:val="004D44C4"/>
    <w:rsid w:val="004D45C7"/>
    <w:rsid w:val="004D4BAA"/>
    <w:rsid w:val="004D4D1E"/>
    <w:rsid w:val="004D5197"/>
    <w:rsid w:val="004D5408"/>
    <w:rsid w:val="004D543A"/>
    <w:rsid w:val="004D5457"/>
    <w:rsid w:val="004D5C5E"/>
    <w:rsid w:val="004D5EF7"/>
    <w:rsid w:val="004D5F47"/>
    <w:rsid w:val="004D6254"/>
    <w:rsid w:val="004D6A19"/>
    <w:rsid w:val="004D6BAC"/>
    <w:rsid w:val="004D7015"/>
    <w:rsid w:val="004D7355"/>
    <w:rsid w:val="004D7891"/>
    <w:rsid w:val="004D7A70"/>
    <w:rsid w:val="004E026C"/>
    <w:rsid w:val="004E02A5"/>
    <w:rsid w:val="004E06D0"/>
    <w:rsid w:val="004E0705"/>
    <w:rsid w:val="004E07A2"/>
    <w:rsid w:val="004E0985"/>
    <w:rsid w:val="004E12BB"/>
    <w:rsid w:val="004E1727"/>
    <w:rsid w:val="004E1D75"/>
    <w:rsid w:val="004E2239"/>
    <w:rsid w:val="004E24F6"/>
    <w:rsid w:val="004E2C79"/>
    <w:rsid w:val="004E304E"/>
    <w:rsid w:val="004E3097"/>
    <w:rsid w:val="004E32E5"/>
    <w:rsid w:val="004E3557"/>
    <w:rsid w:val="004E3D30"/>
    <w:rsid w:val="004E3E94"/>
    <w:rsid w:val="004E47F4"/>
    <w:rsid w:val="004E47FB"/>
    <w:rsid w:val="004E4D8F"/>
    <w:rsid w:val="004E50C1"/>
    <w:rsid w:val="004E5874"/>
    <w:rsid w:val="004E5875"/>
    <w:rsid w:val="004E5AF0"/>
    <w:rsid w:val="004E6093"/>
    <w:rsid w:val="004E6298"/>
    <w:rsid w:val="004E65C6"/>
    <w:rsid w:val="004E6824"/>
    <w:rsid w:val="004E688F"/>
    <w:rsid w:val="004E68C5"/>
    <w:rsid w:val="004E6B5C"/>
    <w:rsid w:val="004E6C48"/>
    <w:rsid w:val="004E6E99"/>
    <w:rsid w:val="004E759E"/>
    <w:rsid w:val="004E7712"/>
    <w:rsid w:val="004E7927"/>
    <w:rsid w:val="004E7D89"/>
    <w:rsid w:val="004F01BF"/>
    <w:rsid w:val="004F01C6"/>
    <w:rsid w:val="004F0599"/>
    <w:rsid w:val="004F08FF"/>
    <w:rsid w:val="004F0C04"/>
    <w:rsid w:val="004F1201"/>
    <w:rsid w:val="004F1335"/>
    <w:rsid w:val="004F1C06"/>
    <w:rsid w:val="004F1DCE"/>
    <w:rsid w:val="004F25B3"/>
    <w:rsid w:val="004F2683"/>
    <w:rsid w:val="004F2716"/>
    <w:rsid w:val="004F2F5F"/>
    <w:rsid w:val="004F334D"/>
    <w:rsid w:val="004F3784"/>
    <w:rsid w:val="004F3939"/>
    <w:rsid w:val="004F3A23"/>
    <w:rsid w:val="004F3CC1"/>
    <w:rsid w:val="004F3E2A"/>
    <w:rsid w:val="004F4814"/>
    <w:rsid w:val="004F4A5F"/>
    <w:rsid w:val="004F4EDB"/>
    <w:rsid w:val="004F50BA"/>
    <w:rsid w:val="004F5128"/>
    <w:rsid w:val="004F51C4"/>
    <w:rsid w:val="004F5208"/>
    <w:rsid w:val="004F5600"/>
    <w:rsid w:val="004F59FA"/>
    <w:rsid w:val="004F5A55"/>
    <w:rsid w:val="004F5AAC"/>
    <w:rsid w:val="004F5F7D"/>
    <w:rsid w:val="004F64CB"/>
    <w:rsid w:val="004F684B"/>
    <w:rsid w:val="004F6DC6"/>
    <w:rsid w:val="004F6DE6"/>
    <w:rsid w:val="004F6EE7"/>
    <w:rsid w:val="004F6FD4"/>
    <w:rsid w:val="004F77A6"/>
    <w:rsid w:val="004F791A"/>
    <w:rsid w:val="004F7FED"/>
    <w:rsid w:val="005001CC"/>
    <w:rsid w:val="005008D3"/>
    <w:rsid w:val="005009B7"/>
    <w:rsid w:val="005009D5"/>
    <w:rsid w:val="0050101F"/>
    <w:rsid w:val="00501255"/>
    <w:rsid w:val="005012D8"/>
    <w:rsid w:val="00501985"/>
    <w:rsid w:val="00502766"/>
    <w:rsid w:val="00502AF0"/>
    <w:rsid w:val="00502BC8"/>
    <w:rsid w:val="00502C6C"/>
    <w:rsid w:val="00502DDD"/>
    <w:rsid w:val="00502E80"/>
    <w:rsid w:val="0050320D"/>
    <w:rsid w:val="0050327A"/>
    <w:rsid w:val="005033C2"/>
    <w:rsid w:val="0050340D"/>
    <w:rsid w:val="00503539"/>
    <w:rsid w:val="00503C0A"/>
    <w:rsid w:val="00503E26"/>
    <w:rsid w:val="00503E52"/>
    <w:rsid w:val="0050463C"/>
    <w:rsid w:val="0050498D"/>
    <w:rsid w:val="00504B1E"/>
    <w:rsid w:val="00504CF4"/>
    <w:rsid w:val="00504CFE"/>
    <w:rsid w:val="00504EF1"/>
    <w:rsid w:val="0050540E"/>
    <w:rsid w:val="00505879"/>
    <w:rsid w:val="00505BDC"/>
    <w:rsid w:val="00505CDA"/>
    <w:rsid w:val="00505F05"/>
    <w:rsid w:val="005063F3"/>
    <w:rsid w:val="0050651D"/>
    <w:rsid w:val="005067CD"/>
    <w:rsid w:val="00506AED"/>
    <w:rsid w:val="00506CE7"/>
    <w:rsid w:val="00506D6C"/>
    <w:rsid w:val="00506D74"/>
    <w:rsid w:val="00507256"/>
    <w:rsid w:val="00507294"/>
    <w:rsid w:val="00507310"/>
    <w:rsid w:val="005074B8"/>
    <w:rsid w:val="00507601"/>
    <w:rsid w:val="00507728"/>
    <w:rsid w:val="00507CC1"/>
    <w:rsid w:val="00507FD0"/>
    <w:rsid w:val="0051007D"/>
    <w:rsid w:val="005103E6"/>
    <w:rsid w:val="005105F4"/>
    <w:rsid w:val="0051062B"/>
    <w:rsid w:val="00510631"/>
    <w:rsid w:val="00510749"/>
    <w:rsid w:val="00510875"/>
    <w:rsid w:val="005108CF"/>
    <w:rsid w:val="00510E8F"/>
    <w:rsid w:val="00510EA6"/>
    <w:rsid w:val="00510F65"/>
    <w:rsid w:val="00510F9C"/>
    <w:rsid w:val="0051122B"/>
    <w:rsid w:val="005112E6"/>
    <w:rsid w:val="005114A2"/>
    <w:rsid w:val="0051193B"/>
    <w:rsid w:val="005124AF"/>
    <w:rsid w:val="005126B8"/>
    <w:rsid w:val="00512C0F"/>
    <w:rsid w:val="0051306C"/>
    <w:rsid w:val="0051340D"/>
    <w:rsid w:val="00514296"/>
    <w:rsid w:val="005142B8"/>
    <w:rsid w:val="005143F3"/>
    <w:rsid w:val="00514682"/>
    <w:rsid w:val="00514792"/>
    <w:rsid w:val="0051493F"/>
    <w:rsid w:val="00514C02"/>
    <w:rsid w:val="0051512B"/>
    <w:rsid w:val="005154AB"/>
    <w:rsid w:val="005154BD"/>
    <w:rsid w:val="00515507"/>
    <w:rsid w:val="00515660"/>
    <w:rsid w:val="00515C28"/>
    <w:rsid w:val="00515C29"/>
    <w:rsid w:val="00515DD7"/>
    <w:rsid w:val="00515F1E"/>
    <w:rsid w:val="0051650F"/>
    <w:rsid w:val="00516592"/>
    <w:rsid w:val="00516B76"/>
    <w:rsid w:val="0051742C"/>
    <w:rsid w:val="00517611"/>
    <w:rsid w:val="00517889"/>
    <w:rsid w:val="00517A97"/>
    <w:rsid w:val="00517B41"/>
    <w:rsid w:val="00517CF4"/>
    <w:rsid w:val="00517DAB"/>
    <w:rsid w:val="0052018B"/>
    <w:rsid w:val="00520195"/>
    <w:rsid w:val="005201D8"/>
    <w:rsid w:val="00520376"/>
    <w:rsid w:val="00520640"/>
    <w:rsid w:val="005206F6"/>
    <w:rsid w:val="00520CA8"/>
    <w:rsid w:val="00520E12"/>
    <w:rsid w:val="00521452"/>
    <w:rsid w:val="00521478"/>
    <w:rsid w:val="005215F7"/>
    <w:rsid w:val="00521A26"/>
    <w:rsid w:val="00521FE2"/>
    <w:rsid w:val="0052236F"/>
    <w:rsid w:val="00522691"/>
    <w:rsid w:val="00522EA6"/>
    <w:rsid w:val="00523025"/>
    <w:rsid w:val="005233F7"/>
    <w:rsid w:val="0052343A"/>
    <w:rsid w:val="00523569"/>
    <w:rsid w:val="005235CC"/>
    <w:rsid w:val="0052398F"/>
    <w:rsid w:val="00523D24"/>
    <w:rsid w:val="00523E82"/>
    <w:rsid w:val="0052430E"/>
    <w:rsid w:val="00524556"/>
    <w:rsid w:val="00524D21"/>
    <w:rsid w:val="005251ED"/>
    <w:rsid w:val="0052523C"/>
    <w:rsid w:val="00525696"/>
    <w:rsid w:val="00525711"/>
    <w:rsid w:val="00525CDE"/>
    <w:rsid w:val="00525DDD"/>
    <w:rsid w:val="00525E23"/>
    <w:rsid w:val="00525E95"/>
    <w:rsid w:val="00526030"/>
    <w:rsid w:val="00526032"/>
    <w:rsid w:val="0052622C"/>
    <w:rsid w:val="00526F17"/>
    <w:rsid w:val="00527B9F"/>
    <w:rsid w:val="005302BC"/>
    <w:rsid w:val="00530AEE"/>
    <w:rsid w:val="00530E3C"/>
    <w:rsid w:val="00531325"/>
    <w:rsid w:val="005313C6"/>
    <w:rsid w:val="0053162E"/>
    <w:rsid w:val="005316C6"/>
    <w:rsid w:val="005316F5"/>
    <w:rsid w:val="00531C54"/>
    <w:rsid w:val="0053240A"/>
    <w:rsid w:val="0053246F"/>
    <w:rsid w:val="00532B07"/>
    <w:rsid w:val="00532E16"/>
    <w:rsid w:val="0053327E"/>
    <w:rsid w:val="00533441"/>
    <w:rsid w:val="00533444"/>
    <w:rsid w:val="0053377F"/>
    <w:rsid w:val="0053381F"/>
    <w:rsid w:val="00533C48"/>
    <w:rsid w:val="00533C8E"/>
    <w:rsid w:val="00533CA8"/>
    <w:rsid w:val="00533FDA"/>
    <w:rsid w:val="00534061"/>
    <w:rsid w:val="0053413A"/>
    <w:rsid w:val="00534909"/>
    <w:rsid w:val="005349C8"/>
    <w:rsid w:val="00534A06"/>
    <w:rsid w:val="005350B9"/>
    <w:rsid w:val="005351F4"/>
    <w:rsid w:val="00536785"/>
    <w:rsid w:val="00536F03"/>
    <w:rsid w:val="00537EB8"/>
    <w:rsid w:val="00537F05"/>
    <w:rsid w:val="00537F1B"/>
    <w:rsid w:val="005402C3"/>
    <w:rsid w:val="0054087F"/>
    <w:rsid w:val="00540A3F"/>
    <w:rsid w:val="00540C08"/>
    <w:rsid w:val="00540C1B"/>
    <w:rsid w:val="00540E08"/>
    <w:rsid w:val="00541019"/>
    <w:rsid w:val="005410DF"/>
    <w:rsid w:val="00541172"/>
    <w:rsid w:val="005417F1"/>
    <w:rsid w:val="00541ED7"/>
    <w:rsid w:val="0054200B"/>
    <w:rsid w:val="00542137"/>
    <w:rsid w:val="005424B8"/>
    <w:rsid w:val="005427EC"/>
    <w:rsid w:val="00542F36"/>
    <w:rsid w:val="00543676"/>
    <w:rsid w:val="005436F8"/>
    <w:rsid w:val="00543944"/>
    <w:rsid w:val="00543BAE"/>
    <w:rsid w:val="0054441E"/>
    <w:rsid w:val="00544557"/>
    <w:rsid w:val="0054498A"/>
    <w:rsid w:val="00544D32"/>
    <w:rsid w:val="00545331"/>
    <w:rsid w:val="00545414"/>
    <w:rsid w:val="0054589A"/>
    <w:rsid w:val="00545F72"/>
    <w:rsid w:val="005463D2"/>
    <w:rsid w:val="005465CA"/>
    <w:rsid w:val="00546641"/>
    <w:rsid w:val="00546720"/>
    <w:rsid w:val="00546A5A"/>
    <w:rsid w:val="00546E4A"/>
    <w:rsid w:val="0054700F"/>
    <w:rsid w:val="005470F9"/>
    <w:rsid w:val="005472E2"/>
    <w:rsid w:val="00547734"/>
    <w:rsid w:val="00547812"/>
    <w:rsid w:val="005479D0"/>
    <w:rsid w:val="00547DB3"/>
    <w:rsid w:val="00547FA4"/>
    <w:rsid w:val="00550222"/>
    <w:rsid w:val="00550603"/>
    <w:rsid w:val="00550654"/>
    <w:rsid w:val="00550659"/>
    <w:rsid w:val="0055066F"/>
    <w:rsid w:val="00550B71"/>
    <w:rsid w:val="00550C3E"/>
    <w:rsid w:val="00550EFF"/>
    <w:rsid w:val="005516E2"/>
    <w:rsid w:val="00551DD2"/>
    <w:rsid w:val="00551F63"/>
    <w:rsid w:val="005528CB"/>
    <w:rsid w:val="00552ABE"/>
    <w:rsid w:val="00552B1F"/>
    <w:rsid w:val="00552EE4"/>
    <w:rsid w:val="00553147"/>
    <w:rsid w:val="005536F7"/>
    <w:rsid w:val="0055377D"/>
    <w:rsid w:val="00553995"/>
    <w:rsid w:val="00553BDE"/>
    <w:rsid w:val="00553CC7"/>
    <w:rsid w:val="00554240"/>
    <w:rsid w:val="00554776"/>
    <w:rsid w:val="005549A9"/>
    <w:rsid w:val="00554BFE"/>
    <w:rsid w:val="00554D39"/>
    <w:rsid w:val="00555026"/>
    <w:rsid w:val="005553A8"/>
    <w:rsid w:val="00555498"/>
    <w:rsid w:val="0055556F"/>
    <w:rsid w:val="005555FA"/>
    <w:rsid w:val="00555A01"/>
    <w:rsid w:val="00556669"/>
    <w:rsid w:val="00556741"/>
    <w:rsid w:val="00556C7B"/>
    <w:rsid w:val="00556EB5"/>
    <w:rsid w:val="00557172"/>
    <w:rsid w:val="005575A8"/>
    <w:rsid w:val="00557826"/>
    <w:rsid w:val="00557A46"/>
    <w:rsid w:val="005601BB"/>
    <w:rsid w:val="005603FA"/>
    <w:rsid w:val="00560584"/>
    <w:rsid w:val="005606D5"/>
    <w:rsid w:val="00560843"/>
    <w:rsid w:val="00560DA5"/>
    <w:rsid w:val="00560DAB"/>
    <w:rsid w:val="00560EA6"/>
    <w:rsid w:val="005611ED"/>
    <w:rsid w:val="00561761"/>
    <w:rsid w:val="005618CA"/>
    <w:rsid w:val="00561C7D"/>
    <w:rsid w:val="00562068"/>
    <w:rsid w:val="00562124"/>
    <w:rsid w:val="0056215D"/>
    <w:rsid w:val="005625B3"/>
    <w:rsid w:val="005627A8"/>
    <w:rsid w:val="005627BB"/>
    <w:rsid w:val="00562AAC"/>
    <w:rsid w:val="00562D4C"/>
    <w:rsid w:val="00562DCC"/>
    <w:rsid w:val="00563133"/>
    <w:rsid w:val="00563200"/>
    <w:rsid w:val="0056343F"/>
    <w:rsid w:val="00563600"/>
    <w:rsid w:val="00563A17"/>
    <w:rsid w:val="00563ADF"/>
    <w:rsid w:val="00563C7F"/>
    <w:rsid w:val="00564104"/>
    <w:rsid w:val="0056428E"/>
    <w:rsid w:val="0056436B"/>
    <w:rsid w:val="00564588"/>
    <w:rsid w:val="0056463F"/>
    <w:rsid w:val="00564A84"/>
    <w:rsid w:val="00564AA6"/>
    <w:rsid w:val="00565399"/>
    <w:rsid w:val="00565612"/>
    <w:rsid w:val="005656C2"/>
    <w:rsid w:val="0056585C"/>
    <w:rsid w:val="00565D82"/>
    <w:rsid w:val="005663B6"/>
    <w:rsid w:val="0056642D"/>
    <w:rsid w:val="0056659A"/>
    <w:rsid w:val="005667A8"/>
    <w:rsid w:val="00566858"/>
    <w:rsid w:val="00566960"/>
    <w:rsid w:val="00566A89"/>
    <w:rsid w:val="0056754E"/>
    <w:rsid w:val="005677FB"/>
    <w:rsid w:val="0056787C"/>
    <w:rsid w:val="00567D1A"/>
    <w:rsid w:val="00567E43"/>
    <w:rsid w:val="0057039F"/>
    <w:rsid w:val="00570451"/>
    <w:rsid w:val="00570662"/>
    <w:rsid w:val="005707D9"/>
    <w:rsid w:val="0057095F"/>
    <w:rsid w:val="00570965"/>
    <w:rsid w:val="00570A9C"/>
    <w:rsid w:val="00570E0E"/>
    <w:rsid w:val="00571008"/>
    <w:rsid w:val="0057163E"/>
    <w:rsid w:val="005718B9"/>
    <w:rsid w:val="005718DD"/>
    <w:rsid w:val="005720C5"/>
    <w:rsid w:val="005725D0"/>
    <w:rsid w:val="005726E4"/>
    <w:rsid w:val="005727BF"/>
    <w:rsid w:val="005729E0"/>
    <w:rsid w:val="00572E53"/>
    <w:rsid w:val="00573166"/>
    <w:rsid w:val="0057392D"/>
    <w:rsid w:val="0057441C"/>
    <w:rsid w:val="00574CD2"/>
    <w:rsid w:val="00575326"/>
    <w:rsid w:val="005754E7"/>
    <w:rsid w:val="00575A37"/>
    <w:rsid w:val="00575ADB"/>
    <w:rsid w:val="00575D17"/>
    <w:rsid w:val="005765A6"/>
    <w:rsid w:val="00576607"/>
    <w:rsid w:val="00576629"/>
    <w:rsid w:val="00576771"/>
    <w:rsid w:val="00576B92"/>
    <w:rsid w:val="00576F83"/>
    <w:rsid w:val="005770C5"/>
    <w:rsid w:val="005773A5"/>
    <w:rsid w:val="005774DC"/>
    <w:rsid w:val="00577A9A"/>
    <w:rsid w:val="00577F05"/>
    <w:rsid w:val="005805F5"/>
    <w:rsid w:val="00580C00"/>
    <w:rsid w:val="00580DB2"/>
    <w:rsid w:val="00580EB3"/>
    <w:rsid w:val="005817BB"/>
    <w:rsid w:val="00581D6A"/>
    <w:rsid w:val="0058270B"/>
    <w:rsid w:val="00582975"/>
    <w:rsid w:val="00582B83"/>
    <w:rsid w:val="00582E3A"/>
    <w:rsid w:val="00582E96"/>
    <w:rsid w:val="005836C7"/>
    <w:rsid w:val="00583B2D"/>
    <w:rsid w:val="00583B8B"/>
    <w:rsid w:val="00583D0B"/>
    <w:rsid w:val="0058472B"/>
    <w:rsid w:val="0058499E"/>
    <w:rsid w:val="00584DFC"/>
    <w:rsid w:val="00585498"/>
    <w:rsid w:val="00585A64"/>
    <w:rsid w:val="00586404"/>
    <w:rsid w:val="005869C6"/>
    <w:rsid w:val="005871A6"/>
    <w:rsid w:val="00587B72"/>
    <w:rsid w:val="00587E01"/>
    <w:rsid w:val="00587FD0"/>
    <w:rsid w:val="00590102"/>
    <w:rsid w:val="00590180"/>
    <w:rsid w:val="005902B1"/>
    <w:rsid w:val="00590427"/>
    <w:rsid w:val="00590537"/>
    <w:rsid w:val="0059062E"/>
    <w:rsid w:val="00590700"/>
    <w:rsid w:val="0059079A"/>
    <w:rsid w:val="00590E5E"/>
    <w:rsid w:val="00590F56"/>
    <w:rsid w:val="00590FEB"/>
    <w:rsid w:val="0059107C"/>
    <w:rsid w:val="005913AA"/>
    <w:rsid w:val="00591835"/>
    <w:rsid w:val="00591B31"/>
    <w:rsid w:val="00591C5F"/>
    <w:rsid w:val="00591C83"/>
    <w:rsid w:val="00591D5E"/>
    <w:rsid w:val="005921DA"/>
    <w:rsid w:val="005926E1"/>
    <w:rsid w:val="0059297D"/>
    <w:rsid w:val="00592B2D"/>
    <w:rsid w:val="00592D7B"/>
    <w:rsid w:val="00593173"/>
    <w:rsid w:val="0059341D"/>
    <w:rsid w:val="0059348A"/>
    <w:rsid w:val="00593673"/>
    <w:rsid w:val="00593868"/>
    <w:rsid w:val="00593D32"/>
    <w:rsid w:val="0059439F"/>
    <w:rsid w:val="00594439"/>
    <w:rsid w:val="00594524"/>
    <w:rsid w:val="00594541"/>
    <w:rsid w:val="00594636"/>
    <w:rsid w:val="00594643"/>
    <w:rsid w:val="00594B33"/>
    <w:rsid w:val="00594B40"/>
    <w:rsid w:val="00594EC9"/>
    <w:rsid w:val="00595070"/>
    <w:rsid w:val="0059529F"/>
    <w:rsid w:val="005954A2"/>
    <w:rsid w:val="005954F1"/>
    <w:rsid w:val="005954FD"/>
    <w:rsid w:val="0059552D"/>
    <w:rsid w:val="0059582D"/>
    <w:rsid w:val="00595BBA"/>
    <w:rsid w:val="00595D5E"/>
    <w:rsid w:val="00595EEB"/>
    <w:rsid w:val="005963BB"/>
    <w:rsid w:val="005963FB"/>
    <w:rsid w:val="005964AE"/>
    <w:rsid w:val="005964E5"/>
    <w:rsid w:val="00596894"/>
    <w:rsid w:val="0059726E"/>
    <w:rsid w:val="005974EC"/>
    <w:rsid w:val="005976A2"/>
    <w:rsid w:val="00597CBA"/>
    <w:rsid w:val="005A04CC"/>
    <w:rsid w:val="005A05C9"/>
    <w:rsid w:val="005A06A9"/>
    <w:rsid w:val="005A09E1"/>
    <w:rsid w:val="005A0A64"/>
    <w:rsid w:val="005A0BDC"/>
    <w:rsid w:val="005A0FDD"/>
    <w:rsid w:val="005A119C"/>
    <w:rsid w:val="005A14ED"/>
    <w:rsid w:val="005A15CF"/>
    <w:rsid w:val="005A1B75"/>
    <w:rsid w:val="005A1BBF"/>
    <w:rsid w:val="005A1DD1"/>
    <w:rsid w:val="005A2492"/>
    <w:rsid w:val="005A2704"/>
    <w:rsid w:val="005A2B4A"/>
    <w:rsid w:val="005A2D02"/>
    <w:rsid w:val="005A2FB9"/>
    <w:rsid w:val="005A3145"/>
    <w:rsid w:val="005A332F"/>
    <w:rsid w:val="005A35A6"/>
    <w:rsid w:val="005A35E7"/>
    <w:rsid w:val="005A3AB4"/>
    <w:rsid w:val="005A41D2"/>
    <w:rsid w:val="005A42A5"/>
    <w:rsid w:val="005A431E"/>
    <w:rsid w:val="005A457F"/>
    <w:rsid w:val="005A481B"/>
    <w:rsid w:val="005A4B56"/>
    <w:rsid w:val="005A4D1F"/>
    <w:rsid w:val="005A4DE7"/>
    <w:rsid w:val="005A54EE"/>
    <w:rsid w:val="005A6F30"/>
    <w:rsid w:val="005A73BA"/>
    <w:rsid w:val="005A7F97"/>
    <w:rsid w:val="005B013D"/>
    <w:rsid w:val="005B0263"/>
    <w:rsid w:val="005B065D"/>
    <w:rsid w:val="005B0937"/>
    <w:rsid w:val="005B09D4"/>
    <w:rsid w:val="005B0C2C"/>
    <w:rsid w:val="005B15A5"/>
    <w:rsid w:val="005B1A39"/>
    <w:rsid w:val="005B1FFF"/>
    <w:rsid w:val="005B237C"/>
    <w:rsid w:val="005B299C"/>
    <w:rsid w:val="005B2B0B"/>
    <w:rsid w:val="005B2B36"/>
    <w:rsid w:val="005B2BB0"/>
    <w:rsid w:val="005B2BC6"/>
    <w:rsid w:val="005B2C49"/>
    <w:rsid w:val="005B2CDF"/>
    <w:rsid w:val="005B3227"/>
    <w:rsid w:val="005B34E5"/>
    <w:rsid w:val="005B358E"/>
    <w:rsid w:val="005B3AA5"/>
    <w:rsid w:val="005B3DBE"/>
    <w:rsid w:val="005B3EC0"/>
    <w:rsid w:val="005B42EB"/>
    <w:rsid w:val="005B4405"/>
    <w:rsid w:val="005B4809"/>
    <w:rsid w:val="005B4B63"/>
    <w:rsid w:val="005B4B89"/>
    <w:rsid w:val="005B506C"/>
    <w:rsid w:val="005B50E8"/>
    <w:rsid w:val="005B5207"/>
    <w:rsid w:val="005B562D"/>
    <w:rsid w:val="005B577E"/>
    <w:rsid w:val="005B58A1"/>
    <w:rsid w:val="005B598E"/>
    <w:rsid w:val="005B5A16"/>
    <w:rsid w:val="005B626F"/>
    <w:rsid w:val="005B67B5"/>
    <w:rsid w:val="005B6BB4"/>
    <w:rsid w:val="005B7404"/>
    <w:rsid w:val="005B74F2"/>
    <w:rsid w:val="005B7793"/>
    <w:rsid w:val="005B798D"/>
    <w:rsid w:val="005B7A56"/>
    <w:rsid w:val="005B7C0D"/>
    <w:rsid w:val="005B7CFE"/>
    <w:rsid w:val="005B7ECA"/>
    <w:rsid w:val="005C097C"/>
    <w:rsid w:val="005C0C48"/>
    <w:rsid w:val="005C0EFF"/>
    <w:rsid w:val="005C136F"/>
    <w:rsid w:val="005C13FF"/>
    <w:rsid w:val="005C1479"/>
    <w:rsid w:val="005C14B4"/>
    <w:rsid w:val="005C167F"/>
    <w:rsid w:val="005C1995"/>
    <w:rsid w:val="005C1D42"/>
    <w:rsid w:val="005C1D94"/>
    <w:rsid w:val="005C1F0C"/>
    <w:rsid w:val="005C2096"/>
    <w:rsid w:val="005C236D"/>
    <w:rsid w:val="005C2BE0"/>
    <w:rsid w:val="005C33C0"/>
    <w:rsid w:val="005C3F2B"/>
    <w:rsid w:val="005C4193"/>
    <w:rsid w:val="005C4468"/>
    <w:rsid w:val="005C48EC"/>
    <w:rsid w:val="005C514F"/>
    <w:rsid w:val="005C529B"/>
    <w:rsid w:val="005C5436"/>
    <w:rsid w:val="005C55C3"/>
    <w:rsid w:val="005C565C"/>
    <w:rsid w:val="005C604C"/>
    <w:rsid w:val="005C6370"/>
    <w:rsid w:val="005C6604"/>
    <w:rsid w:val="005C684B"/>
    <w:rsid w:val="005C6C97"/>
    <w:rsid w:val="005C6F79"/>
    <w:rsid w:val="005C71E3"/>
    <w:rsid w:val="005C7383"/>
    <w:rsid w:val="005C745B"/>
    <w:rsid w:val="005C78BE"/>
    <w:rsid w:val="005C7E9B"/>
    <w:rsid w:val="005C7F00"/>
    <w:rsid w:val="005D0244"/>
    <w:rsid w:val="005D0604"/>
    <w:rsid w:val="005D0693"/>
    <w:rsid w:val="005D07E0"/>
    <w:rsid w:val="005D0DF8"/>
    <w:rsid w:val="005D0FCF"/>
    <w:rsid w:val="005D1011"/>
    <w:rsid w:val="005D1199"/>
    <w:rsid w:val="005D14E3"/>
    <w:rsid w:val="005D14F2"/>
    <w:rsid w:val="005D154F"/>
    <w:rsid w:val="005D165C"/>
    <w:rsid w:val="005D16E8"/>
    <w:rsid w:val="005D1AF1"/>
    <w:rsid w:val="005D1B48"/>
    <w:rsid w:val="005D1E09"/>
    <w:rsid w:val="005D1F5E"/>
    <w:rsid w:val="005D1FF9"/>
    <w:rsid w:val="005D2535"/>
    <w:rsid w:val="005D28EF"/>
    <w:rsid w:val="005D29FF"/>
    <w:rsid w:val="005D2A65"/>
    <w:rsid w:val="005D2B08"/>
    <w:rsid w:val="005D2C46"/>
    <w:rsid w:val="005D2DD2"/>
    <w:rsid w:val="005D33E5"/>
    <w:rsid w:val="005D36DD"/>
    <w:rsid w:val="005D3779"/>
    <w:rsid w:val="005D3B69"/>
    <w:rsid w:val="005D3BAA"/>
    <w:rsid w:val="005D3C2D"/>
    <w:rsid w:val="005D40A9"/>
    <w:rsid w:val="005D44B2"/>
    <w:rsid w:val="005D44C1"/>
    <w:rsid w:val="005D4552"/>
    <w:rsid w:val="005D45B3"/>
    <w:rsid w:val="005D465D"/>
    <w:rsid w:val="005D4861"/>
    <w:rsid w:val="005D494D"/>
    <w:rsid w:val="005D4D77"/>
    <w:rsid w:val="005D4D82"/>
    <w:rsid w:val="005D53D2"/>
    <w:rsid w:val="005D56D8"/>
    <w:rsid w:val="005D578C"/>
    <w:rsid w:val="005D60B0"/>
    <w:rsid w:val="005D6100"/>
    <w:rsid w:val="005D6157"/>
    <w:rsid w:val="005D6A47"/>
    <w:rsid w:val="005D6D23"/>
    <w:rsid w:val="005D7785"/>
    <w:rsid w:val="005D7DA5"/>
    <w:rsid w:val="005D7FB2"/>
    <w:rsid w:val="005E0244"/>
    <w:rsid w:val="005E0E2F"/>
    <w:rsid w:val="005E106F"/>
    <w:rsid w:val="005E121B"/>
    <w:rsid w:val="005E18F3"/>
    <w:rsid w:val="005E1C4F"/>
    <w:rsid w:val="005E1D6E"/>
    <w:rsid w:val="005E24C1"/>
    <w:rsid w:val="005E28E4"/>
    <w:rsid w:val="005E2B86"/>
    <w:rsid w:val="005E3311"/>
    <w:rsid w:val="005E34E3"/>
    <w:rsid w:val="005E34FB"/>
    <w:rsid w:val="005E40B6"/>
    <w:rsid w:val="005E4554"/>
    <w:rsid w:val="005E45C5"/>
    <w:rsid w:val="005E4932"/>
    <w:rsid w:val="005E4A1C"/>
    <w:rsid w:val="005E4AD0"/>
    <w:rsid w:val="005E4E21"/>
    <w:rsid w:val="005E4FC8"/>
    <w:rsid w:val="005E53F5"/>
    <w:rsid w:val="005E5683"/>
    <w:rsid w:val="005E56FB"/>
    <w:rsid w:val="005E590C"/>
    <w:rsid w:val="005E5987"/>
    <w:rsid w:val="005E5B45"/>
    <w:rsid w:val="005E5DE6"/>
    <w:rsid w:val="005E68F6"/>
    <w:rsid w:val="005E7270"/>
    <w:rsid w:val="005E73F6"/>
    <w:rsid w:val="005F0000"/>
    <w:rsid w:val="005F0057"/>
    <w:rsid w:val="005F04BA"/>
    <w:rsid w:val="005F1084"/>
    <w:rsid w:val="005F10E8"/>
    <w:rsid w:val="005F14F0"/>
    <w:rsid w:val="005F16CA"/>
    <w:rsid w:val="005F1AC4"/>
    <w:rsid w:val="005F1B44"/>
    <w:rsid w:val="005F1D10"/>
    <w:rsid w:val="005F29A5"/>
    <w:rsid w:val="005F2ACA"/>
    <w:rsid w:val="005F2BC8"/>
    <w:rsid w:val="005F2CDA"/>
    <w:rsid w:val="005F2D71"/>
    <w:rsid w:val="005F2F11"/>
    <w:rsid w:val="005F33AD"/>
    <w:rsid w:val="005F43B3"/>
    <w:rsid w:val="005F45E2"/>
    <w:rsid w:val="005F4A2E"/>
    <w:rsid w:val="005F4BD0"/>
    <w:rsid w:val="005F4D47"/>
    <w:rsid w:val="005F4EE2"/>
    <w:rsid w:val="005F4F9B"/>
    <w:rsid w:val="005F53D3"/>
    <w:rsid w:val="005F55B8"/>
    <w:rsid w:val="005F5D80"/>
    <w:rsid w:val="005F7436"/>
    <w:rsid w:val="005F7609"/>
    <w:rsid w:val="005F7635"/>
    <w:rsid w:val="005F7DEB"/>
    <w:rsid w:val="006002D5"/>
    <w:rsid w:val="0060088C"/>
    <w:rsid w:val="00600A87"/>
    <w:rsid w:val="00600C36"/>
    <w:rsid w:val="00600C82"/>
    <w:rsid w:val="00600D97"/>
    <w:rsid w:val="00600E0A"/>
    <w:rsid w:val="0060139E"/>
    <w:rsid w:val="00601C64"/>
    <w:rsid w:val="0060238A"/>
    <w:rsid w:val="00602477"/>
    <w:rsid w:val="0060261A"/>
    <w:rsid w:val="00603018"/>
    <w:rsid w:val="006030D0"/>
    <w:rsid w:val="00603116"/>
    <w:rsid w:val="006033E5"/>
    <w:rsid w:val="00603715"/>
    <w:rsid w:val="00603B3E"/>
    <w:rsid w:val="00603BCE"/>
    <w:rsid w:val="00603C93"/>
    <w:rsid w:val="00603E3C"/>
    <w:rsid w:val="006042DA"/>
    <w:rsid w:val="0060460D"/>
    <w:rsid w:val="0060489D"/>
    <w:rsid w:val="006050C9"/>
    <w:rsid w:val="00605243"/>
    <w:rsid w:val="00605897"/>
    <w:rsid w:val="0060615F"/>
    <w:rsid w:val="0060643A"/>
    <w:rsid w:val="006065E0"/>
    <w:rsid w:val="0060691D"/>
    <w:rsid w:val="006069B4"/>
    <w:rsid w:val="00606E7D"/>
    <w:rsid w:val="006071F4"/>
    <w:rsid w:val="0060784C"/>
    <w:rsid w:val="006079DB"/>
    <w:rsid w:val="00607AC2"/>
    <w:rsid w:val="00607DCD"/>
    <w:rsid w:val="00607FC9"/>
    <w:rsid w:val="00610022"/>
    <w:rsid w:val="0061018E"/>
    <w:rsid w:val="00610F79"/>
    <w:rsid w:val="006111CC"/>
    <w:rsid w:val="006114AB"/>
    <w:rsid w:val="006114E8"/>
    <w:rsid w:val="00611AE3"/>
    <w:rsid w:val="00611BD0"/>
    <w:rsid w:val="00611C1F"/>
    <w:rsid w:val="00612100"/>
    <w:rsid w:val="0061291B"/>
    <w:rsid w:val="00612958"/>
    <w:rsid w:val="00612B46"/>
    <w:rsid w:val="00612B71"/>
    <w:rsid w:val="00613A0A"/>
    <w:rsid w:val="00613BC2"/>
    <w:rsid w:val="00613E71"/>
    <w:rsid w:val="00613EAF"/>
    <w:rsid w:val="006140F5"/>
    <w:rsid w:val="00614EC4"/>
    <w:rsid w:val="00615028"/>
    <w:rsid w:val="00615035"/>
    <w:rsid w:val="0061537B"/>
    <w:rsid w:val="00615488"/>
    <w:rsid w:val="0061664D"/>
    <w:rsid w:val="00616973"/>
    <w:rsid w:val="00616A1F"/>
    <w:rsid w:val="00616B5F"/>
    <w:rsid w:val="00616D14"/>
    <w:rsid w:val="00616D4D"/>
    <w:rsid w:val="00616EC4"/>
    <w:rsid w:val="00617336"/>
    <w:rsid w:val="00617456"/>
    <w:rsid w:val="006178C3"/>
    <w:rsid w:val="00617F69"/>
    <w:rsid w:val="00620039"/>
    <w:rsid w:val="00620875"/>
    <w:rsid w:val="00620D87"/>
    <w:rsid w:val="00620FD9"/>
    <w:rsid w:val="0062131E"/>
    <w:rsid w:val="006213FE"/>
    <w:rsid w:val="006215AF"/>
    <w:rsid w:val="00621670"/>
    <w:rsid w:val="006216F1"/>
    <w:rsid w:val="006218A8"/>
    <w:rsid w:val="006218C6"/>
    <w:rsid w:val="0062190C"/>
    <w:rsid w:val="00621A63"/>
    <w:rsid w:val="00622178"/>
    <w:rsid w:val="006221A0"/>
    <w:rsid w:val="006230C4"/>
    <w:rsid w:val="006231B2"/>
    <w:rsid w:val="00623BE8"/>
    <w:rsid w:val="00623F61"/>
    <w:rsid w:val="006241F8"/>
    <w:rsid w:val="00624696"/>
    <w:rsid w:val="00624697"/>
    <w:rsid w:val="006247A3"/>
    <w:rsid w:val="006247D9"/>
    <w:rsid w:val="006249BF"/>
    <w:rsid w:val="00624ADA"/>
    <w:rsid w:val="00624CB8"/>
    <w:rsid w:val="00625530"/>
    <w:rsid w:val="0062561A"/>
    <w:rsid w:val="00625C67"/>
    <w:rsid w:val="00625D0A"/>
    <w:rsid w:val="006260B8"/>
    <w:rsid w:val="00626465"/>
    <w:rsid w:val="00626468"/>
    <w:rsid w:val="0062664F"/>
    <w:rsid w:val="00626796"/>
    <w:rsid w:val="00626E4F"/>
    <w:rsid w:val="00627039"/>
    <w:rsid w:val="00627110"/>
    <w:rsid w:val="006272D3"/>
    <w:rsid w:val="0062782F"/>
    <w:rsid w:val="00627F45"/>
    <w:rsid w:val="006307CB"/>
    <w:rsid w:val="00630963"/>
    <w:rsid w:val="00630AF0"/>
    <w:rsid w:val="00630F73"/>
    <w:rsid w:val="00631AAB"/>
    <w:rsid w:val="00631BF7"/>
    <w:rsid w:val="00631D2C"/>
    <w:rsid w:val="00632279"/>
    <w:rsid w:val="0063253E"/>
    <w:rsid w:val="0063279E"/>
    <w:rsid w:val="00632F97"/>
    <w:rsid w:val="006339C6"/>
    <w:rsid w:val="00634020"/>
    <w:rsid w:val="0063413E"/>
    <w:rsid w:val="00634891"/>
    <w:rsid w:val="00634F4E"/>
    <w:rsid w:val="00635C7E"/>
    <w:rsid w:val="00635CBF"/>
    <w:rsid w:val="006361A9"/>
    <w:rsid w:val="006365B6"/>
    <w:rsid w:val="0063677D"/>
    <w:rsid w:val="006367AC"/>
    <w:rsid w:val="00636812"/>
    <w:rsid w:val="00636DC3"/>
    <w:rsid w:val="00636E21"/>
    <w:rsid w:val="006370AD"/>
    <w:rsid w:val="006378A6"/>
    <w:rsid w:val="00637A71"/>
    <w:rsid w:val="00637C6D"/>
    <w:rsid w:val="00637DAE"/>
    <w:rsid w:val="0064126D"/>
    <w:rsid w:val="006418CC"/>
    <w:rsid w:val="00641BD4"/>
    <w:rsid w:val="006424E8"/>
    <w:rsid w:val="0064285C"/>
    <w:rsid w:val="006428C9"/>
    <w:rsid w:val="00642C32"/>
    <w:rsid w:val="00643300"/>
    <w:rsid w:val="00643C86"/>
    <w:rsid w:val="00643D32"/>
    <w:rsid w:val="00643EAF"/>
    <w:rsid w:val="00644437"/>
    <w:rsid w:val="00644635"/>
    <w:rsid w:val="0064466C"/>
    <w:rsid w:val="0064471F"/>
    <w:rsid w:val="006449B0"/>
    <w:rsid w:val="00644BB0"/>
    <w:rsid w:val="0064510E"/>
    <w:rsid w:val="006451DC"/>
    <w:rsid w:val="006452EE"/>
    <w:rsid w:val="006453CE"/>
    <w:rsid w:val="00645885"/>
    <w:rsid w:val="0064605E"/>
    <w:rsid w:val="006463D3"/>
    <w:rsid w:val="00646659"/>
    <w:rsid w:val="0064720C"/>
    <w:rsid w:val="00647530"/>
    <w:rsid w:val="0064787D"/>
    <w:rsid w:val="00647FE4"/>
    <w:rsid w:val="00647FF8"/>
    <w:rsid w:val="006502CD"/>
    <w:rsid w:val="00650441"/>
    <w:rsid w:val="006509C0"/>
    <w:rsid w:val="0065112C"/>
    <w:rsid w:val="0065163A"/>
    <w:rsid w:val="0065163F"/>
    <w:rsid w:val="00651812"/>
    <w:rsid w:val="00651D9A"/>
    <w:rsid w:val="00651DBA"/>
    <w:rsid w:val="006524F6"/>
    <w:rsid w:val="006529AF"/>
    <w:rsid w:val="00652BAC"/>
    <w:rsid w:val="00652D71"/>
    <w:rsid w:val="006533FD"/>
    <w:rsid w:val="006537C6"/>
    <w:rsid w:val="00653D11"/>
    <w:rsid w:val="0065411A"/>
    <w:rsid w:val="006545F5"/>
    <w:rsid w:val="00654A9C"/>
    <w:rsid w:val="00654F26"/>
    <w:rsid w:val="0065511F"/>
    <w:rsid w:val="006559E2"/>
    <w:rsid w:val="00655C32"/>
    <w:rsid w:val="00655E0D"/>
    <w:rsid w:val="006563E1"/>
    <w:rsid w:val="006564B8"/>
    <w:rsid w:val="00656993"/>
    <w:rsid w:val="00656B71"/>
    <w:rsid w:val="006571C5"/>
    <w:rsid w:val="0065733E"/>
    <w:rsid w:val="00657433"/>
    <w:rsid w:val="006579CE"/>
    <w:rsid w:val="00657C29"/>
    <w:rsid w:val="00660E09"/>
    <w:rsid w:val="00660FEC"/>
    <w:rsid w:val="0066106A"/>
    <w:rsid w:val="00661933"/>
    <w:rsid w:val="00661C7E"/>
    <w:rsid w:val="00661E92"/>
    <w:rsid w:val="00661EBA"/>
    <w:rsid w:val="00662554"/>
    <w:rsid w:val="0066275A"/>
    <w:rsid w:val="006627AD"/>
    <w:rsid w:val="006628AD"/>
    <w:rsid w:val="00662A82"/>
    <w:rsid w:val="00662ED1"/>
    <w:rsid w:val="00663161"/>
    <w:rsid w:val="00663728"/>
    <w:rsid w:val="00663769"/>
    <w:rsid w:val="006639FC"/>
    <w:rsid w:val="00663B23"/>
    <w:rsid w:val="00663EC3"/>
    <w:rsid w:val="00664190"/>
    <w:rsid w:val="006641E6"/>
    <w:rsid w:val="0066481B"/>
    <w:rsid w:val="006649C4"/>
    <w:rsid w:val="00664A83"/>
    <w:rsid w:val="00664EFC"/>
    <w:rsid w:val="00664FE3"/>
    <w:rsid w:val="006650E2"/>
    <w:rsid w:val="0066511D"/>
    <w:rsid w:val="006656CD"/>
    <w:rsid w:val="0066632C"/>
    <w:rsid w:val="006665DB"/>
    <w:rsid w:val="00666763"/>
    <w:rsid w:val="0066686E"/>
    <w:rsid w:val="006669B0"/>
    <w:rsid w:val="006669F1"/>
    <w:rsid w:val="00666A64"/>
    <w:rsid w:val="00666C03"/>
    <w:rsid w:val="0066705F"/>
    <w:rsid w:val="00667A8C"/>
    <w:rsid w:val="006700FF"/>
    <w:rsid w:val="00670615"/>
    <w:rsid w:val="0067070F"/>
    <w:rsid w:val="006708CC"/>
    <w:rsid w:val="00670AA6"/>
    <w:rsid w:val="00670B70"/>
    <w:rsid w:val="00670EF2"/>
    <w:rsid w:val="00670F9A"/>
    <w:rsid w:val="00671087"/>
    <w:rsid w:val="0067157B"/>
    <w:rsid w:val="0067175B"/>
    <w:rsid w:val="006719D1"/>
    <w:rsid w:val="00671A1D"/>
    <w:rsid w:val="00671B62"/>
    <w:rsid w:val="00671B87"/>
    <w:rsid w:val="00672358"/>
    <w:rsid w:val="006727A7"/>
    <w:rsid w:val="00672A82"/>
    <w:rsid w:val="006730A0"/>
    <w:rsid w:val="00673307"/>
    <w:rsid w:val="00673D83"/>
    <w:rsid w:val="00674168"/>
    <w:rsid w:val="0067426A"/>
    <w:rsid w:val="00674337"/>
    <w:rsid w:val="0067461A"/>
    <w:rsid w:val="0067466A"/>
    <w:rsid w:val="00674936"/>
    <w:rsid w:val="0067515E"/>
    <w:rsid w:val="00675556"/>
    <w:rsid w:val="0067598C"/>
    <w:rsid w:val="00675AF9"/>
    <w:rsid w:val="00675CE7"/>
    <w:rsid w:val="00675F00"/>
    <w:rsid w:val="00675F78"/>
    <w:rsid w:val="00676025"/>
    <w:rsid w:val="0067609D"/>
    <w:rsid w:val="006765D6"/>
    <w:rsid w:val="00676992"/>
    <w:rsid w:val="00676DAE"/>
    <w:rsid w:val="00677242"/>
    <w:rsid w:val="00677369"/>
    <w:rsid w:val="00677426"/>
    <w:rsid w:val="0067755E"/>
    <w:rsid w:val="00677BE1"/>
    <w:rsid w:val="00677E75"/>
    <w:rsid w:val="0068025D"/>
    <w:rsid w:val="006802C6"/>
    <w:rsid w:val="00680536"/>
    <w:rsid w:val="006807A1"/>
    <w:rsid w:val="00680820"/>
    <w:rsid w:val="00680904"/>
    <w:rsid w:val="00680BCF"/>
    <w:rsid w:val="0068150C"/>
    <w:rsid w:val="00681662"/>
    <w:rsid w:val="0068171D"/>
    <w:rsid w:val="00681A67"/>
    <w:rsid w:val="00681CBB"/>
    <w:rsid w:val="00681FE4"/>
    <w:rsid w:val="00682059"/>
    <w:rsid w:val="006820C3"/>
    <w:rsid w:val="006821D8"/>
    <w:rsid w:val="006822C7"/>
    <w:rsid w:val="00682750"/>
    <w:rsid w:val="0068295C"/>
    <w:rsid w:val="006829B8"/>
    <w:rsid w:val="006830A4"/>
    <w:rsid w:val="006833CB"/>
    <w:rsid w:val="00683A88"/>
    <w:rsid w:val="00683B4D"/>
    <w:rsid w:val="00683DEF"/>
    <w:rsid w:val="00684127"/>
    <w:rsid w:val="006842DB"/>
    <w:rsid w:val="00684551"/>
    <w:rsid w:val="0068472F"/>
    <w:rsid w:val="006847FF"/>
    <w:rsid w:val="00684845"/>
    <w:rsid w:val="00684A35"/>
    <w:rsid w:val="00684A56"/>
    <w:rsid w:val="0068508B"/>
    <w:rsid w:val="006852EE"/>
    <w:rsid w:val="00685D3B"/>
    <w:rsid w:val="00685E1A"/>
    <w:rsid w:val="00685FA2"/>
    <w:rsid w:val="00686177"/>
    <w:rsid w:val="006861BF"/>
    <w:rsid w:val="0068620B"/>
    <w:rsid w:val="00687633"/>
    <w:rsid w:val="006876F4"/>
    <w:rsid w:val="006877BA"/>
    <w:rsid w:val="00690051"/>
    <w:rsid w:val="00690498"/>
    <w:rsid w:val="00691202"/>
    <w:rsid w:val="0069134E"/>
    <w:rsid w:val="006916A0"/>
    <w:rsid w:val="00691A80"/>
    <w:rsid w:val="00691CD4"/>
    <w:rsid w:val="0069205A"/>
    <w:rsid w:val="006923BC"/>
    <w:rsid w:val="006927B9"/>
    <w:rsid w:val="006927EA"/>
    <w:rsid w:val="006929D7"/>
    <w:rsid w:val="00692A88"/>
    <w:rsid w:val="00692C0F"/>
    <w:rsid w:val="00692CA0"/>
    <w:rsid w:val="006930F4"/>
    <w:rsid w:val="00693BA7"/>
    <w:rsid w:val="00693BE9"/>
    <w:rsid w:val="00693C06"/>
    <w:rsid w:val="00693C64"/>
    <w:rsid w:val="00693D8B"/>
    <w:rsid w:val="00693DEA"/>
    <w:rsid w:val="0069408C"/>
    <w:rsid w:val="006943FC"/>
    <w:rsid w:val="0069458D"/>
    <w:rsid w:val="006947D8"/>
    <w:rsid w:val="00694B6D"/>
    <w:rsid w:val="00694BA7"/>
    <w:rsid w:val="00694BD6"/>
    <w:rsid w:val="006952DC"/>
    <w:rsid w:val="00695500"/>
    <w:rsid w:val="00695841"/>
    <w:rsid w:val="0069584A"/>
    <w:rsid w:val="00695BED"/>
    <w:rsid w:val="00695ED1"/>
    <w:rsid w:val="00695F55"/>
    <w:rsid w:val="0069619D"/>
    <w:rsid w:val="0069638E"/>
    <w:rsid w:val="00696393"/>
    <w:rsid w:val="006964EE"/>
    <w:rsid w:val="006967ED"/>
    <w:rsid w:val="00696803"/>
    <w:rsid w:val="00696B24"/>
    <w:rsid w:val="0069788B"/>
    <w:rsid w:val="0069799B"/>
    <w:rsid w:val="00697C58"/>
    <w:rsid w:val="00697CE6"/>
    <w:rsid w:val="00697F99"/>
    <w:rsid w:val="006A01D3"/>
    <w:rsid w:val="006A0668"/>
    <w:rsid w:val="006A07A0"/>
    <w:rsid w:val="006A0DFE"/>
    <w:rsid w:val="006A0ED6"/>
    <w:rsid w:val="006A0FAA"/>
    <w:rsid w:val="006A11D1"/>
    <w:rsid w:val="006A12F1"/>
    <w:rsid w:val="006A1675"/>
    <w:rsid w:val="006A1773"/>
    <w:rsid w:val="006A1C94"/>
    <w:rsid w:val="006A2233"/>
    <w:rsid w:val="006A2347"/>
    <w:rsid w:val="006A2623"/>
    <w:rsid w:val="006A2886"/>
    <w:rsid w:val="006A2EF0"/>
    <w:rsid w:val="006A3048"/>
    <w:rsid w:val="006A35C9"/>
    <w:rsid w:val="006A3644"/>
    <w:rsid w:val="006A37D0"/>
    <w:rsid w:val="006A3C2D"/>
    <w:rsid w:val="006A3EEB"/>
    <w:rsid w:val="006A43A0"/>
    <w:rsid w:val="006A4465"/>
    <w:rsid w:val="006A4657"/>
    <w:rsid w:val="006A50CD"/>
    <w:rsid w:val="006A50EA"/>
    <w:rsid w:val="006A57EC"/>
    <w:rsid w:val="006A5A1A"/>
    <w:rsid w:val="006A5D42"/>
    <w:rsid w:val="006A5D60"/>
    <w:rsid w:val="006A5FF4"/>
    <w:rsid w:val="006A610C"/>
    <w:rsid w:val="006A6268"/>
    <w:rsid w:val="006A6394"/>
    <w:rsid w:val="006A64A2"/>
    <w:rsid w:val="006A64C1"/>
    <w:rsid w:val="006A68AE"/>
    <w:rsid w:val="006A6C27"/>
    <w:rsid w:val="006A6D16"/>
    <w:rsid w:val="006A6E63"/>
    <w:rsid w:val="006A7250"/>
    <w:rsid w:val="006A72D9"/>
    <w:rsid w:val="006A77A8"/>
    <w:rsid w:val="006B000A"/>
    <w:rsid w:val="006B0240"/>
    <w:rsid w:val="006B0891"/>
    <w:rsid w:val="006B0F02"/>
    <w:rsid w:val="006B1301"/>
    <w:rsid w:val="006B1359"/>
    <w:rsid w:val="006B1E68"/>
    <w:rsid w:val="006B1F66"/>
    <w:rsid w:val="006B220B"/>
    <w:rsid w:val="006B2231"/>
    <w:rsid w:val="006B2793"/>
    <w:rsid w:val="006B2A01"/>
    <w:rsid w:val="006B2ABD"/>
    <w:rsid w:val="006B2BF0"/>
    <w:rsid w:val="006B2C4B"/>
    <w:rsid w:val="006B3090"/>
    <w:rsid w:val="006B34E0"/>
    <w:rsid w:val="006B39E1"/>
    <w:rsid w:val="006B3B67"/>
    <w:rsid w:val="006B3C5A"/>
    <w:rsid w:val="006B3F21"/>
    <w:rsid w:val="006B4324"/>
    <w:rsid w:val="006B46CA"/>
    <w:rsid w:val="006B47D4"/>
    <w:rsid w:val="006B4AE4"/>
    <w:rsid w:val="006B554C"/>
    <w:rsid w:val="006B558B"/>
    <w:rsid w:val="006B5A44"/>
    <w:rsid w:val="006B5E2C"/>
    <w:rsid w:val="006B60F9"/>
    <w:rsid w:val="006B61C6"/>
    <w:rsid w:val="006B6B0A"/>
    <w:rsid w:val="006B6D76"/>
    <w:rsid w:val="006B6DA2"/>
    <w:rsid w:val="006B7543"/>
    <w:rsid w:val="006B7983"/>
    <w:rsid w:val="006C0149"/>
    <w:rsid w:val="006C02B2"/>
    <w:rsid w:val="006C0DAA"/>
    <w:rsid w:val="006C10F1"/>
    <w:rsid w:val="006C1169"/>
    <w:rsid w:val="006C1268"/>
    <w:rsid w:val="006C1500"/>
    <w:rsid w:val="006C1DEC"/>
    <w:rsid w:val="006C2158"/>
    <w:rsid w:val="006C21AF"/>
    <w:rsid w:val="006C22DA"/>
    <w:rsid w:val="006C239D"/>
    <w:rsid w:val="006C23E4"/>
    <w:rsid w:val="006C267F"/>
    <w:rsid w:val="006C29AE"/>
    <w:rsid w:val="006C2E91"/>
    <w:rsid w:val="006C3413"/>
    <w:rsid w:val="006C3812"/>
    <w:rsid w:val="006C3B1B"/>
    <w:rsid w:val="006C3B90"/>
    <w:rsid w:val="006C3CB2"/>
    <w:rsid w:val="006C3DF2"/>
    <w:rsid w:val="006C444F"/>
    <w:rsid w:val="006C4BBF"/>
    <w:rsid w:val="006C4FE3"/>
    <w:rsid w:val="006C5213"/>
    <w:rsid w:val="006C55A4"/>
    <w:rsid w:val="006C5979"/>
    <w:rsid w:val="006C5981"/>
    <w:rsid w:val="006C5C54"/>
    <w:rsid w:val="006C5C85"/>
    <w:rsid w:val="006C5D62"/>
    <w:rsid w:val="006C63F1"/>
    <w:rsid w:val="006C67AB"/>
    <w:rsid w:val="006C68C0"/>
    <w:rsid w:val="006C69F3"/>
    <w:rsid w:val="006C6C40"/>
    <w:rsid w:val="006C6DC6"/>
    <w:rsid w:val="006C6EDF"/>
    <w:rsid w:val="006C7559"/>
    <w:rsid w:val="006C79B5"/>
    <w:rsid w:val="006C7DB7"/>
    <w:rsid w:val="006D01BB"/>
    <w:rsid w:val="006D0224"/>
    <w:rsid w:val="006D0273"/>
    <w:rsid w:val="006D03DA"/>
    <w:rsid w:val="006D0531"/>
    <w:rsid w:val="006D0EFB"/>
    <w:rsid w:val="006D12D3"/>
    <w:rsid w:val="006D1789"/>
    <w:rsid w:val="006D18A2"/>
    <w:rsid w:val="006D1BF9"/>
    <w:rsid w:val="006D1D61"/>
    <w:rsid w:val="006D1FA4"/>
    <w:rsid w:val="006D252F"/>
    <w:rsid w:val="006D258F"/>
    <w:rsid w:val="006D286D"/>
    <w:rsid w:val="006D2878"/>
    <w:rsid w:val="006D29AB"/>
    <w:rsid w:val="006D2C64"/>
    <w:rsid w:val="006D30FF"/>
    <w:rsid w:val="006D3AFF"/>
    <w:rsid w:val="006D3BAC"/>
    <w:rsid w:val="006D43D3"/>
    <w:rsid w:val="006D48C9"/>
    <w:rsid w:val="006D52FB"/>
    <w:rsid w:val="006D5341"/>
    <w:rsid w:val="006D53AF"/>
    <w:rsid w:val="006D547D"/>
    <w:rsid w:val="006D54D2"/>
    <w:rsid w:val="006D58E2"/>
    <w:rsid w:val="006D5933"/>
    <w:rsid w:val="006D5DDF"/>
    <w:rsid w:val="006D5E94"/>
    <w:rsid w:val="006D5F3D"/>
    <w:rsid w:val="006D5F87"/>
    <w:rsid w:val="006D5F90"/>
    <w:rsid w:val="006D610B"/>
    <w:rsid w:val="006D623D"/>
    <w:rsid w:val="006D636E"/>
    <w:rsid w:val="006D6503"/>
    <w:rsid w:val="006D6576"/>
    <w:rsid w:val="006D6A8E"/>
    <w:rsid w:val="006D6BC7"/>
    <w:rsid w:val="006D6E35"/>
    <w:rsid w:val="006D7039"/>
    <w:rsid w:val="006D70A4"/>
    <w:rsid w:val="006D7239"/>
    <w:rsid w:val="006D72F0"/>
    <w:rsid w:val="006D75C8"/>
    <w:rsid w:val="006D75DB"/>
    <w:rsid w:val="006D79FB"/>
    <w:rsid w:val="006D7B38"/>
    <w:rsid w:val="006E011E"/>
    <w:rsid w:val="006E03AC"/>
    <w:rsid w:val="006E072D"/>
    <w:rsid w:val="006E0980"/>
    <w:rsid w:val="006E09D7"/>
    <w:rsid w:val="006E0D08"/>
    <w:rsid w:val="006E0E09"/>
    <w:rsid w:val="006E110F"/>
    <w:rsid w:val="006E11EE"/>
    <w:rsid w:val="006E16E0"/>
    <w:rsid w:val="006E1715"/>
    <w:rsid w:val="006E18C8"/>
    <w:rsid w:val="006E1B34"/>
    <w:rsid w:val="006E1E59"/>
    <w:rsid w:val="006E2210"/>
    <w:rsid w:val="006E244A"/>
    <w:rsid w:val="006E2892"/>
    <w:rsid w:val="006E2D57"/>
    <w:rsid w:val="006E2DE5"/>
    <w:rsid w:val="006E327C"/>
    <w:rsid w:val="006E34EC"/>
    <w:rsid w:val="006E3579"/>
    <w:rsid w:val="006E37F3"/>
    <w:rsid w:val="006E3A7E"/>
    <w:rsid w:val="006E4054"/>
    <w:rsid w:val="006E439A"/>
    <w:rsid w:val="006E4C97"/>
    <w:rsid w:val="006E4F8A"/>
    <w:rsid w:val="006E5074"/>
    <w:rsid w:val="006E515A"/>
    <w:rsid w:val="006E5282"/>
    <w:rsid w:val="006E5334"/>
    <w:rsid w:val="006E534E"/>
    <w:rsid w:val="006E57A1"/>
    <w:rsid w:val="006E5961"/>
    <w:rsid w:val="006E59DA"/>
    <w:rsid w:val="006E61CB"/>
    <w:rsid w:val="006E6235"/>
    <w:rsid w:val="006E6431"/>
    <w:rsid w:val="006E652F"/>
    <w:rsid w:val="006E6544"/>
    <w:rsid w:val="006E6BBF"/>
    <w:rsid w:val="006E6C64"/>
    <w:rsid w:val="006E6EC1"/>
    <w:rsid w:val="006E6F05"/>
    <w:rsid w:val="006E73A0"/>
    <w:rsid w:val="006E75EE"/>
    <w:rsid w:val="006E76E0"/>
    <w:rsid w:val="006E7C1E"/>
    <w:rsid w:val="006F02E6"/>
    <w:rsid w:val="006F0C3F"/>
    <w:rsid w:val="006F1148"/>
    <w:rsid w:val="006F11FE"/>
    <w:rsid w:val="006F1716"/>
    <w:rsid w:val="006F1873"/>
    <w:rsid w:val="006F1F4C"/>
    <w:rsid w:val="006F1F95"/>
    <w:rsid w:val="006F2125"/>
    <w:rsid w:val="006F28B0"/>
    <w:rsid w:val="006F28D3"/>
    <w:rsid w:val="006F2D39"/>
    <w:rsid w:val="006F30DF"/>
    <w:rsid w:val="006F3471"/>
    <w:rsid w:val="006F34E2"/>
    <w:rsid w:val="006F34E4"/>
    <w:rsid w:val="006F355C"/>
    <w:rsid w:val="006F38F7"/>
    <w:rsid w:val="006F3DC3"/>
    <w:rsid w:val="006F4386"/>
    <w:rsid w:val="006F438E"/>
    <w:rsid w:val="006F4401"/>
    <w:rsid w:val="006F47AE"/>
    <w:rsid w:val="006F4884"/>
    <w:rsid w:val="006F49BD"/>
    <w:rsid w:val="006F4A18"/>
    <w:rsid w:val="006F4E2B"/>
    <w:rsid w:val="006F5374"/>
    <w:rsid w:val="006F560B"/>
    <w:rsid w:val="006F5999"/>
    <w:rsid w:val="006F5B01"/>
    <w:rsid w:val="006F5B9F"/>
    <w:rsid w:val="006F5E27"/>
    <w:rsid w:val="006F5EB6"/>
    <w:rsid w:val="006F6463"/>
    <w:rsid w:val="006F69E6"/>
    <w:rsid w:val="006F6A00"/>
    <w:rsid w:val="006F6B24"/>
    <w:rsid w:val="006F7ACB"/>
    <w:rsid w:val="007001CA"/>
    <w:rsid w:val="00700417"/>
    <w:rsid w:val="00701025"/>
    <w:rsid w:val="00701672"/>
    <w:rsid w:val="00701D97"/>
    <w:rsid w:val="00701E39"/>
    <w:rsid w:val="007022DD"/>
    <w:rsid w:val="007027C8"/>
    <w:rsid w:val="00702DF3"/>
    <w:rsid w:val="007037E2"/>
    <w:rsid w:val="007038BB"/>
    <w:rsid w:val="007038BE"/>
    <w:rsid w:val="00703955"/>
    <w:rsid w:val="00703987"/>
    <w:rsid w:val="00703D61"/>
    <w:rsid w:val="00704253"/>
    <w:rsid w:val="007042C3"/>
    <w:rsid w:val="0070449D"/>
    <w:rsid w:val="00704A78"/>
    <w:rsid w:val="00704AA1"/>
    <w:rsid w:val="00704CC8"/>
    <w:rsid w:val="00705614"/>
    <w:rsid w:val="00705860"/>
    <w:rsid w:val="0070589F"/>
    <w:rsid w:val="00705F3A"/>
    <w:rsid w:val="00706318"/>
    <w:rsid w:val="007067AE"/>
    <w:rsid w:val="007067B8"/>
    <w:rsid w:val="00706C88"/>
    <w:rsid w:val="00706D38"/>
    <w:rsid w:val="00706D7A"/>
    <w:rsid w:val="00706F16"/>
    <w:rsid w:val="0070728F"/>
    <w:rsid w:val="007073E3"/>
    <w:rsid w:val="007077FA"/>
    <w:rsid w:val="00707C29"/>
    <w:rsid w:val="007103A6"/>
    <w:rsid w:val="007107CB"/>
    <w:rsid w:val="00710ABE"/>
    <w:rsid w:val="00710D8B"/>
    <w:rsid w:val="007112D5"/>
    <w:rsid w:val="00711602"/>
    <w:rsid w:val="00711634"/>
    <w:rsid w:val="00711811"/>
    <w:rsid w:val="007119D9"/>
    <w:rsid w:val="00711F1F"/>
    <w:rsid w:val="00711F48"/>
    <w:rsid w:val="0071219F"/>
    <w:rsid w:val="007123C4"/>
    <w:rsid w:val="00712551"/>
    <w:rsid w:val="00712783"/>
    <w:rsid w:val="00713187"/>
    <w:rsid w:val="00713FDE"/>
    <w:rsid w:val="007141C6"/>
    <w:rsid w:val="0071425B"/>
    <w:rsid w:val="0071440C"/>
    <w:rsid w:val="00714844"/>
    <w:rsid w:val="007149C3"/>
    <w:rsid w:val="00714A6D"/>
    <w:rsid w:val="00714B7C"/>
    <w:rsid w:val="00715910"/>
    <w:rsid w:val="00715987"/>
    <w:rsid w:val="00715F17"/>
    <w:rsid w:val="00715F82"/>
    <w:rsid w:val="0071605D"/>
    <w:rsid w:val="0071657D"/>
    <w:rsid w:val="007169B7"/>
    <w:rsid w:val="00716C15"/>
    <w:rsid w:val="00716CF1"/>
    <w:rsid w:val="00716D3B"/>
    <w:rsid w:val="0071732F"/>
    <w:rsid w:val="007175AA"/>
    <w:rsid w:val="007176C1"/>
    <w:rsid w:val="007177F7"/>
    <w:rsid w:val="007178BE"/>
    <w:rsid w:val="00717A3F"/>
    <w:rsid w:val="00717AFE"/>
    <w:rsid w:val="00717CE4"/>
    <w:rsid w:val="00717D2A"/>
    <w:rsid w:val="00720109"/>
    <w:rsid w:val="007203D9"/>
    <w:rsid w:val="007208C0"/>
    <w:rsid w:val="007212CF"/>
    <w:rsid w:val="00721357"/>
    <w:rsid w:val="00721786"/>
    <w:rsid w:val="00721801"/>
    <w:rsid w:val="00721B9B"/>
    <w:rsid w:val="00722581"/>
    <w:rsid w:val="00722992"/>
    <w:rsid w:val="007229E9"/>
    <w:rsid w:val="00723509"/>
    <w:rsid w:val="007236C1"/>
    <w:rsid w:val="007236D1"/>
    <w:rsid w:val="007237B2"/>
    <w:rsid w:val="00723804"/>
    <w:rsid w:val="0072382A"/>
    <w:rsid w:val="0072399F"/>
    <w:rsid w:val="00723A46"/>
    <w:rsid w:val="00723C6E"/>
    <w:rsid w:val="00723CB8"/>
    <w:rsid w:val="00723FED"/>
    <w:rsid w:val="00724275"/>
    <w:rsid w:val="00724B2E"/>
    <w:rsid w:val="00724B39"/>
    <w:rsid w:val="0072521C"/>
    <w:rsid w:val="00725600"/>
    <w:rsid w:val="007256FF"/>
    <w:rsid w:val="00725D2A"/>
    <w:rsid w:val="00725E24"/>
    <w:rsid w:val="0072605B"/>
    <w:rsid w:val="00726180"/>
    <w:rsid w:val="0072642E"/>
    <w:rsid w:val="007265A6"/>
    <w:rsid w:val="00726774"/>
    <w:rsid w:val="00726BF8"/>
    <w:rsid w:val="007274F3"/>
    <w:rsid w:val="007277D1"/>
    <w:rsid w:val="00727B4F"/>
    <w:rsid w:val="00727DB9"/>
    <w:rsid w:val="007301AF"/>
    <w:rsid w:val="007308A7"/>
    <w:rsid w:val="00730A79"/>
    <w:rsid w:val="00730F4B"/>
    <w:rsid w:val="00730FC4"/>
    <w:rsid w:val="0073119F"/>
    <w:rsid w:val="0073126C"/>
    <w:rsid w:val="007312F7"/>
    <w:rsid w:val="00731B60"/>
    <w:rsid w:val="007322F1"/>
    <w:rsid w:val="007324AF"/>
    <w:rsid w:val="0073259A"/>
    <w:rsid w:val="007328EA"/>
    <w:rsid w:val="00732A06"/>
    <w:rsid w:val="007333FF"/>
    <w:rsid w:val="0073348C"/>
    <w:rsid w:val="00733BCD"/>
    <w:rsid w:val="00733EF6"/>
    <w:rsid w:val="00733F3E"/>
    <w:rsid w:val="007340E6"/>
    <w:rsid w:val="007346C2"/>
    <w:rsid w:val="00734803"/>
    <w:rsid w:val="00734857"/>
    <w:rsid w:val="00734A1A"/>
    <w:rsid w:val="00734AB8"/>
    <w:rsid w:val="00734FC0"/>
    <w:rsid w:val="00734FD7"/>
    <w:rsid w:val="007350B6"/>
    <w:rsid w:val="00735316"/>
    <w:rsid w:val="0073560A"/>
    <w:rsid w:val="00735661"/>
    <w:rsid w:val="00735A00"/>
    <w:rsid w:val="00735CC5"/>
    <w:rsid w:val="0073605F"/>
    <w:rsid w:val="00736332"/>
    <w:rsid w:val="00736A42"/>
    <w:rsid w:val="00736A56"/>
    <w:rsid w:val="00736C81"/>
    <w:rsid w:val="00736FE8"/>
    <w:rsid w:val="00737216"/>
    <w:rsid w:val="00737428"/>
    <w:rsid w:val="007374DE"/>
    <w:rsid w:val="0073750B"/>
    <w:rsid w:val="00737897"/>
    <w:rsid w:val="00737B28"/>
    <w:rsid w:val="00737CEA"/>
    <w:rsid w:val="00737D45"/>
    <w:rsid w:val="0074006E"/>
    <w:rsid w:val="00740B1F"/>
    <w:rsid w:val="00740F3E"/>
    <w:rsid w:val="0074101C"/>
    <w:rsid w:val="007412F9"/>
    <w:rsid w:val="007413DA"/>
    <w:rsid w:val="0074148E"/>
    <w:rsid w:val="007414FA"/>
    <w:rsid w:val="007416A6"/>
    <w:rsid w:val="007416E1"/>
    <w:rsid w:val="0074181C"/>
    <w:rsid w:val="00741885"/>
    <w:rsid w:val="007418B9"/>
    <w:rsid w:val="0074215C"/>
    <w:rsid w:val="007421FA"/>
    <w:rsid w:val="00742338"/>
    <w:rsid w:val="007427AA"/>
    <w:rsid w:val="00742FAD"/>
    <w:rsid w:val="00742FD6"/>
    <w:rsid w:val="0074396A"/>
    <w:rsid w:val="00743BE1"/>
    <w:rsid w:val="00743CBC"/>
    <w:rsid w:val="00743DB8"/>
    <w:rsid w:val="00743E6B"/>
    <w:rsid w:val="00743FC1"/>
    <w:rsid w:val="0074429E"/>
    <w:rsid w:val="007442AC"/>
    <w:rsid w:val="007446D0"/>
    <w:rsid w:val="0074471D"/>
    <w:rsid w:val="00744D71"/>
    <w:rsid w:val="00744E7F"/>
    <w:rsid w:val="0074535F"/>
    <w:rsid w:val="0074570E"/>
    <w:rsid w:val="00745CD8"/>
    <w:rsid w:val="00745D4D"/>
    <w:rsid w:val="00745E8E"/>
    <w:rsid w:val="0074608E"/>
    <w:rsid w:val="007460CF"/>
    <w:rsid w:val="007462A2"/>
    <w:rsid w:val="007463A8"/>
    <w:rsid w:val="007464A2"/>
    <w:rsid w:val="007464BE"/>
    <w:rsid w:val="0074691F"/>
    <w:rsid w:val="007471F8"/>
    <w:rsid w:val="007472B8"/>
    <w:rsid w:val="00747404"/>
    <w:rsid w:val="00747482"/>
    <w:rsid w:val="00747533"/>
    <w:rsid w:val="00747731"/>
    <w:rsid w:val="0074791D"/>
    <w:rsid w:val="00747CCF"/>
    <w:rsid w:val="00750105"/>
    <w:rsid w:val="007501DC"/>
    <w:rsid w:val="00750227"/>
    <w:rsid w:val="00750313"/>
    <w:rsid w:val="00750410"/>
    <w:rsid w:val="00750925"/>
    <w:rsid w:val="00750D5F"/>
    <w:rsid w:val="00750F1C"/>
    <w:rsid w:val="0075105C"/>
    <w:rsid w:val="0075115D"/>
    <w:rsid w:val="0075132A"/>
    <w:rsid w:val="00751660"/>
    <w:rsid w:val="007518BF"/>
    <w:rsid w:val="007518C9"/>
    <w:rsid w:val="007518CE"/>
    <w:rsid w:val="0075197D"/>
    <w:rsid w:val="00751B7B"/>
    <w:rsid w:val="00751CFB"/>
    <w:rsid w:val="00751DE2"/>
    <w:rsid w:val="00752752"/>
    <w:rsid w:val="00752A16"/>
    <w:rsid w:val="00752BEF"/>
    <w:rsid w:val="0075371F"/>
    <w:rsid w:val="00753737"/>
    <w:rsid w:val="007538D7"/>
    <w:rsid w:val="00753AC3"/>
    <w:rsid w:val="00753FC4"/>
    <w:rsid w:val="007543B6"/>
    <w:rsid w:val="00754651"/>
    <w:rsid w:val="00754B80"/>
    <w:rsid w:val="00754D23"/>
    <w:rsid w:val="00754E42"/>
    <w:rsid w:val="007551CC"/>
    <w:rsid w:val="00755568"/>
    <w:rsid w:val="00755AF2"/>
    <w:rsid w:val="00755F1D"/>
    <w:rsid w:val="00756130"/>
    <w:rsid w:val="0075616E"/>
    <w:rsid w:val="007563FB"/>
    <w:rsid w:val="0075660E"/>
    <w:rsid w:val="00756C99"/>
    <w:rsid w:val="00756D8D"/>
    <w:rsid w:val="00756D91"/>
    <w:rsid w:val="0075720F"/>
    <w:rsid w:val="0075731B"/>
    <w:rsid w:val="00757701"/>
    <w:rsid w:val="00757866"/>
    <w:rsid w:val="00757902"/>
    <w:rsid w:val="0076002A"/>
    <w:rsid w:val="007601F4"/>
    <w:rsid w:val="0076087E"/>
    <w:rsid w:val="00760E91"/>
    <w:rsid w:val="00761231"/>
    <w:rsid w:val="007614DC"/>
    <w:rsid w:val="007615AC"/>
    <w:rsid w:val="007616BE"/>
    <w:rsid w:val="007616EB"/>
    <w:rsid w:val="00761838"/>
    <w:rsid w:val="00761B0C"/>
    <w:rsid w:val="007620F9"/>
    <w:rsid w:val="00762258"/>
    <w:rsid w:val="00763092"/>
    <w:rsid w:val="007633E8"/>
    <w:rsid w:val="00763496"/>
    <w:rsid w:val="0076370A"/>
    <w:rsid w:val="00763B8F"/>
    <w:rsid w:val="00763D11"/>
    <w:rsid w:val="00763D16"/>
    <w:rsid w:val="00763EE3"/>
    <w:rsid w:val="00763F9E"/>
    <w:rsid w:val="007645C2"/>
    <w:rsid w:val="007647C8"/>
    <w:rsid w:val="007647E9"/>
    <w:rsid w:val="00764D42"/>
    <w:rsid w:val="00764F82"/>
    <w:rsid w:val="00765196"/>
    <w:rsid w:val="0076523F"/>
    <w:rsid w:val="007653DA"/>
    <w:rsid w:val="00765865"/>
    <w:rsid w:val="00765AD8"/>
    <w:rsid w:val="00765D32"/>
    <w:rsid w:val="0076641E"/>
    <w:rsid w:val="007664FC"/>
    <w:rsid w:val="00766ACE"/>
    <w:rsid w:val="00766D59"/>
    <w:rsid w:val="00766F39"/>
    <w:rsid w:val="00767198"/>
    <w:rsid w:val="00767D5B"/>
    <w:rsid w:val="007709B3"/>
    <w:rsid w:val="0077134C"/>
    <w:rsid w:val="00771CD9"/>
    <w:rsid w:val="00771DE0"/>
    <w:rsid w:val="007720AE"/>
    <w:rsid w:val="00772218"/>
    <w:rsid w:val="0077222B"/>
    <w:rsid w:val="00772508"/>
    <w:rsid w:val="0077264B"/>
    <w:rsid w:val="00772A9B"/>
    <w:rsid w:val="00772C22"/>
    <w:rsid w:val="00772F27"/>
    <w:rsid w:val="00773008"/>
    <w:rsid w:val="00773133"/>
    <w:rsid w:val="0077333A"/>
    <w:rsid w:val="00773484"/>
    <w:rsid w:val="007735C3"/>
    <w:rsid w:val="007737B1"/>
    <w:rsid w:val="00773876"/>
    <w:rsid w:val="00773BAB"/>
    <w:rsid w:val="00773C53"/>
    <w:rsid w:val="00773E95"/>
    <w:rsid w:val="0077429F"/>
    <w:rsid w:val="00774462"/>
    <w:rsid w:val="00774E45"/>
    <w:rsid w:val="00775597"/>
    <w:rsid w:val="007758EB"/>
    <w:rsid w:val="00775B7F"/>
    <w:rsid w:val="00775BC1"/>
    <w:rsid w:val="0077618C"/>
    <w:rsid w:val="00776551"/>
    <w:rsid w:val="00776930"/>
    <w:rsid w:val="00776B13"/>
    <w:rsid w:val="0077701C"/>
    <w:rsid w:val="007771F2"/>
    <w:rsid w:val="0077725D"/>
    <w:rsid w:val="00777415"/>
    <w:rsid w:val="00777502"/>
    <w:rsid w:val="00777838"/>
    <w:rsid w:val="00777AC6"/>
    <w:rsid w:val="00777B73"/>
    <w:rsid w:val="00777C1C"/>
    <w:rsid w:val="0078005E"/>
    <w:rsid w:val="007802A0"/>
    <w:rsid w:val="00780610"/>
    <w:rsid w:val="0078066F"/>
    <w:rsid w:val="00780979"/>
    <w:rsid w:val="00780DAB"/>
    <w:rsid w:val="00780E55"/>
    <w:rsid w:val="00780E6E"/>
    <w:rsid w:val="0078101D"/>
    <w:rsid w:val="007810AE"/>
    <w:rsid w:val="007810D5"/>
    <w:rsid w:val="0078158C"/>
    <w:rsid w:val="007817F1"/>
    <w:rsid w:val="007819D4"/>
    <w:rsid w:val="00781AA4"/>
    <w:rsid w:val="00781DC0"/>
    <w:rsid w:val="00781F1F"/>
    <w:rsid w:val="0078220A"/>
    <w:rsid w:val="0078249C"/>
    <w:rsid w:val="00782623"/>
    <w:rsid w:val="00782777"/>
    <w:rsid w:val="00782872"/>
    <w:rsid w:val="00782D84"/>
    <w:rsid w:val="007831E9"/>
    <w:rsid w:val="0078335A"/>
    <w:rsid w:val="0078339F"/>
    <w:rsid w:val="0078382B"/>
    <w:rsid w:val="00783B31"/>
    <w:rsid w:val="00783DAE"/>
    <w:rsid w:val="0078554A"/>
    <w:rsid w:val="007857C9"/>
    <w:rsid w:val="007859CC"/>
    <w:rsid w:val="00785ADA"/>
    <w:rsid w:val="00785FA7"/>
    <w:rsid w:val="00786503"/>
    <w:rsid w:val="00786633"/>
    <w:rsid w:val="00786707"/>
    <w:rsid w:val="007871BD"/>
    <w:rsid w:val="00787500"/>
    <w:rsid w:val="00787917"/>
    <w:rsid w:val="00787B1E"/>
    <w:rsid w:val="00787B5C"/>
    <w:rsid w:val="007906DB"/>
    <w:rsid w:val="00790835"/>
    <w:rsid w:val="007909E5"/>
    <w:rsid w:val="00790A35"/>
    <w:rsid w:val="00790B33"/>
    <w:rsid w:val="00791538"/>
    <w:rsid w:val="00791788"/>
    <w:rsid w:val="007919EF"/>
    <w:rsid w:val="00791CAE"/>
    <w:rsid w:val="007921A9"/>
    <w:rsid w:val="0079283D"/>
    <w:rsid w:val="007929AC"/>
    <w:rsid w:val="00792CED"/>
    <w:rsid w:val="00792F3A"/>
    <w:rsid w:val="00792F84"/>
    <w:rsid w:val="0079425C"/>
    <w:rsid w:val="0079427A"/>
    <w:rsid w:val="007942C6"/>
    <w:rsid w:val="00794349"/>
    <w:rsid w:val="00794378"/>
    <w:rsid w:val="007945DD"/>
    <w:rsid w:val="00794BA2"/>
    <w:rsid w:val="00794F5C"/>
    <w:rsid w:val="007950A5"/>
    <w:rsid w:val="007952AC"/>
    <w:rsid w:val="00795428"/>
    <w:rsid w:val="00795803"/>
    <w:rsid w:val="007958C4"/>
    <w:rsid w:val="00795DC9"/>
    <w:rsid w:val="007966BA"/>
    <w:rsid w:val="00796A3B"/>
    <w:rsid w:val="00796C19"/>
    <w:rsid w:val="00796F14"/>
    <w:rsid w:val="00796F48"/>
    <w:rsid w:val="00796F52"/>
    <w:rsid w:val="0079702A"/>
    <w:rsid w:val="00797451"/>
    <w:rsid w:val="0079745B"/>
    <w:rsid w:val="007976AE"/>
    <w:rsid w:val="007A022C"/>
    <w:rsid w:val="007A07DE"/>
    <w:rsid w:val="007A0F9E"/>
    <w:rsid w:val="007A1B34"/>
    <w:rsid w:val="007A21D8"/>
    <w:rsid w:val="007A256D"/>
    <w:rsid w:val="007A2A3F"/>
    <w:rsid w:val="007A2B1B"/>
    <w:rsid w:val="007A2B57"/>
    <w:rsid w:val="007A2F21"/>
    <w:rsid w:val="007A2FEF"/>
    <w:rsid w:val="007A3389"/>
    <w:rsid w:val="007A34B0"/>
    <w:rsid w:val="007A3C3F"/>
    <w:rsid w:val="007A3DD6"/>
    <w:rsid w:val="007A4185"/>
    <w:rsid w:val="007A43B2"/>
    <w:rsid w:val="007A441F"/>
    <w:rsid w:val="007A4883"/>
    <w:rsid w:val="007A4BDB"/>
    <w:rsid w:val="007A502E"/>
    <w:rsid w:val="007A52F8"/>
    <w:rsid w:val="007A531C"/>
    <w:rsid w:val="007A5669"/>
    <w:rsid w:val="007A57D7"/>
    <w:rsid w:val="007A57F4"/>
    <w:rsid w:val="007A5930"/>
    <w:rsid w:val="007A5BEA"/>
    <w:rsid w:val="007A6122"/>
    <w:rsid w:val="007A682C"/>
    <w:rsid w:val="007A6987"/>
    <w:rsid w:val="007A6EF6"/>
    <w:rsid w:val="007A7077"/>
    <w:rsid w:val="007A71A5"/>
    <w:rsid w:val="007A7822"/>
    <w:rsid w:val="007A7A0D"/>
    <w:rsid w:val="007A7CBE"/>
    <w:rsid w:val="007A7E00"/>
    <w:rsid w:val="007A7F15"/>
    <w:rsid w:val="007A7F88"/>
    <w:rsid w:val="007A7FB8"/>
    <w:rsid w:val="007B003A"/>
    <w:rsid w:val="007B0261"/>
    <w:rsid w:val="007B0291"/>
    <w:rsid w:val="007B030D"/>
    <w:rsid w:val="007B034A"/>
    <w:rsid w:val="007B051B"/>
    <w:rsid w:val="007B05A3"/>
    <w:rsid w:val="007B07E8"/>
    <w:rsid w:val="007B0D4C"/>
    <w:rsid w:val="007B0EB7"/>
    <w:rsid w:val="007B10ED"/>
    <w:rsid w:val="007B1544"/>
    <w:rsid w:val="007B1727"/>
    <w:rsid w:val="007B1DD0"/>
    <w:rsid w:val="007B1EDB"/>
    <w:rsid w:val="007B1EFB"/>
    <w:rsid w:val="007B2178"/>
    <w:rsid w:val="007B2599"/>
    <w:rsid w:val="007B284E"/>
    <w:rsid w:val="007B2862"/>
    <w:rsid w:val="007B28EE"/>
    <w:rsid w:val="007B2C28"/>
    <w:rsid w:val="007B3B6B"/>
    <w:rsid w:val="007B3BEA"/>
    <w:rsid w:val="007B3EA8"/>
    <w:rsid w:val="007B3EEC"/>
    <w:rsid w:val="007B4312"/>
    <w:rsid w:val="007B4353"/>
    <w:rsid w:val="007B44AA"/>
    <w:rsid w:val="007B4BAA"/>
    <w:rsid w:val="007B4C6E"/>
    <w:rsid w:val="007B4F20"/>
    <w:rsid w:val="007B573F"/>
    <w:rsid w:val="007B5CCA"/>
    <w:rsid w:val="007B5DED"/>
    <w:rsid w:val="007B5E41"/>
    <w:rsid w:val="007B5EC6"/>
    <w:rsid w:val="007B5F36"/>
    <w:rsid w:val="007B6813"/>
    <w:rsid w:val="007B6BB5"/>
    <w:rsid w:val="007B74EE"/>
    <w:rsid w:val="007B7942"/>
    <w:rsid w:val="007B7D1F"/>
    <w:rsid w:val="007B7F57"/>
    <w:rsid w:val="007C0357"/>
    <w:rsid w:val="007C03A8"/>
    <w:rsid w:val="007C086E"/>
    <w:rsid w:val="007C1032"/>
    <w:rsid w:val="007C1064"/>
    <w:rsid w:val="007C1316"/>
    <w:rsid w:val="007C1346"/>
    <w:rsid w:val="007C1453"/>
    <w:rsid w:val="007C1690"/>
    <w:rsid w:val="007C1711"/>
    <w:rsid w:val="007C1F9E"/>
    <w:rsid w:val="007C23AE"/>
    <w:rsid w:val="007C250F"/>
    <w:rsid w:val="007C266C"/>
    <w:rsid w:val="007C2830"/>
    <w:rsid w:val="007C2BC5"/>
    <w:rsid w:val="007C2C69"/>
    <w:rsid w:val="007C2D9F"/>
    <w:rsid w:val="007C2F24"/>
    <w:rsid w:val="007C312F"/>
    <w:rsid w:val="007C3461"/>
    <w:rsid w:val="007C387E"/>
    <w:rsid w:val="007C3DF5"/>
    <w:rsid w:val="007C4042"/>
    <w:rsid w:val="007C426F"/>
    <w:rsid w:val="007C43AD"/>
    <w:rsid w:val="007C451D"/>
    <w:rsid w:val="007C46EF"/>
    <w:rsid w:val="007C4CCA"/>
    <w:rsid w:val="007C4F48"/>
    <w:rsid w:val="007C5121"/>
    <w:rsid w:val="007C5245"/>
    <w:rsid w:val="007C5309"/>
    <w:rsid w:val="007C551E"/>
    <w:rsid w:val="007C58F6"/>
    <w:rsid w:val="007C61C8"/>
    <w:rsid w:val="007C623F"/>
    <w:rsid w:val="007C6292"/>
    <w:rsid w:val="007C64B7"/>
    <w:rsid w:val="007C6835"/>
    <w:rsid w:val="007C6A01"/>
    <w:rsid w:val="007C6E80"/>
    <w:rsid w:val="007C6ED6"/>
    <w:rsid w:val="007C7168"/>
    <w:rsid w:val="007C760C"/>
    <w:rsid w:val="007C771C"/>
    <w:rsid w:val="007C7733"/>
    <w:rsid w:val="007C7B30"/>
    <w:rsid w:val="007C7D92"/>
    <w:rsid w:val="007D0892"/>
    <w:rsid w:val="007D0B77"/>
    <w:rsid w:val="007D0FE2"/>
    <w:rsid w:val="007D1446"/>
    <w:rsid w:val="007D17A8"/>
    <w:rsid w:val="007D1B7F"/>
    <w:rsid w:val="007D1C13"/>
    <w:rsid w:val="007D253F"/>
    <w:rsid w:val="007D25DE"/>
    <w:rsid w:val="007D3076"/>
    <w:rsid w:val="007D3759"/>
    <w:rsid w:val="007D3FC2"/>
    <w:rsid w:val="007D4408"/>
    <w:rsid w:val="007D4B88"/>
    <w:rsid w:val="007D4BC5"/>
    <w:rsid w:val="007D4D96"/>
    <w:rsid w:val="007D4F4B"/>
    <w:rsid w:val="007D5230"/>
    <w:rsid w:val="007D5A92"/>
    <w:rsid w:val="007D5DBF"/>
    <w:rsid w:val="007D5DE6"/>
    <w:rsid w:val="007D5F62"/>
    <w:rsid w:val="007D60E8"/>
    <w:rsid w:val="007D6150"/>
    <w:rsid w:val="007D618A"/>
    <w:rsid w:val="007D63C6"/>
    <w:rsid w:val="007D63FD"/>
    <w:rsid w:val="007D69D0"/>
    <w:rsid w:val="007D77FA"/>
    <w:rsid w:val="007D7C6B"/>
    <w:rsid w:val="007D7C6F"/>
    <w:rsid w:val="007D7FF9"/>
    <w:rsid w:val="007E00C2"/>
    <w:rsid w:val="007E02FE"/>
    <w:rsid w:val="007E05DB"/>
    <w:rsid w:val="007E0F6F"/>
    <w:rsid w:val="007E1378"/>
    <w:rsid w:val="007E152C"/>
    <w:rsid w:val="007E1AAA"/>
    <w:rsid w:val="007E1B48"/>
    <w:rsid w:val="007E1B7E"/>
    <w:rsid w:val="007E1E50"/>
    <w:rsid w:val="007E1FA1"/>
    <w:rsid w:val="007E2197"/>
    <w:rsid w:val="007E21CD"/>
    <w:rsid w:val="007E237E"/>
    <w:rsid w:val="007E260F"/>
    <w:rsid w:val="007E2988"/>
    <w:rsid w:val="007E2ACD"/>
    <w:rsid w:val="007E31A3"/>
    <w:rsid w:val="007E3290"/>
    <w:rsid w:val="007E3323"/>
    <w:rsid w:val="007E3983"/>
    <w:rsid w:val="007E3B96"/>
    <w:rsid w:val="007E3EBB"/>
    <w:rsid w:val="007E431B"/>
    <w:rsid w:val="007E4567"/>
    <w:rsid w:val="007E4B78"/>
    <w:rsid w:val="007E5449"/>
    <w:rsid w:val="007E58D6"/>
    <w:rsid w:val="007E59A2"/>
    <w:rsid w:val="007E5EBE"/>
    <w:rsid w:val="007E625C"/>
    <w:rsid w:val="007E65FC"/>
    <w:rsid w:val="007E6865"/>
    <w:rsid w:val="007E6BDD"/>
    <w:rsid w:val="007E718F"/>
    <w:rsid w:val="007E7230"/>
    <w:rsid w:val="007E7273"/>
    <w:rsid w:val="007E72FC"/>
    <w:rsid w:val="007E7325"/>
    <w:rsid w:val="007E7420"/>
    <w:rsid w:val="007E7577"/>
    <w:rsid w:val="007E796C"/>
    <w:rsid w:val="007F0215"/>
    <w:rsid w:val="007F0224"/>
    <w:rsid w:val="007F0310"/>
    <w:rsid w:val="007F05AF"/>
    <w:rsid w:val="007F07CA"/>
    <w:rsid w:val="007F08F6"/>
    <w:rsid w:val="007F0BE2"/>
    <w:rsid w:val="007F0CF1"/>
    <w:rsid w:val="007F1097"/>
    <w:rsid w:val="007F180E"/>
    <w:rsid w:val="007F19A5"/>
    <w:rsid w:val="007F1A05"/>
    <w:rsid w:val="007F2B4E"/>
    <w:rsid w:val="007F2CFE"/>
    <w:rsid w:val="007F2D6D"/>
    <w:rsid w:val="007F30B5"/>
    <w:rsid w:val="007F3354"/>
    <w:rsid w:val="007F354D"/>
    <w:rsid w:val="007F3E59"/>
    <w:rsid w:val="007F3E72"/>
    <w:rsid w:val="007F4147"/>
    <w:rsid w:val="007F41C9"/>
    <w:rsid w:val="007F42CD"/>
    <w:rsid w:val="007F4368"/>
    <w:rsid w:val="007F44F0"/>
    <w:rsid w:val="007F4697"/>
    <w:rsid w:val="007F4AB6"/>
    <w:rsid w:val="007F4D17"/>
    <w:rsid w:val="007F55CB"/>
    <w:rsid w:val="007F5841"/>
    <w:rsid w:val="007F5852"/>
    <w:rsid w:val="007F5A39"/>
    <w:rsid w:val="007F5ABA"/>
    <w:rsid w:val="007F6708"/>
    <w:rsid w:val="007F6825"/>
    <w:rsid w:val="007F69B5"/>
    <w:rsid w:val="007F6D42"/>
    <w:rsid w:val="007F6E12"/>
    <w:rsid w:val="007F6E1D"/>
    <w:rsid w:val="007F6E50"/>
    <w:rsid w:val="007F710B"/>
    <w:rsid w:val="007F7140"/>
    <w:rsid w:val="007F7295"/>
    <w:rsid w:val="007F74B5"/>
    <w:rsid w:val="007F7D3C"/>
    <w:rsid w:val="008000AF"/>
    <w:rsid w:val="008002C8"/>
    <w:rsid w:val="0080052D"/>
    <w:rsid w:val="00800692"/>
    <w:rsid w:val="008006E5"/>
    <w:rsid w:val="00800889"/>
    <w:rsid w:val="00800A2A"/>
    <w:rsid w:val="00800D81"/>
    <w:rsid w:val="00800F9A"/>
    <w:rsid w:val="00801548"/>
    <w:rsid w:val="00801579"/>
    <w:rsid w:val="00801664"/>
    <w:rsid w:val="00801ABD"/>
    <w:rsid w:val="00802705"/>
    <w:rsid w:val="00802E60"/>
    <w:rsid w:val="0080309A"/>
    <w:rsid w:val="0080368D"/>
    <w:rsid w:val="008039E3"/>
    <w:rsid w:val="00803C5F"/>
    <w:rsid w:val="00803E85"/>
    <w:rsid w:val="00804252"/>
    <w:rsid w:val="0080440B"/>
    <w:rsid w:val="0080472D"/>
    <w:rsid w:val="00804915"/>
    <w:rsid w:val="00804AF4"/>
    <w:rsid w:val="00804CE7"/>
    <w:rsid w:val="00804DBD"/>
    <w:rsid w:val="00804E20"/>
    <w:rsid w:val="008051C9"/>
    <w:rsid w:val="008051EB"/>
    <w:rsid w:val="0080585B"/>
    <w:rsid w:val="00805A88"/>
    <w:rsid w:val="00805C5A"/>
    <w:rsid w:val="00806264"/>
    <w:rsid w:val="008063CC"/>
    <w:rsid w:val="00806730"/>
    <w:rsid w:val="008068B6"/>
    <w:rsid w:val="0080698B"/>
    <w:rsid w:val="00806AED"/>
    <w:rsid w:val="00807329"/>
    <w:rsid w:val="00807690"/>
    <w:rsid w:val="00807794"/>
    <w:rsid w:val="008077AD"/>
    <w:rsid w:val="008077BA"/>
    <w:rsid w:val="008100B3"/>
    <w:rsid w:val="00810808"/>
    <w:rsid w:val="008108B9"/>
    <w:rsid w:val="00810A1E"/>
    <w:rsid w:val="00810E0E"/>
    <w:rsid w:val="00811055"/>
    <w:rsid w:val="008110CC"/>
    <w:rsid w:val="0081119D"/>
    <w:rsid w:val="00811264"/>
    <w:rsid w:val="008112E3"/>
    <w:rsid w:val="008113B5"/>
    <w:rsid w:val="008114FA"/>
    <w:rsid w:val="0081174A"/>
    <w:rsid w:val="0081188A"/>
    <w:rsid w:val="00811975"/>
    <w:rsid w:val="00811BA5"/>
    <w:rsid w:val="00811E5E"/>
    <w:rsid w:val="00812349"/>
    <w:rsid w:val="0081263F"/>
    <w:rsid w:val="00812AA9"/>
    <w:rsid w:val="00813745"/>
    <w:rsid w:val="00813A66"/>
    <w:rsid w:val="00813CDE"/>
    <w:rsid w:val="00813E1E"/>
    <w:rsid w:val="00813FD3"/>
    <w:rsid w:val="0081429C"/>
    <w:rsid w:val="00814312"/>
    <w:rsid w:val="0081454C"/>
    <w:rsid w:val="00814C75"/>
    <w:rsid w:val="00814F46"/>
    <w:rsid w:val="0081509E"/>
    <w:rsid w:val="008152CF"/>
    <w:rsid w:val="00815703"/>
    <w:rsid w:val="0081633B"/>
    <w:rsid w:val="008163EA"/>
    <w:rsid w:val="008166A9"/>
    <w:rsid w:val="00816966"/>
    <w:rsid w:val="008169B5"/>
    <w:rsid w:val="00816C7B"/>
    <w:rsid w:val="00816D47"/>
    <w:rsid w:val="008171F3"/>
    <w:rsid w:val="0081782A"/>
    <w:rsid w:val="008204BE"/>
    <w:rsid w:val="00820B3A"/>
    <w:rsid w:val="008210BF"/>
    <w:rsid w:val="00821296"/>
    <w:rsid w:val="008215E6"/>
    <w:rsid w:val="00821680"/>
    <w:rsid w:val="008216F8"/>
    <w:rsid w:val="0082178A"/>
    <w:rsid w:val="00821AC6"/>
    <w:rsid w:val="00821F05"/>
    <w:rsid w:val="00822019"/>
    <w:rsid w:val="008221E4"/>
    <w:rsid w:val="0082259B"/>
    <w:rsid w:val="008230A1"/>
    <w:rsid w:val="00823516"/>
    <w:rsid w:val="00823741"/>
    <w:rsid w:val="008237AD"/>
    <w:rsid w:val="00823A5F"/>
    <w:rsid w:val="00823BF2"/>
    <w:rsid w:val="00823CFE"/>
    <w:rsid w:val="00823DB3"/>
    <w:rsid w:val="00823F91"/>
    <w:rsid w:val="00824072"/>
    <w:rsid w:val="00824385"/>
    <w:rsid w:val="008246FE"/>
    <w:rsid w:val="00824773"/>
    <w:rsid w:val="00824844"/>
    <w:rsid w:val="00824C8C"/>
    <w:rsid w:val="008252E8"/>
    <w:rsid w:val="00825423"/>
    <w:rsid w:val="00825920"/>
    <w:rsid w:val="00825DB7"/>
    <w:rsid w:val="008266E4"/>
    <w:rsid w:val="00826D5F"/>
    <w:rsid w:val="00826EC4"/>
    <w:rsid w:val="00826F78"/>
    <w:rsid w:val="0082747B"/>
    <w:rsid w:val="00827547"/>
    <w:rsid w:val="00827654"/>
    <w:rsid w:val="008302DB"/>
    <w:rsid w:val="008303C3"/>
    <w:rsid w:val="0083053F"/>
    <w:rsid w:val="008305F0"/>
    <w:rsid w:val="008306F3"/>
    <w:rsid w:val="008308F8"/>
    <w:rsid w:val="00830D17"/>
    <w:rsid w:val="00830D4B"/>
    <w:rsid w:val="0083128C"/>
    <w:rsid w:val="00831562"/>
    <w:rsid w:val="00831646"/>
    <w:rsid w:val="0083165E"/>
    <w:rsid w:val="00831687"/>
    <w:rsid w:val="00831D10"/>
    <w:rsid w:val="00831D32"/>
    <w:rsid w:val="00831EDF"/>
    <w:rsid w:val="00831F69"/>
    <w:rsid w:val="0083218D"/>
    <w:rsid w:val="0083235D"/>
    <w:rsid w:val="008325A8"/>
    <w:rsid w:val="008325AD"/>
    <w:rsid w:val="00832837"/>
    <w:rsid w:val="008329FE"/>
    <w:rsid w:val="00832F58"/>
    <w:rsid w:val="00833DDF"/>
    <w:rsid w:val="00833EDF"/>
    <w:rsid w:val="0083464E"/>
    <w:rsid w:val="00834C36"/>
    <w:rsid w:val="00834DC2"/>
    <w:rsid w:val="0083506F"/>
    <w:rsid w:val="008356BC"/>
    <w:rsid w:val="00835852"/>
    <w:rsid w:val="00835939"/>
    <w:rsid w:val="008359F4"/>
    <w:rsid w:val="00835F66"/>
    <w:rsid w:val="00836BDC"/>
    <w:rsid w:val="00836DFE"/>
    <w:rsid w:val="00836ED1"/>
    <w:rsid w:val="00837048"/>
    <w:rsid w:val="0083720D"/>
    <w:rsid w:val="00837C73"/>
    <w:rsid w:val="00837E20"/>
    <w:rsid w:val="008405D4"/>
    <w:rsid w:val="00840DE4"/>
    <w:rsid w:val="008410E3"/>
    <w:rsid w:val="00841611"/>
    <w:rsid w:val="00842251"/>
    <w:rsid w:val="00842450"/>
    <w:rsid w:val="00842830"/>
    <w:rsid w:val="00842DEE"/>
    <w:rsid w:val="00843095"/>
    <w:rsid w:val="00843239"/>
    <w:rsid w:val="0084331C"/>
    <w:rsid w:val="00843382"/>
    <w:rsid w:val="00843561"/>
    <w:rsid w:val="008438C1"/>
    <w:rsid w:val="00843A8A"/>
    <w:rsid w:val="00843DC9"/>
    <w:rsid w:val="00843F3D"/>
    <w:rsid w:val="00844389"/>
    <w:rsid w:val="0084438E"/>
    <w:rsid w:val="008444CF"/>
    <w:rsid w:val="008448B7"/>
    <w:rsid w:val="00844B12"/>
    <w:rsid w:val="00844D4A"/>
    <w:rsid w:val="00844E25"/>
    <w:rsid w:val="00845048"/>
    <w:rsid w:val="0084524C"/>
    <w:rsid w:val="0084536F"/>
    <w:rsid w:val="0084582B"/>
    <w:rsid w:val="00845A48"/>
    <w:rsid w:val="00845CBE"/>
    <w:rsid w:val="008464F0"/>
    <w:rsid w:val="0084678D"/>
    <w:rsid w:val="00846883"/>
    <w:rsid w:val="00846992"/>
    <w:rsid w:val="00846A32"/>
    <w:rsid w:val="00847151"/>
    <w:rsid w:val="00847783"/>
    <w:rsid w:val="008500A8"/>
    <w:rsid w:val="008503BB"/>
    <w:rsid w:val="008507B3"/>
    <w:rsid w:val="00850811"/>
    <w:rsid w:val="00850A27"/>
    <w:rsid w:val="00850C40"/>
    <w:rsid w:val="00850D87"/>
    <w:rsid w:val="00850E57"/>
    <w:rsid w:val="00851351"/>
    <w:rsid w:val="0085195C"/>
    <w:rsid w:val="00851B3A"/>
    <w:rsid w:val="00851D13"/>
    <w:rsid w:val="008521DF"/>
    <w:rsid w:val="00852797"/>
    <w:rsid w:val="00852DA1"/>
    <w:rsid w:val="00852FB7"/>
    <w:rsid w:val="008531A4"/>
    <w:rsid w:val="0085366B"/>
    <w:rsid w:val="008537CE"/>
    <w:rsid w:val="00854528"/>
    <w:rsid w:val="00854789"/>
    <w:rsid w:val="0085483E"/>
    <w:rsid w:val="00854A59"/>
    <w:rsid w:val="00854AA4"/>
    <w:rsid w:val="00854B5F"/>
    <w:rsid w:val="00854CFF"/>
    <w:rsid w:val="00854EDF"/>
    <w:rsid w:val="00854F66"/>
    <w:rsid w:val="008551EC"/>
    <w:rsid w:val="008557C3"/>
    <w:rsid w:val="00855898"/>
    <w:rsid w:val="00855964"/>
    <w:rsid w:val="00855E96"/>
    <w:rsid w:val="00855F4A"/>
    <w:rsid w:val="00856600"/>
    <w:rsid w:val="00856C56"/>
    <w:rsid w:val="00856CE8"/>
    <w:rsid w:val="0085729B"/>
    <w:rsid w:val="0085757C"/>
    <w:rsid w:val="00857897"/>
    <w:rsid w:val="00860085"/>
    <w:rsid w:val="00860503"/>
    <w:rsid w:val="00860641"/>
    <w:rsid w:val="008613FD"/>
    <w:rsid w:val="008614B5"/>
    <w:rsid w:val="00861880"/>
    <w:rsid w:val="00861B5C"/>
    <w:rsid w:val="008620BB"/>
    <w:rsid w:val="00862622"/>
    <w:rsid w:val="008627B9"/>
    <w:rsid w:val="00862A98"/>
    <w:rsid w:val="00863490"/>
    <w:rsid w:val="0086353E"/>
    <w:rsid w:val="008636C9"/>
    <w:rsid w:val="00863821"/>
    <w:rsid w:val="008638C3"/>
    <w:rsid w:val="00863945"/>
    <w:rsid w:val="00863AEB"/>
    <w:rsid w:val="00863C50"/>
    <w:rsid w:val="00864462"/>
    <w:rsid w:val="008646C7"/>
    <w:rsid w:val="00864717"/>
    <w:rsid w:val="00864BBB"/>
    <w:rsid w:val="00864D6E"/>
    <w:rsid w:val="00864E2F"/>
    <w:rsid w:val="00864FEA"/>
    <w:rsid w:val="00864FFF"/>
    <w:rsid w:val="0086509F"/>
    <w:rsid w:val="008659A0"/>
    <w:rsid w:val="00865A71"/>
    <w:rsid w:val="00865B93"/>
    <w:rsid w:val="00865C40"/>
    <w:rsid w:val="00866609"/>
    <w:rsid w:val="008670F4"/>
    <w:rsid w:val="00867199"/>
    <w:rsid w:val="008672D9"/>
    <w:rsid w:val="00867370"/>
    <w:rsid w:val="00867786"/>
    <w:rsid w:val="008677D5"/>
    <w:rsid w:val="00867815"/>
    <w:rsid w:val="00867988"/>
    <w:rsid w:val="00867C1E"/>
    <w:rsid w:val="00867C9B"/>
    <w:rsid w:val="00867DE4"/>
    <w:rsid w:val="00867F55"/>
    <w:rsid w:val="0087088F"/>
    <w:rsid w:val="00870997"/>
    <w:rsid w:val="00871859"/>
    <w:rsid w:val="00871974"/>
    <w:rsid w:val="00871A37"/>
    <w:rsid w:val="00871E38"/>
    <w:rsid w:val="00872443"/>
    <w:rsid w:val="00872A75"/>
    <w:rsid w:val="00872ED3"/>
    <w:rsid w:val="00873299"/>
    <w:rsid w:val="008737D1"/>
    <w:rsid w:val="00873CBB"/>
    <w:rsid w:val="00873CC0"/>
    <w:rsid w:val="00873F36"/>
    <w:rsid w:val="00874417"/>
    <w:rsid w:val="00874820"/>
    <w:rsid w:val="00874A97"/>
    <w:rsid w:val="00874A98"/>
    <w:rsid w:val="00874D9B"/>
    <w:rsid w:val="00874F0F"/>
    <w:rsid w:val="008752B4"/>
    <w:rsid w:val="00875472"/>
    <w:rsid w:val="00875D7D"/>
    <w:rsid w:val="00875E75"/>
    <w:rsid w:val="00877449"/>
    <w:rsid w:val="008775A5"/>
    <w:rsid w:val="00877699"/>
    <w:rsid w:val="008776C9"/>
    <w:rsid w:val="00877E1B"/>
    <w:rsid w:val="008800BF"/>
    <w:rsid w:val="008801EC"/>
    <w:rsid w:val="0088030E"/>
    <w:rsid w:val="008803C3"/>
    <w:rsid w:val="0088070C"/>
    <w:rsid w:val="00880AAE"/>
    <w:rsid w:val="00880C75"/>
    <w:rsid w:val="0088101E"/>
    <w:rsid w:val="0088115D"/>
    <w:rsid w:val="0088119C"/>
    <w:rsid w:val="0088133D"/>
    <w:rsid w:val="008813D4"/>
    <w:rsid w:val="00881718"/>
    <w:rsid w:val="00882597"/>
    <w:rsid w:val="00882776"/>
    <w:rsid w:val="00882954"/>
    <w:rsid w:val="00882A7F"/>
    <w:rsid w:val="00882D04"/>
    <w:rsid w:val="00882E5D"/>
    <w:rsid w:val="00883332"/>
    <w:rsid w:val="008834E9"/>
    <w:rsid w:val="00883971"/>
    <w:rsid w:val="00883A6D"/>
    <w:rsid w:val="00883E63"/>
    <w:rsid w:val="008846E0"/>
    <w:rsid w:val="0088483E"/>
    <w:rsid w:val="008848A0"/>
    <w:rsid w:val="0088491F"/>
    <w:rsid w:val="00884E0C"/>
    <w:rsid w:val="00885318"/>
    <w:rsid w:val="0088547E"/>
    <w:rsid w:val="008856B8"/>
    <w:rsid w:val="00885C68"/>
    <w:rsid w:val="0088602C"/>
    <w:rsid w:val="008861AC"/>
    <w:rsid w:val="00886246"/>
    <w:rsid w:val="0088669D"/>
    <w:rsid w:val="00886F32"/>
    <w:rsid w:val="00887229"/>
    <w:rsid w:val="008872EA"/>
    <w:rsid w:val="008873E9"/>
    <w:rsid w:val="00887566"/>
    <w:rsid w:val="0088758F"/>
    <w:rsid w:val="0088762C"/>
    <w:rsid w:val="008877C8"/>
    <w:rsid w:val="0089003E"/>
    <w:rsid w:val="008905A2"/>
    <w:rsid w:val="00890BF0"/>
    <w:rsid w:val="00890EFE"/>
    <w:rsid w:val="00891199"/>
    <w:rsid w:val="008915C7"/>
    <w:rsid w:val="00891726"/>
    <w:rsid w:val="00891F06"/>
    <w:rsid w:val="00892118"/>
    <w:rsid w:val="00892135"/>
    <w:rsid w:val="008921B3"/>
    <w:rsid w:val="0089247D"/>
    <w:rsid w:val="00892995"/>
    <w:rsid w:val="00892B13"/>
    <w:rsid w:val="00892B97"/>
    <w:rsid w:val="00892BA6"/>
    <w:rsid w:val="00892F8C"/>
    <w:rsid w:val="00893214"/>
    <w:rsid w:val="008932D2"/>
    <w:rsid w:val="00893BF4"/>
    <w:rsid w:val="00893C06"/>
    <w:rsid w:val="008940EB"/>
    <w:rsid w:val="00894187"/>
    <w:rsid w:val="00894226"/>
    <w:rsid w:val="00894D29"/>
    <w:rsid w:val="00894DE5"/>
    <w:rsid w:val="00895119"/>
    <w:rsid w:val="008951D8"/>
    <w:rsid w:val="00895258"/>
    <w:rsid w:val="00895300"/>
    <w:rsid w:val="00895392"/>
    <w:rsid w:val="0089595C"/>
    <w:rsid w:val="0089598D"/>
    <w:rsid w:val="00895BD3"/>
    <w:rsid w:val="00895C5C"/>
    <w:rsid w:val="00896374"/>
    <w:rsid w:val="00896661"/>
    <w:rsid w:val="00896706"/>
    <w:rsid w:val="00896811"/>
    <w:rsid w:val="008971F1"/>
    <w:rsid w:val="008977B8"/>
    <w:rsid w:val="00897C10"/>
    <w:rsid w:val="008A09CB"/>
    <w:rsid w:val="008A0A9F"/>
    <w:rsid w:val="008A0E75"/>
    <w:rsid w:val="008A11E4"/>
    <w:rsid w:val="008A1211"/>
    <w:rsid w:val="008A13B1"/>
    <w:rsid w:val="008A14D4"/>
    <w:rsid w:val="008A1C87"/>
    <w:rsid w:val="008A1D82"/>
    <w:rsid w:val="008A1ED9"/>
    <w:rsid w:val="008A1F11"/>
    <w:rsid w:val="008A237F"/>
    <w:rsid w:val="008A24C1"/>
    <w:rsid w:val="008A29DA"/>
    <w:rsid w:val="008A2DCC"/>
    <w:rsid w:val="008A33FE"/>
    <w:rsid w:val="008A3687"/>
    <w:rsid w:val="008A3B09"/>
    <w:rsid w:val="008A4520"/>
    <w:rsid w:val="008A4E51"/>
    <w:rsid w:val="008A4EA1"/>
    <w:rsid w:val="008A5CCE"/>
    <w:rsid w:val="008A5CF9"/>
    <w:rsid w:val="008A62D7"/>
    <w:rsid w:val="008A64B1"/>
    <w:rsid w:val="008A6769"/>
    <w:rsid w:val="008A6778"/>
    <w:rsid w:val="008A69F1"/>
    <w:rsid w:val="008A6F0E"/>
    <w:rsid w:val="008A715B"/>
    <w:rsid w:val="008A7673"/>
    <w:rsid w:val="008A7709"/>
    <w:rsid w:val="008A7841"/>
    <w:rsid w:val="008A790A"/>
    <w:rsid w:val="008A796A"/>
    <w:rsid w:val="008A7A23"/>
    <w:rsid w:val="008A7C27"/>
    <w:rsid w:val="008A7CE6"/>
    <w:rsid w:val="008A7E23"/>
    <w:rsid w:val="008B0095"/>
    <w:rsid w:val="008B05EC"/>
    <w:rsid w:val="008B068C"/>
    <w:rsid w:val="008B0AF7"/>
    <w:rsid w:val="008B0B3E"/>
    <w:rsid w:val="008B1421"/>
    <w:rsid w:val="008B17E6"/>
    <w:rsid w:val="008B18A4"/>
    <w:rsid w:val="008B18ED"/>
    <w:rsid w:val="008B1E8E"/>
    <w:rsid w:val="008B1FBA"/>
    <w:rsid w:val="008B2502"/>
    <w:rsid w:val="008B2E9D"/>
    <w:rsid w:val="008B2F50"/>
    <w:rsid w:val="008B316E"/>
    <w:rsid w:val="008B331A"/>
    <w:rsid w:val="008B3780"/>
    <w:rsid w:val="008B37BF"/>
    <w:rsid w:val="008B395A"/>
    <w:rsid w:val="008B3A00"/>
    <w:rsid w:val="008B3C95"/>
    <w:rsid w:val="008B4514"/>
    <w:rsid w:val="008B4FB5"/>
    <w:rsid w:val="008B5219"/>
    <w:rsid w:val="008B569C"/>
    <w:rsid w:val="008B587A"/>
    <w:rsid w:val="008B5E2E"/>
    <w:rsid w:val="008B60AC"/>
    <w:rsid w:val="008B62B5"/>
    <w:rsid w:val="008B673A"/>
    <w:rsid w:val="008B684B"/>
    <w:rsid w:val="008B73A9"/>
    <w:rsid w:val="008B7454"/>
    <w:rsid w:val="008B7735"/>
    <w:rsid w:val="008B781D"/>
    <w:rsid w:val="008B7C7D"/>
    <w:rsid w:val="008C05CE"/>
    <w:rsid w:val="008C0991"/>
    <w:rsid w:val="008C0DF5"/>
    <w:rsid w:val="008C0FEA"/>
    <w:rsid w:val="008C15E8"/>
    <w:rsid w:val="008C1AB1"/>
    <w:rsid w:val="008C1AD6"/>
    <w:rsid w:val="008C1C80"/>
    <w:rsid w:val="008C21ED"/>
    <w:rsid w:val="008C2416"/>
    <w:rsid w:val="008C2781"/>
    <w:rsid w:val="008C2963"/>
    <w:rsid w:val="008C2A9F"/>
    <w:rsid w:val="008C2BD7"/>
    <w:rsid w:val="008C2F0A"/>
    <w:rsid w:val="008C315E"/>
    <w:rsid w:val="008C3862"/>
    <w:rsid w:val="008C3A2F"/>
    <w:rsid w:val="008C3C2C"/>
    <w:rsid w:val="008C3D0F"/>
    <w:rsid w:val="008C3EEB"/>
    <w:rsid w:val="008C4000"/>
    <w:rsid w:val="008C4016"/>
    <w:rsid w:val="008C42C4"/>
    <w:rsid w:val="008C484B"/>
    <w:rsid w:val="008C4B7E"/>
    <w:rsid w:val="008C4BBC"/>
    <w:rsid w:val="008C4C0D"/>
    <w:rsid w:val="008C4EB3"/>
    <w:rsid w:val="008C5034"/>
    <w:rsid w:val="008C512D"/>
    <w:rsid w:val="008C51D4"/>
    <w:rsid w:val="008C5412"/>
    <w:rsid w:val="008C569F"/>
    <w:rsid w:val="008C57F2"/>
    <w:rsid w:val="008C58F3"/>
    <w:rsid w:val="008C6051"/>
    <w:rsid w:val="008C630D"/>
    <w:rsid w:val="008C66B3"/>
    <w:rsid w:val="008C6EED"/>
    <w:rsid w:val="008C75FC"/>
    <w:rsid w:val="008C786A"/>
    <w:rsid w:val="008C7D46"/>
    <w:rsid w:val="008C7D50"/>
    <w:rsid w:val="008C7E55"/>
    <w:rsid w:val="008C7E87"/>
    <w:rsid w:val="008D038C"/>
    <w:rsid w:val="008D1033"/>
    <w:rsid w:val="008D13BA"/>
    <w:rsid w:val="008D1719"/>
    <w:rsid w:val="008D1DE5"/>
    <w:rsid w:val="008D1E78"/>
    <w:rsid w:val="008D1E8C"/>
    <w:rsid w:val="008D2064"/>
    <w:rsid w:val="008D212B"/>
    <w:rsid w:val="008D2216"/>
    <w:rsid w:val="008D2676"/>
    <w:rsid w:val="008D28C4"/>
    <w:rsid w:val="008D2F7D"/>
    <w:rsid w:val="008D308B"/>
    <w:rsid w:val="008D31FC"/>
    <w:rsid w:val="008D3960"/>
    <w:rsid w:val="008D4018"/>
    <w:rsid w:val="008D4113"/>
    <w:rsid w:val="008D430C"/>
    <w:rsid w:val="008D4733"/>
    <w:rsid w:val="008D49B7"/>
    <w:rsid w:val="008D4AEC"/>
    <w:rsid w:val="008D516B"/>
    <w:rsid w:val="008D5210"/>
    <w:rsid w:val="008D53EF"/>
    <w:rsid w:val="008D593E"/>
    <w:rsid w:val="008D5E49"/>
    <w:rsid w:val="008D6208"/>
    <w:rsid w:val="008D6711"/>
    <w:rsid w:val="008D67C5"/>
    <w:rsid w:val="008D693E"/>
    <w:rsid w:val="008D6A6E"/>
    <w:rsid w:val="008D6E29"/>
    <w:rsid w:val="008D6E4A"/>
    <w:rsid w:val="008D6FAD"/>
    <w:rsid w:val="008D70C8"/>
    <w:rsid w:val="008D70E0"/>
    <w:rsid w:val="008D7502"/>
    <w:rsid w:val="008D7643"/>
    <w:rsid w:val="008D785E"/>
    <w:rsid w:val="008D7E42"/>
    <w:rsid w:val="008D7F29"/>
    <w:rsid w:val="008E02D5"/>
    <w:rsid w:val="008E0837"/>
    <w:rsid w:val="008E0B1B"/>
    <w:rsid w:val="008E0CD7"/>
    <w:rsid w:val="008E0D77"/>
    <w:rsid w:val="008E1402"/>
    <w:rsid w:val="008E188D"/>
    <w:rsid w:val="008E188E"/>
    <w:rsid w:val="008E19CD"/>
    <w:rsid w:val="008E1AA3"/>
    <w:rsid w:val="008E24CB"/>
    <w:rsid w:val="008E2631"/>
    <w:rsid w:val="008E292F"/>
    <w:rsid w:val="008E2A85"/>
    <w:rsid w:val="008E2D51"/>
    <w:rsid w:val="008E31EC"/>
    <w:rsid w:val="008E36F0"/>
    <w:rsid w:val="008E3749"/>
    <w:rsid w:val="008E3B51"/>
    <w:rsid w:val="008E3C6D"/>
    <w:rsid w:val="008E41A8"/>
    <w:rsid w:val="008E48A5"/>
    <w:rsid w:val="008E4954"/>
    <w:rsid w:val="008E4A93"/>
    <w:rsid w:val="008E4AF1"/>
    <w:rsid w:val="008E4BEA"/>
    <w:rsid w:val="008E51E8"/>
    <w:rsid w:val="008E529F"/>
    <w:rsid w:val="008E5330"/>
    <w:rsid w:val="008E5865"/>
    <w:rsid w:val="008E5DFF"/>
    <w:rsid w:val="008E5E19"/>
    <w:rsid w:val="008E6022"/>
    <w:rsid w:val="008E6073"/>
    <w:rsid w:val="008E627E"/>
    <w:rsid w:val="008E62D2"/>
    <w:rsid w:val="008E6BC5"/>
    <w:rsid w:val="008E6CFF"/>
    <w:rsid w:val="008E6D08"/>
    <w:rsid w:val="008E6D9A"/>
    <w:rsid w:val="008E6E86"/>
    <w:rsid w:val="008E6ED9"/>
    <w:rsid w:val="008E6EDB"/>
    <w:rsid w:val="008E7361"/>
    <w:rsid w:val="008E7CB1"/>
    <w:rsid w:val="008E7EA5"/>
    <w:rsid w:val="008E7FAA"/>
    <w:rsid w:val="008F033C"/>
    <w:rsid w:val="008F052E"/>
    <w:rsid w:val="008F09A5"/>
    <w:rsid w:val="008F0C04"/>
    <w:rsid w:val="008F1224"/>
    <w:rsid w:val="008F1543"/>
    <w:rsid w:val="008F1B6E"/>
    <w:rsid w:val="008F1D4B"/>
    <w:rsid w:val="008F2165"/>
    <w:rsid w:val="008F2B2C"/>
    <w:rsid w:val="008F2C57"/>
    <w:rsid w:val="008F2F1F"/>
    <w:rsid w:val="008F2F5A"/>
    <w:rsid w:val="008F3193"/>
    <w:rsid w:val="008F32AF"/>
    <w:rsid w:val="008F3709"/>
    <w:rsid w:val="008F3935"/>
    <w:rsid w:val="008F3A2A"/>
    <w:rsid w:val="008F3DB5"/>
    <w:rsid w:val="008F40AB"/>
    <w:rsid w:val="008F4374"/>
    <w:rsid w:val="008F4461"/>
    <w:rsid w:val="008F4815"/>
    <w:rsid w:val="008F4997"/>
    <w:rsid w:val="008F49BB"/>
    <w:rsid w:val="008F4D7E"/>
    <w:rsid w:val="008F4FAD"/>
    <w:rsid w:val="008F52DD"/>
    <w:rsid w:val="008F55CF"/>
    <w:rsid w:val="008F55DE"/>
    <w:rsid w:val="008F5723"/>
    <w:rsid w:val="008F5767"/>
    <w:rsid w:val="008F589B"/>
    <w:rsid w:val="008F5D25"/>
    <w:rsid w:val="008F657A"/>
    <w:rsid w:val="008F65DA"/>
    <w:rsid w:val="008F66F5"/>
    <w:rsid w:val="008F67A6"/>
    <w:rsid w:val="008F6A90"/>
    <w:rsid w:val="008F6DD5"/>
    <w:rsid w:val="008F6E5D"/>
    <w:rsid w:val="008F7390"/>
    <w:rsid w:val="008F7AB1"/>
    <w:rsid w:val="008F7F7A"/>
    <w:rsid w:val="0090076F"/>
    <w:rsid w:val="00900AE0"/>
    <w:rsid w:val="0090115B"/>
    <w:rsid w:val="009011A0"/>
    <w:rsid w:val="0090132A"/>
    <w:rsid w:val="0090147E"/>
    <w:rsid w:val="0090151D"/>
    <w:rsid w:val="0090183B"/>
    <w:rsid w:val="0090190E"/>
    <w:rsid w:val="009019B7"/>
    <w:rsid w:val="0090205D"/>
    <w:rsid w:val="00902073"/>
    <w:rsid w:val="00902102"/>
    <w:rsid w:val="00902758"/>
    <w:rsid w:val="009027DD"/>
    <w:rsid w:val="009029DB"/>
    <w:rsid w:val="00902A4B"/>
    <w:rsid w:val="00902C08"/>
    <w:rsid w:val="00902C54"/>
    <w:rsid w:val="00902E7F"/>
    <w:rsid w:val="00902EBC"/>
    <w:rsid w:val="00902FC6"/>
    <w:rsid w:val="009033A2"/>
    <w:rsid w:val="00903407"/>
    <w:rsid w:val="009036FB"/>
    <w:rsid w:val="009037D5"/>
    <w:rsid w:val="00903E8F"/>
    <w:rsid w:val="009040B8"/>
    <w:rsid w:val="009045CB"/>
    <w:rsid w:val="00904B19"/>
    <w:rsid w:val="00904D60"/>
    <w:rsid w:val="00904DDF"/>
    <w:rsid w:val="009057F7"/>
    <w:rsid w:val="00905B1A"/>
    <w:rsid w:val="00905BD2"/>
    <w:rsid w:val="0090618F"/>
    <w:rsid w:val="0090620A"/>
    <w:rsid w:val="009066C7"/>
    <w:rsid w:val="0090675B"/>
    <w:rsid w:val="00906855"/>
    <w:rsid w:val="009069A4"/>
    <w:rsid w:val="00906B96"/>
    <w:rsid w:val="009074D8"/>
    <w:rsid w:val="00907A9C"/>
    <w:rsid w:val="00907C91"/>
    <w:rsid w:val="00907CFC"/>
    <w:rsid w:val="00907E82"/>
    <w:rsid w:val="00907E9D"/>
    <w:rsid w:val="009101F4"/>
    <w:rsid w:val="009103DF"/>
    <w:rsid w:val="00910D58"/>
    <w:rsid w:val="00910FFC"/>
    <w:rsid w:val="009113FF"/>
    <w:rsid w:val="00911C02"/>
    <w:rsid w:val="00911F46"/>
    <w:rsid w:val="00912348"/>
    <w:rsid w:val="00912830"/>
    <w:rsid w:val="00912C87"/>
    <w:rsid w:val="00912E40"/>
    <w:rsid w:val="00914255"/>
    <w:rsid w:val="00914D84"/>
    <w:rsid w:val="00914DFA"/>
    <w:rsid w:val="0091570A"/>
    <w:rsid w:val="00915A23"/>
    <w:rsid w:val="009160E6"/>
    <w:rsid w:val="009162A2"/>
    <w:rsid w:val="009164EE"/>
    <w:rsid w:val="009166FA"/>
    <w:rsid w:val="00916804"/>
    <w:rsid w:val="00916D6A"/>
    <w:rsid w:val="00916FDC"/>
    <w:rsid w:val="0091729F"/>
    <w:rsid w:val="009172C6"/>
    <w:rsid w:val="00917651"/>
    <w:rsid w:val="0091772B"/>
    <w:rsid w:val="0091775C"/>
    <w:rsid w:val="009177DF"/>
    <w:rsid w:val="009178DC"/>
    <w:rsid w:val="00917ADF"/>
    <w:rsid w:val="00917EE9"/>
    <w:rsid w:val="00920351"/>
    <w:rsid w:val="0092042E"/>
    <w:rsid w:val="0092084F"/>
    <w:rsid w:val="00920BF6"/>
    <w:rsid w:val="00921A80"/>
    <w:rsid w:val="00921B71"/>
    <w:rsid w:val="009220D7"/>
    <w:rsid w:val="00922226"/>
    <w:rsid w:val="00922729"/>
    <w:rsid w:val="00922888"/>
    <w:rsid w:val="00922EB0"/>
    <w:rsid w:val="0092360E"/>
    <w:rsid w:val="0092379A"/>
    <w:rsid w:val="00923C88"/>
    <w:rsid w:val="00924B0C"/>
    <w:rsid w:val="0092504B"/>
    <w:rsid w:val="00925051"/>
    <w:rsid w:val="009251A5"/>
    <w:rsid w:val="00925268"/>
    <w:rsid w:val="0092544B"/>
    <w:rsid w:val="009256C0"/>
    <w:rsid w:val="00925ACA"/>
    <w:rsid w:val="0092618F"/>
    <w:rsid w:val="0092654C"/>
    <w:rsid w:val="009268F5"/>
    <w:rsid w:val="00926C7F"/>
    <w:rsid w:val="0092721B"/>
    <w:rsid w:val="00927A12"/>
    <w:rsid w:val="00927AAB"/>
    <w:rsid w:val="00927C98"/>
    <w:rsid w:val="00930283"/>
    <w:rsid w:val="00930555"/>
    <w:rsid w:val="00930CFD"/>
    <w:rsid w:val="00930D68"/>
    <w:rsid w:val="00930F6C"/>
    <w:rsid w:val="00931076"/>
    <w:rsid w:val="0093108F"/>
    <w:rsid w:val="00931AD2"/>
    <w:rsid w:val="00931B42"/>
    <w:rsid w:val="00931BE0"/>
    <w:rsid w:val="00931C36"/>
    <w:rsid w:val="00931D84"/>
    <w:rsid w:val="00932090"/>
    <w:rsid w:val="0093215C"/>
    <w:rsid w:val="009325A4"/>
    <w:rsid w:val="0093284E"/>
    <w:rsid w:val="00933A3F"/>
    <w:rsid w:val="00933CE7"/>
    <w:rsid w:val="00933D2B"/>
    <w:rsid w:val="00933E78"/>
    <w:rsid w:val="00933EF0"/>
    <w:rsid w:val="00934573"/>
    <w:rsid w:val="0093477E"/>
    <w:rsid w:val="00934B48"/>
    <w:rsid w:val="009352F3"/>
    <w:rsid w:val="00935A2F"/>
    <w:rsid w:val="00935C2B"/>
    <w:rsid w:val="00935D62"/>
    <w:rsid w:val="009362D7"/>
    <w:rsid w:val="0093642E"/>
    <w:rsid w:val="009368A3"/>
    <w:rsid w:val="00937273"/>
    <w:rsid w:val="0093746B"/>
    <w:rsid w:val="00940003"/>
    <w:rsid w:val="009400D9"/>
    <w:rsid w:val="00940280"/>
    <w:rsid w:val="0094074F"/>
    <w:rsid w:val="00940777"/>
    <w:rsid w:val="00940804"/>
    <w:rsid w:val="00940880"/>
    <w:rsid w:val="009415EE"/>
    <w:rsid w:val="00941942"/>
    <w:rsid w:val="0094217A"/>
    <w:rsid w:val="00942355"/>
    <w:rsid w:val="009430E0"/>
    <w:rsid w:val="00943113"/>
    <w:rsid w:val="009431CD"/>
    <w:rsid w:val="009435F5"/>
    <w:rsid w:val="0094383A"/>
    <w:rsid w:val="009438DB"/>
    <w:rsid w:val="00943981"/>
    <w:rsid w:val="00943C8A"/>
    <w:rsid w:val="0094404B"/>
    <w:rsid w:val="00944070"/>
    <w:rsid w:val="009440BF"/>
    <w:rsid w:val="009444A4"/>
    <w:rsid w:val="00944ABE"/>
    <w:rsid w:val="00944DBB"/>
    <w:rsid w:val="00945031"/>
    <w:rsid w:val="00945151"/>
    <w:rsid w:val="0094602A"/>
    <w:rsid w:val="00946245"/>
    <w:rsid w:val="009463C8"/>
    <w:rsid w:val="009464CC"/>
    <w:rsid w:val="009465B0"/>
    <w:rsid w:val="00946C4B"/>
    <w:rsid w:val="00946CCC"/>
    <w:rsid w:val="00946DD1"/>
    <w:rsid w:val="00946F1B"/>
    <w:rsid w:val="00947293"/>
    <w:rsid w:val="0094747A"/>
    <w:rsid w:val="00947BDC"/>
    <w:rsid w:val="00950246"/>
    <w:rsid w:val="00950249"/>
    <w:rsid w:val="00950A5B"/>
    <w:rsid w:val="00950DA1"/>
    <w:rsid w:val="00950DE6"/>
    <w:rsid w:val="00951132"/>
    <w:rsid w:val="00951521"/>
    <w:rsid w:val="009519E9"/>
    <w:rsid w:val="00951CF5"/>
    <w:rsid w:val="00952D48"/>
    <w:rsid w:val="00952F59"/>
    <w:rsid w:val="00953A85"/>
    <w:rsid w:val="00953F13"/>
    <w:rsid w:val="00953F47"/>
    <w:rsid w:val="00954177"/>
    <w:rsid w:val="00954205"/>
    <w:rsid w:val="009543A6"/>
    <w:rsid w:val="00954665"/>
    <w:rsid w:val="00954A9E"/>
    <w:rsid w:val="00954EB6"/>
    <w:rsid w:val="009554EF"/>
    <w:rsid w:val="0095553E"/>
    <w:rsid w:val="00955953"/>
    <w:rsid w:val="00955DC4"/>
    <w:rsid w:val="00955F8F"/>
    <w:rsid w:val="00956077"/>
    <w:rsid w:val="0095696E"/>
    <w:rsid w:val="00956CE1"/>
    <w:rsid w:val="0095706C"/>
    <w:rsid w:val="00957070"/>
    <w:rsid w:val="00957187"/>
    <w:rsid w:val="009573CF"/>
    <w:rsid w:val="009575BD"/>
    <w:rsid w:val="009576FD"/>
    <w:rsid w:val="00957856"/>
    <w:rsid w:val="009579E5"/>
    <w:rsid w:val="00960974"/>
    <w:rsid w:val="009613E8"/>
    <w:rsid w:val="00961755"/>
    <w:rsid w:val="0096183B"/>
    <w:rsid w:val="009623CC"/>
    <w:rsid w:val="009623E7"/>
    <w:rsid w:val="009627C7"/>
    <w:rsid w:val="009630BA"/>
    <w:rsid w:val="00963349"/>
    <w:rsid w:val="00963629"/>
    <w:rsid w:val="00963ACB"/>
    <w:rsid w:val="00964086"/>
    <w:rsid w:val="009641E4"/>
    <w:rsid w:val="00964261"/>
    <w:rsid w:val="00964906"/>
    <w:rsid w:val="009649F5"/>
    <w:rsid w:val="00964A0E"/>
    <w:rsid w:val="00965989"/>
    <w:rsid w:val="00965A37"/>
    <w:rsid w:val="00965C31"/>
    <w:rsid w:val="00965D4C"/>
    <w:rsid w:val="00965E57"/>
    <w:rsid w:val="00965F30"/>
    <w:rsid w:val="00966838"/>
    <w:rsid w:val="00966914"/>
    <w:rsid w:val="00966E89"/>
    <w:rsid w:val="00966E9C"/>
    <w:rsid w:val="00966FDE"/>
    <w:rsid w:val="00967059"/>
    <w:rsid w:val="009671A0"/>
    <w:rsid w:val="009673C9"/>
    <w:rsid w:val="0096750C"/>
    <w:rsid w:val="00967BA9"/>
    <w:rsid w:val="00967BDD"/>
    <w:rsid w:val="009700AB"/>
    <w:rsid w:val="00970241"/>
    <w:rsid w:val="00970328"/>
    <w:rsid w:val="0097066A"/>
    <w:rsid w:val="00970760"/>
    <w:rsid w:val="0097100C"/>
    <w:rsid w:val="00971193"/>
    <w:rsid w:val="009719A2"/>
    <w:rsid w:val="00971B20"/>
    <w:rsid w:val="00971CD5"/>
    <w:rsid w:val="00971CE5"/>
    <w:rsid w:val="00971ECC"/>
    <w:rsid w:val="00971FDE"/>
    <w:rsid w:val="0097225D"/>
    <w:rsid w:val="009724C4"/>
    <w:rsid w:val="00972D23"/>
    <w:rsid w:val="0097315F"/>
    <w:rsid w:val="009735DC"/>
    <w:rsid w:val="00973DBE"/>
    <w:rsid w:val="0097432C"/>
    <w:rsid w:val="0097447C"/>
    <w:rsid w:val="00974716"/>
    <w:rsid w:val="009747B1"/>
    <w:rsid w:val="00975550"/>
    <w:rsid w:val="00975701"/>
    <w:rsid w:val="00975928"/>
    <w:rsid w:val="0097617C"/>
    <w:rsid w:val="00976230"/>
    <w:rsid w:val="00976511"/>
    <w:rsid w:val="009769BD"/>
    <w:rsid w:val="00976AC1"/>
    <w:rsid w:val="00976C8C"/>
    <w:rsid w:val="00976FF3"/>
    <w:rsid w:val="009771E2"/>
    <w:rsid w:val="0097760E"/>
    <w:rsid w:val="00977672"/>
    <w:rsid w:val="009778C1"/>
    <w:rsid w:val="0097793C"/>
    <w:rsid w:val="00977A92"/>
    <w:rsid w:val="00977B1C"/>
    <w:rsid w:val="00980430"/>
    <w:rsid w:val="0098059A"/>
    <w:rsid w:val="00980A88"/>
    <w:rsid w:val="00980C95"/>
    <w:rsid w:val="00980CA9"/>
    <w:rsid w:val="00980D81"/>
    <w:rsid w:val="00980EA7"/>
    <w:rsid w:val="0098120E"/>
    <w:rsid w:val="009814A0"/>
    <w:rsid w:val="009814F3"/>
    <w:rsid w:val="009817F1"/>
    <w:rsid w:val="009820D1"/>
    <w:rsid w:val="0098249A"/>
    <w:rsid w:val="009828E9"/>
    <w:rsid w:val="00982B36"/>
    <w:rsid w:val="00982B5B"/>
    <w:rsid w:val="00982D7B"/>
    <w:rsid w:val="00982DEB"/>
    <w:rsid w:val="00983563"/>
    <w:rsid w:val="00983A99"/>
    <w:rsid w:val="00983D1C"/>
    <w:rsid w:val="0098478A"/>
    <w:rsid w:val="00984991"/>
    <w:rsid w:val="00984A65"/>
    <w:rsid w:val="009853F4"/>
    <w:rsid w:val="009857A3"/>
    <w:rsid w:val="00985A31"/>
    <w:rsid w:val="00985EE2"/>
    <w:rsid w:val="00986112"/>
    <w:rsid w:val="0098652B"/>
    <w:rsid w:val="00986C00"/>
    <w:rsid w:val="00987449"/>
    <w:rsid w:val="0098744D"/>
    <w:rsid w:val="0098753B"/>
    <w:rsid w:val="00987570"/>
    <w:rsid w:val="009877DA"/>
    <w:rsid w:val="00987872"/>
    <w:rsid w:val="00987958"/>
    <w:rsid w:val="009879DF"/>
    <w:rsid w:val="00987B0A"/>
    <w:rsid w:val="00987B1F"/>
    <w:rsid w:val="00987D7E"/>
    <w:rsid w:val="00987DF6"/>
    <w:rsid w:val="00987FAD"/>
    <w:rsid w:val="0099032B"/>
    <w:rsid w:val="00990358"/>
    <w:rsid w:val="00990725"/>
    <w:rsid w:val="00990AEF"/>
    <w:rsid w:val="00990BBE"/>
    <w:rsid w:val="00990CA3"/>
    <w:rsid w:val="009916A9"/>
    <w:rsid w:val="00991A14"/>
    <w:rsid w:val="00991B22"/>
    <w:rsid w:val="009922C6"/>
    <w:rsid w:val="009922F0"/>
    <w:rsid w:val="00992483"/>
    <w:rsid w:val="009925A9"/>
    <w:rsid w:val="00992DDC"/>
    <w:rsid w:val="00992E22"/>
    <w:rsid w:val="00992E9B"/>
    <w:rsid w:val="009933B1"/>
    <w:rsid w:val="00993AB7"/>
    <w:rsid w:val="00993C6C"/>
    <w:rsid w:val="009944D7"/>
    <w:rsid w:val="00994A4C"/>
    <w:rsid w:val="00994CBC"/>
    <w:rsid w:val="00994D39"/>
    <w:rsid w:val="00994F6F"/>
    <w:rsid w:val="0099511A"/>
    <w:rsid w:val="0099530A"/>
    <w:rsid w:val="00995363"/>
    <w:rsid w:val="0099550E"/>
    <w:rsid w:val="009956AD"/>
    <w:rsid w:val="00995DF9"/>
    <w:rsid w:val="009962AB"/>
    <w:rsid w:val="00996929"/>
    <w:rsid w:val="009969BE"/>
    <w:rsid w:val="00997050"/>
    <w:rsid w:val="009973E0"/>
    <w:rsid w:val="00997CB4"/>
    <w:rsid w:val="00997EAF"/>
    <w:rsid w:val="00997F8A"/>
    <w:rsid w:val="009A05DC"/>
    <w:rsid w:val="009A0966"/>
    <w:rsid w:val="009A19D8"/>
    <w:rsid w:val="009A2150"/>
    <w:rsid w:val="009A2869"/>
    <w:rsid w:val="009A29F2"/>
    <w:rsid w:val="009A2A5A"/>
    <w:rsid w:val="009A2B7F"/>
    <w:rsid w:val="009A2CF8"/>
    <w:rsid w:val="009A2CF9"/>
    <w:rsid w:val="009A2DA5"/>
    <w:rsid w:val="009A32E3"/>
    <w:rsid w:val="009A32FD"/>
    <w:rsid w:val="009A33D9"/>
    <w:rsid w:val="009A3BBC"/>
    <w:rsid w:val="009A43CF"/>
    <w:rsid w:val="009A44BB"/>
    <w:rsid w:val="009A4637"/>
    <w:rsid w:val="009A463D"/>
    <w:rsid w:val="009A46ED"/>
    <w:rsid w:val="009A4900"/>
    <w:rsid w:val="009A4ECC"/>
    <w:rsid w:val="009A51E6"/>
    <w:rsid w:val="009A5500"/>
    <w:rsid w:val="009A55B7"/>
    <w:rsid w:val="009A5A63"/>
    <w:rsid w:val="009A5B4A"/>
    <w:rsid w:val="009A5D6C"/>
    <w:rsid w:val="009A5DF9"/>
    <w:rsid w:val="009A5EE8"/>
    <w:rsid w:val="009A5F6B"/>
    <w:rsid w:val="009A603F"/>
    <w:rsid w:val="009A6A7F"/>
    <w:rsid w:val="009A6EF7"/>
    <w:rsid w:val="009A70EE"/>
    <w:rsid w:val="009A7306"/>
    <w:rsid w:val="009A733B"/>
    <w:rsid w:val="009A7439"/>
    <w:rsid w:val="009A7677"/>
    <w:rsid w:val="009A7D44"/>
    <w:rsid w:val="009B0380"/>
    <w:rsid w:val="009B04D8"/>
    <w:rsid w:val="009B06CB"/>
    <w:rsid w:val="009B0903"/>
    <w:rsid w:val="009B0B2A"/>
    <w:rsid w:val="009B0D38"/>
    <w:rsid w:val="009B0E90"/>
    <w:rsid w:val="009B137F"/>
    <w:rsid w:val="009B154E"/>
    <w:rsid w:val="009B170D"/>
    <w:rsid w:val="009B1A34"/>
    <w:rsid w:val="009B1A50"/>
    <w:rsid w:val="009B1E65"/>
    <w:rsid w:val="009B1EB7"/>
    <w:rsid w:val="009B1F59"/>
    <w:rsid w:val="009B2191"/>
    <w:rsid w:val="009B2585"/>
    <w:rsid w:val="009B2727"/>
    <w:rsid w:val="009B289A"/>
    <w:rsid w:val="009B2A6A"/>
    <w:rsid w:val="009B2F7F"/>
    <w:rsid w:val="009B30D5"/>
    <w:rsid w:val="009B30E6"/>
    <w:rsid w:val="009B327B"/>
    <w:rsid w:val="009B3BA4"/>
    <w:rsid w:val="009B43A0"/>
    <w:rsid w:val="009B4505"/>
    <w:rsid w:val="009B4583"/>
    <w:rsid w:val="009B48B8"/>
    <w:rsid w:val="009B5216"/>
    <w:rsid w:val="009B55D6"/>
    <w:rsid w:val="009B5665"/>
    <w:rsid w:val="009B59D3"/>
    <w:rsid w:val="009B5A2C"/>
    <w:rsid w:val="009B5ADC"/>
    <w:rsid w:val="009B5AE4"/>
    <w:rsid w:val="009B5C45"/>
    <w:rsid w:val="009B6094"/>
    <w:rsid w:val="009B60D6"/>
    <w:rsid w:val="009B62DF"/>
    <w:rsid w:val="009B65CD"/>
    <w:rsid w:val="009B6673"/>
    <w:rsid w:val="009B6AE3"/>
    <w:rsid w:val="009B6CB2"/>
    <w:rsid w:val="009B761A"/>
    <w:rsid w:val="009B76D8"/>
    <w:rsid w:val="009B7F35"/>
    <w:rsid w:val="009C0141"/>
    <w:rsid w:val="009C0309"/>
    <w:rsid w:val="009C03BC"/>
    <w:rsid w:val="009C041E"/>
    <w:rsid w:val="009C0924"/>
    <w:rsid w:val="009C0C4A"/>
    <w:rsid w:val="009C100C"/>
    <w:rsid w:val="009C11B0"/>
    <w:rsid w:val="009C1211"/>
    <w:rsid w:val="009C147F"/>
    <w:rsid w:val="009C17BD"/>
    <w:rsid w:val="009C198A"/>
    <w:rsid w:val="009C1C9E"/>
    <w:rsid w:val="009C1E90"/>
    <w:rsid w:val="009C22D4"/>
    <w:rsid w:val="009C27AD"/>
    <w:rsid w:val="009C2BB3"/>
    <w:rsid w:val="009C2D98"/>
    <w:rsid w:val="009C2DE6"/>
    <w:rsid w:val="009C3E22"/>
    <w:rsid w:val="009C3FFA"/>
    <w:rsid w:val="009C415C"/>
    <w:rsid w:val="009C48A4"/>
    <w:rsid w:val="009C4A22"/>
    <w:rsid w:val="009C4E33"/>
    <w:rsid w:val="009C4E7E"/>
    <w:rsid w:val="009C4E9D"/>
    <w:rsid w:val="009C51B1"/>
    <w:rsid w:val="009C53A1"/>
    <w:rsid w:val="009C5715"/>
    <w:rsid w:val="009C5966"/>
    <w:rsid w:val="009C5BF2"/>
    <w:rsid w:val="009C6059"/>
    <w:rsid w:val="009C62B4"/>
    <w:rsid w:val="009C6347"/>
    <w:rsid w:val="009C680C"/>
    <w:rsid w:val="009C69A3"/>
    <w:rsid w:val="009C6B8B"/>
    <w:rsid w:val="009C6BB2"/>
    <w:rsid w:val="009C7A85"/>
    <w:rsid w:val="009C7B16"/>
    <w:rsid w:val="009C7E25"/>
    <w:rsid w:val="009D00F6"/>
    <w:rsid w:val="009D0767"/>
    <w:rsid w:val="009D0A90"/>
    <w:rsid w:val="009D1F62"/>
    <w:rsid w:val="009D20FB"/>
    <w:rsid w:val="009D262F"/>
    <w:rsid w:val="009D272E"/>
    <w:rsid w:val="009D2BF8"/>
    <w:rsid w:val="009D331D"/>
    <w:rsid w:val="009D34E2"/>
    <w:rsid w:val="009D38B0"/>
    <w:rsid w:val="009D3D76"/>
    <w:rsid w:val="009D3E99"/>
    <w:rsid w:val="009D3F39"/>
    <w:rsid w:val="009D3FE4"/>
    <w:rsid w:val="009D435A"/>
    <w:rsid w:val="009D4465"/>
    <w:rsid w:val="009D4818"/>
    <w:rsid w:val="009D4AD4"/>
    <w:rsid w:val="009D5295"/>
    <w:rsid w:val="009D5579"/>
    <w:rsid w:val="009D5614"/>
    <w:rsid w:val="009D590E"/>
    <w:rsid w:val="009D5936"/>
    <w:rsid w:val="009D5A1E"/>
    <w:rsid w:val="009D5C07"/>
    <w:rsid w:val="009D5CA9"/>
    <w:rsid w:val="009D5E29"/>
    <w:rsid w:val="009D60C6"/>
    <w:rsid w:val="009D6171"/>
    <w:rsid w:val="009D6599"/>
    <w:rsid w:val="009D676D"/>
    <w:rsid w:val="009D695A"/>
    <w:rsid w:val="009D6E86"/>
    <w:rsid w:val="009D7394"/>
    <w:rsid w:val="009D7561"/>
    <w:rsid w:val="009E0397"/>
    <w:rsid w:val="009E03E5"/>
    <w:rsid w:val="009E05C5"/>
    <w:rsid w:val="009E081D"/>
    <w:rsid w:val="009E08A6"/>
    <w:rsid w:val="009E08D9"/>
    <w:rsid w:val="009E0990"/>
    <w:rsid w:val="009E0AEF"/>
    <w:rsid w:val="009E106B"/>
    <w:rsid w:val="009E1132"/>
    <w:rsid w:val="009E184C"/>
    <w:rsid w:val="009E20AC"/>
    <w:rsid w:val="009E23D8"/>
    <w:rsid w:val="009E2458"/>
    <w:rsid w:val="009E25C4"/>
    <w:rsid w:val="009E311B"/>
    <w:rsid w:val="009E317B"/>
    <w:rsid w:val="009E31A8"/>
    <w:rsid w:val="009E3594"/>
    <w:rsid w:val="009E38A8"/>
    <w:rsid w:val="009E3977"/>
    <w:rsid w:val="009E3B96"/>
    <w:rsid w:val="009E40A2"/>
    <w:rsid w:val="009E4841"/>
    <w:rsid w:val="009E49AC"/>
    <w:rsid w:val="009E4C5E"/>
    <w:rsid w:val="009E4DA8"/>
    <w:rsid w:val="009E4FC0"/>
    <w:rsid w:val="009E51EF"/>
    <w:rsid w:val="009E5337"/>
    <w:rsid w:val="009E557B"/>
    <w:rsid w:val="009E55A7"/>
    <w:rsid w:val="009E621E"/>
    <w:rsid w:val="009E68F4"/>
    <w:rsid w:val="009E69BF"/>
    <w:rsid w:val="009E6B3E"/>
    <w:rsid w:val="009E6BF3"/>
    <w:rsid w:val="009E6E05"/>
    <w:rsid w:val="009E6F80"/>
    <w:rsid w:val="009E711B"/>
    <w:rsid w:val="009E77FF"/>
    <w:rsid w:val="009E7CB4"/>
    <w:rsid w:val="009E7CE9"/>
    <w:rsid w:val="009F0172"/>
    <w:rsid w:val="009F043E"/>
    <w:rsid w:val="009F10D7"/>
    <w:rsid w:val="009F118F"/>
    <w:rsid w:val="009F11F5"/>
    <w:rsid w:val="009F15E2"/>
    <w:rsid w:val="009F1878"/>
    <w:rsid w:val="009F1A63"/>
    <w:rsid w:val="009F1B7B"/>
    <w:rsid w:val="009F1D83"/>
    <w:rsid w:val="009F1DFB"/>
    <w:rsid w:val="009F288B"/>
    <w:rsid w:val="009F2A06"/>
    <w:rsid w:val="009F2CAB"/>
    <w:rsid w:val="009F2D95"/>
    <w:rsid w:val="009F2F6D"/>
    <w:rsid w:val="009F3195"/>
    <w:rsid w:val="009F35E8"/>
    <w:rsid w:val="009F38E5"/>
    <w:rsid w:val="009F3B76"/>
    <w:rsid w:val="009F3C03"/>
    <w:rsid w:val="009F3C23"/>
    <w:rsid w:val="009F42DA"/>
    <w:rsid w:val="009F438D"/>
    <w:rsid w:val="009F4458"/>
    <w:rsid w:val="009F471C"/>
    <w:rsid w:val="009F479C"/>
    <w:rsid w:val="009F4C3B"/>
    <w:rsid w:val="009F4DDA"/>
    <w:rsid w:val="009F4E1A"/>
    <w:rsid w:val="009F4E47"/>
    <w:rsid w:val="009F501F"/>
    <w:rsid w:val="009F5508"/>
    <w:rsid w:val="009F5540"/>
    <w:rsid w:val="009F56B3"/>
    <w:rsid w:val="009F5851"/>
    <w:rsid w:val="009F5857"/>
    <w:rsid w:val="009F5972"/>
    <w:rsid w:val="009F5D95"/>
    <w:rsid w:val="009F5EE5"/>
    <w:rsid w:val="009F622A"/>
    <w:rsid w:val="009F6329"/>
    <w:rsid w:val="009F64DB"/>
    <w:rsid w:val="009F6A63"/>
    <w:rsid w:val="009F6D08"/>
    <w:rsid w:val="009F6E66"/>
    <w:rsid w:val="009F72A6"/>
    <w:rsid w:val="009F7AD3"/>
    <w:rsid w:val="009F7AEE"/>
    <w:rsid w:val="009F7B1B"/>
    <w:rsid w:val="00A0032C"/>
    <w:rsid w:val="00A00543"/>
    <w:rsid w:val="00A00720"/>
    <w:rsid w:val="00A00A04"/>
    <w:rsid w:val="00A00CE6"/>
    <w:rsid w:val="00A00D40"/>
    <w:rsid w:val="00A00EC4"/>
    <w:rsid w:val="00A00F29"/>
    <w:rsid w:val="00A00F72"/>
    <w:rsid w:val="00A01008"/>
    <w:rsid w:val="00A01433"/>
    <w:rsid w:val="00A01850"/>
    <w:rsid w:val="00A02EA0"/>
    <w:rsid w:val="00A02EA8"/>
    <w:rsid w:val="00A03401"/>
    <w:rsid w:val="00A03529"/>
    <w:rsid w:val="00A03FBF"/>
    <w:rsid w:val="00A03FF3"/>
    <w:rsid w:val="00A040D2"/>
    <w:rsid w:val="00A04326"/>
    <w:rsid w:val="00A04339"/>
    <w:rsid w:val="00A045CB"/>
    <w:rsid w:val="00A0494B"/>
    <w:rsid w:val="00A04A0F"/>
    <w:rsid w:val="00A04CC1"/>
    <w:rsid w:val="00A04FC8"/>
    <w:rsid w:val="00A05041"/>
    <w:rsid w:val="00A05100"/>
    <w:rsid w:val="00A0518A"/>
    <w:rsid w:val="00A054CD"/>
    <w:rsid w:val="00A0562F"/>
    <w:rsid w:val="00A0586F"/>
    <w:rsid w:val="00A05AAC"/>
    <w:rsid w:val="00A05D44"/>
    <w:rsid w:val="00A05D6A"/>
    <w:rsid w:val="00A05DC5"/>
    <w:rsid w:val="00A06A4C"/>
    <w:rsid w:val="00A06DE7"/>
    <w:rsid w:val="00A06DFA"/>
    <w:rsid w:val="00A0715E"/>
    <w:rsid w:val="00A074BE"/>
    <w:rsid w:val="00A07D9B"/>
    <w:rsid w:val="00A07E51"/>
    <w:rsid w:val="00A07E63"/>
    <w:rsid w:val="00A1011B"/>
    <w:rsid w:val="00A1055F"/>
    <w:rsid w:val="00A10980"/>
    <w:rsid w:val="00A10B13"/>
    <w:rsid w:val="00A10BAC"/>
    <w:rsid w:val="00A1102C"/>
    <w:rsid w:val="00A110ED"/>
    <w:rsid w:val="00A115D0"/>
    <w:rsid w:val="00A116E5"/>
    <w:rsid w:val="00A11A30"/>
    <w:rsid w:val="00A11B48"/>
    <w:rsid w:val="00A12A87"/>
    <w:rsid w:val="00A131FC"/>
    <w:rsid w:val="00A13CA1"/>
    <w:rsid w:val="00A13CF7"/>
    <w:rsid w:val="00A140A1"/>
    <w:rsid w:val="00A148CA"/>
    <w:rsid w:val="00A14C26"/>
    <w:rsid w:val="00A14CB9"/>
    <w:rsid w:val="00A14E52"/>
    <w:rsid w:val="00A15033"/>
    <w:rsid w:val="00A15034"/>
    <w:rsid w:val="00A1505E"/>
    <w:rsid w:val="00A15135"/>
    <w:rsid w:val="00A15535"/>
    <w:rsid w:val="00A155FE"/>
    <w:rsid w:val="00A1587C"/>
    <w:rsid w:val="00A15C44"/>
    <w:rsid w:val="00A15E1A"/>
    <w:rsid w:val="00A15FE0"/>
    <w:rsid w:val="00A16016"/>
    <w:rsid w:val="00A161B4"/>
    <w:rsid w:val="00A16387"/>
    <w:rsid w:val="00A16F7A"/>
    <w:rsid w:val="00A1707F"/>
    <w:rsid w:val="00A17112"/>
    <w:rsid w:val="00A179F5"/>
    <w:rsid w:val="00A17A6C"/>
    <w:rsid w:val="00A17D18"/>
    <w:rsid w:val="00A203AF"/>
    <w:rsid w:val="00A2067C"/>
    <w:rsid w:val="00A208C2"/>
    <w:rsid w:val="00A20CAD"/>
    <w:rsid w:val="00A20CEF"/>
    <w:rsid w:val="00A20EEC"/>
    <w:rsid w:val="00A20F94"/>
    <w:rsid w:val="00A21270"/>
    <w:rsid w:val="00A2194F"/>
    <w:rsid w:val="00A21A12"/>
    <w:rsid w:val="00A22171"/>
    <w:rsid w:val="00A226C9"/>
    <w:rsid w:val="00A22961"/>
    <w:rsid w:val="00A22A9E"/>
    <w:rsid w:val="00A22C33"/>
    <w:rsid w:val="00A22D97"/>
    <w:rsid w:val="00A23186"/>
    <w:rsid w:val="00A23796"/>
    <w:rsid w:val="00A238D8"/>
    <w:rsid w:val="00A23955"/>
    <w:rsid w:val="00A23EF3"/>
    <w:rsid w:val="00A24168"/>
    <w:rsid w:val="00A24C1F"/>
    <w:rsid w:val="00A24D2A"/>
    <w:rsid w:val="00A24D9A"/>
    <w:rsid w:val="00A24F86"/>
    <w:rsid w:val="00A25828"/>
    <w:rsid w:val="00A25A48"/>
    <w:rsid w:val="00A2634B"/>
    <w:rsid w:val="00A2639D"/>
    <w:rsid w:val="00A26E3C"/>
    <w:rsid w:val="00A276D4"/>
    <w:rsid w:val="00A2779B"/>
    <w:rsid w:val="00A27862"/>
    <w:rsid w:val="00A279D4"/>
    <w:rsid w:val="00A30000"/>
    <w:rsid w:val="00A301A3"/>
    <w:rsid w:val="00A30D03"/>
    <w:rsid w:val="00A30E19"/>
    <w:rsid w:val="00A31499"/>
    <w:rsid w:val="00A317D6"/>
    <w:rsid w:val="00A31C11"/>
    <w:rsid w:val="00A31D17"/>
    <w:rsid w:val="00A31D20"/>
    <w:rsid w:val="00A31E38"/>
    <w:rsid w:val="00A31F5D"/>
    <w:rsid w:val="00A3202E"/>
    <w:rsid w:val="00A320FC"/>
    <w:rsid w:val="00A32446"/>
    <w:rsid w:val="00A327A7"/>
    <w:rsid w:val="00A330B8"/>
    <w:rsid w:val="00A33809"/>
    <w:rsid w:val="00A33AC2"/>
    <w:rsid w:val="00A33C03"/>
    <w:rsid w:val="00A33C7A"/>
    <w:rsid w:val="00A33DC8"/>
    <w:rsid w:val="00A34228"/>
    <w:rsid w:val="00A34EBB"/>
    <w:rsid w:val="00A35894"/>
    <w:rsid w:val="00A359D1"/>
    <w:rsid w:val="00A36240"/>
    <w:rsid w:val="00A37110"/>
    <w:rsid w:val="00A37631"/>
    <w:rsid w:val="00A37D8B"/>
    <w:rsid w:val="00A401B3"/>
    <w:rsid w:val="00A406DB"/>
    <w:rsid w:val="00A4099D"/>
    <w:rsid w:val="00A411AA"/>
    <w:rsid w:val="00A41598"/>
    <w:rsid w:val="00A41CBE"/>
    <w:rsid w:val="00A41F16"/>
    <w:rsid w:val="00A42115"/>
    <w:rsid w:val="00A42204"/>
    <w:rsid w:val="00A423C7"/>
    <w:rsid w:val="00A42402"/>
    <w:rsid w:val="00A426A5"/>
    <w:rsid w:val="00A42715"/>
    <w:rsid w:val="00A4271C"/>
    <w:rsid w:val="00A42745"/>
    <w:rsid w:val="00A428C9"/>
    <w:rsid w:val="00A42A53"/>
    <w:rsid w:val="00A42D2F"/>
    <w:rsid w:val="00A42E96"/>
    <w:rsid w:val="00A42EB0"/>
    <w:rsid w:val="00A43055"/>
    <w:rsid w:val="00A43100"/>
    <w:rsid w:val="00A432D2"/>
    <w:rsid w:val="00A43396"/>
    <w:rsid w:val="00A43397"/>
    <w:rsid w:val="00A438F2"/>
    <w:rsid w:val="00A43C8F"/>
    <w:rsid w:val="00A43FD1"/>
    <w:rsid w:val="00A447D4"/>
    <w:rsid w:val="00A447E5"/>
    <w:rsid w:val="00A44817"/>
    <w:rsid w:val="00A44953"/>
    <w:rsid w:val="00A44B5C"/>
    <w:rsid w:val="00A44F01"/>
    <w:rsid w:val="00A44F0B"/>
    <w:rsid w:val="00A44F3C"/>
    <w:rsid w:val="00A451D4"/>
    <w:rsid w:val="00A45469"/>
    <w:rsid w:val="00A454DB"/>
    <w:rsid w:val="00A4571D"/>
    <w:rsid w:val="00A457BB"/>
    <w:rsid w:val="00A45CAC"/>
    <w:rsid w:val="00A4672E"/>
    <w:rsid w:val="00A46880"/>
    <w:rsid w:val="00A46D02"/>
    <w:rsid w:val="00A472EF"/>
    <w:rsid w:val="00A47301"/>
    <w:rsid w:val="00A47EE2"/>
    <w:rsid w:val="00A5072B"/>
    <w:rsid w:val="00A50947"/>
    <w:rsid w:val="00A50E07"/>
    <w:rsid w:val="00A50E8F"/>
    <w:rsid w:val="00A50F8A"/>
    <w:rsid w:val="00A514D0"/>
    <w:rsid w:val="00A5177B"/>
    <w:rsid w:val="00A519BB"/>
    <w:rsid w:val="00A51A1F"/>
    <w:rsid w:val="00A51A43"/>
    <w:rsid w:val="00A51F68"/>
    <w:rsid w:val="00A521E1"/>
    <w:rsid w:val="00A522E8"/>
    <w:rsid w:val="00A52495"/>
    <w:rsid w:val="00A52612"/>
    <w:rsid w:val="00A529B1"/>
    <w:rsid w:val="00A52BE7"/>
    <w:rsid w:val="00A52CD0"/>
    <w:rsid w:val="00A52CD4"/>
    <w:rsid w:val="00A52D9A"/>
    <w:rsid w:val="00A53182"/>
    <w:rsid w:val="00A5365B"/>
    <w:rsid w:val="00A53E3D"/>
    <w:rsid w:val="00A543C1"/>
    <w:rsid w:val="00A5450D"/>
    <w:rsid w:val="00A54583"/>
    <w:rsid w:val="00A548F4"/>
    <w:rsid w:val="00A54A50"/>
    <w:rsid w:val="00A54BE6"/>
    <w:rsid w:val="00A55143"/>
    <w:rsid w:val="00A55556"/>
    <w:rsid w:val="00A55596"/>
    <w:rsid w:val="00A55638"/>
    <w:rsid w:val="00A55641"/>
    <w:rsid w:val="00A55784"/>
    <w:rsid w:val="00A557B1"/>
    <w:rsid w:val="00A55AA3"/>
    <w:rsid w:val="00A55CD7"/>
    <w:rsid w:val="00A56566"/>
    <w:rsid w:val="00A567D9"/>
    <w:rsid w:val="00A56CA8"/>
    <w:rsid w:val="00A56F58"/>
    <w:rsid w:val="00A5730C"/>
    <w:rsid w:val="00A577B1"/>
    <w:rsid w:val="00A57B37"/>
    <w:rsid w:val="00A60551"/>
    <w:rsid w:val="00A60903"/>
    <w:rsid w:val="00A60B0F"/>
    <w:rsid w:val="00A60BD7"/>
    <w:rsid w:val="00A60F14"/>
    <w:rsid w:val="00A60F2B"/>
    <w:rsid w:val="00A60F34"/>
    <w:rsid w:val="00A610E1"/>
    <w:rsid w:val="00A6124A"/>
    <w:rsid w:val="00A6149A"/>
    <w:rsid w:val="00A6151F"/>
    <w:rsid w:val="00A61708"/>
    <w:rsid w:val="00A61A97"/>
    <w:rsid w:val="00A61B49"/>
    <w:rsid w:val="00A61FEC"/>
    <w:rsid w:val="00A625A0"/>
    <w:rsid w:val="00A62A9F"/>
    <w:rsid w:val="00A62DF7"/>
    <w:rsid w:val="00A62FEF"/>
    <w:rsid w:val="00A63197"/>
    <w:rsid w:val="00A6350D"/>
    <w:rsid w:val="00A63542"/>
    <w:rsid w:val="00A63825"/>
    <w:rsid w:val="00A639CD"/>
    <w:rsid w:val="00A63B7A"/>
    <w:rsid w:val="00A63C75"/>
    <w:rsid w:val="00A63FDE"/>
    <w:rsid w:val="00A640D0"/>
    <w:rsid w:val="00A6436B"/>
    <w:rsid w:val="00A647D9"/>
    <w:rsid w:val="00A6482D"/>
    <w:rsid w:val="00A6493D"/>
    <w:rsid w:val="00A64C0B"/>
    <w:rsid w:val="00A64E7E"/>
    <w:rsid w:val="00A65098"/>
    <w:rsid w:val="00A652B5"/>
    <w:rsid w:val="00A6553D"/>
    <w:rsid w:val="00A65570"/>
    <w:rsid w:val="00A65808"/>
    <w:rsid w:val="00A65B1B"/>
    <w:rsid w:val="00A6682E"/>
    <w:rsid w:val="00A6737E"/>
    <w:rsid w:val="00A67D15"/>
    <w:rsid w:val="00A70392"/>
    <w:rsid w:val="00A708DD"/>
    <w:rsid w:val="00A70F69"/>
    <w:rsid w:val="00A716E7"/>
    <w:rsid w:val="00A71D0A"/>
    <w:rsid w:val="00A72005"/>
    <w:rsid w:val="00A720D2"/>
    <w:rsid w:val="00A721D6"/>
    <w:rsid w:val="00A72338"/>
    <w:rsid w:val="00A724A8"/>
    <w:rsid w:val="00A72586"/>
    <w:rsid w:val="00A7276C"/>
    <w:rsid w:val="00A72AF7"/>
    <w:rsid w:val="00A72C90"/>
    <w:rsid w:val="00A72E1D"/>
    <w:rsid w:val="00A72F58"/>
    <w:rsid w:val="00A73285"/>
    <w:rsid w:val="00A736DC"/>
    <w:rsid w:val="00A738D1"/>
    <w:rsid w:val="00A73925"/>
    <w:rsid w:val="00A74263"/>
    <w:rsid w:val="00A7450B"/>
    <w:rsid w:val="00A7468F"/>
    <w:rsid w:val="00A74D50"/>
    <w:rsid w:val="00A74DE0"/>
    <w:rsid w:val="00A751F4"/>
    <w:rsid w:val="00A754E3"/>
    <w:rsid w:val="00A7595C"/>
    <w:rsid w:val="00A76E30"/>
    <w:rsid w:val="00A76FCE"/>
    <w:rsid w:val="00A77C08"/>
    <w:rsid w:val="00A77DBB"/>
    <w:rsid w:val="00A80315"/>
    <w:rsid w:val="00A80662"/>
    <w:rsid w:val="00A8069D"/>
    <w:rsid w:val="00A8078F"/>
    <w:rsid w:val="00A8084D"/>
    <w:rsid w:val="00A80AE1"/>
    <w:rsid w:val="00A80E48"/>
    <w:rsid w:val="00A8128B"/>
    <w:rsid w:val="00A812B8"/>
    <w:rsid w:val="00A81A9D"/>
    <w:rsid w:val="00A81E17"/>
    <w:rsid w:val="00A82071"/>
    <w:rsid w:val="00A820DC"/>
    <w:rsid w:val="00A821E9"/>
    <w:rsid w:val="00A829D5"/>
    <w:rsid w:val="00A82B3D"/>
    <w:rsid w:val="00A82B87"/>
    <w:rsid w:val="00A82ED2"/>
    <w:rsid w:val="00A8324A"/>
    <w:rsid w:val="00A8352F"/>
    <w:rsid w:val="00A83700"/>
    <w:rsid w:val="00A83741"/>
    <w:rsid w:val="00A83BC1"/>
    <w:rsid w:val="00A840A3"/>
    <w:rsid w:val="00A8466C"/>
    <w:rsid w:val="00A84686"/>
    <w:rsid w:val="00A84909"/>
    <w:rsid w:val="00A849A4"/>
    <w:rsid w:val="00A851C5"/>
    <w:rsid w:val="00A85280"/>
    <w:rsid w:val="00A852D5"/>
    <w:rsid w:val="00A857DA"/>
    <w:rsid w:val="00A85901"/>
    <w:rsid w:val="00A8626E"/>
    <w:rsid w:val="00A86633"/>
    <w:rsid w:val="00A86972"/>
    <w:rsid w:val="00A86F96"/>
    <w:rsid w:val="00A87103"/>
    <w:rsid w:val="00A871B3"/>
    <w:rsid w:val="00A8720B"/>
    <w:rsid w:val="00A8755B"/>
    <w:rsid w:val="00A87922"/>
    <w:rsid w:val="00A87C3D"/>
    <w:rsid w:val="00A87F41"/>
    <w:rsid w:val="00A9001A"/>
    <w:rsid w:val="00A90D4A"/>
    <w:rsid w:val="00A90E93"/>
    <w:rsid w:val="00A90FED"/>
    <w:rsid w:val="00A910F4"/>
    <w:rsid w:val="00A91291"/>
    <w:rsid w:val="00A917D1"/>
    <w:rsid w:val="00A92050"/>
    <w:rsid w:val="00A92190"/>
    <w:rsid w:val="00A924B6"/>
    <w:rsid w:val="00A92B05"/>
    <w:rsid w:val="00A92D15"/>
    <w:rsid w:val="00A93251"/>
    <w:rsid w:val="00A93422"/>
    <w:rsid w:val="00A9350A"/>
    <w:rsid w:val="00A936F3"/>
    <w:rsid w:val="00A939C7"/>
    <w:rsid w:val="00A9403D"/>
    <w:rsid w:val="00A94112"/>
    <w:rsid w:val="00A94438"/>
    <w:rsid w:val="00A94701"/>
    <w:rsid w:val="00A94873"/>
    <w:rsid w:val="00A9501F"/>
    <w:rsid w:val="00A9504B"/>
    <w:rsid w:val="00A9504F"/>
    <w:rsid w:val="00A950AC"/>
    <w:rsid w:val="00A9568E"/>
    <w:rsid w:val="00A95859"/>
    <w:rsid w:val="00A968E9"/>
    <w:rsid w:val="00A96BCB"/>
    <w:rsid w:val="00A97046"/>
    <w:rsid w:val="00A971B4"/>
    <w:rsid w:val="00A97277"/>
    <w:rsid w:val="00A97290"/>
    <w:rsid w:val="00A9750D"/>
    <w:rsid w:val="00A97EEB"/>
    <w:rsid w:val="00AA0144"/>
    <w:rsid w:val="00AA04FD"/>
    <w:rsid w:val="00AA0A06"/>
    <w:rsid w:val="00AA0C0F"/>
    <w:rsid w:val="00AA0C2A"/>
    <w:rsid w:val="00AA0EAD"/>
    <w:rsid w:val="00AA12EC"/>
    <w:rsid w:val="00AA135A"/>
    <w:rsid w:val="00AA1CE5"/>
    <w:rsid w:val="00AA1D33"/>
    <w:rsid w:val="00AA1FC9"/>
    <w:rsid w:val="00AA2121"/>
    <w:rsid w:val="00AA213C"/>
    <w:rsid w:val="00AA2742"/>
    <w:rsid w:val="00AA313B"/>
    <w:rsid w:val="00AA3248"/>
    <w:rsid w:val="00AA3D27"/>
    <w:rsid w:val="00AA4751"/>
    <w:rsid w:val="00AA4D5B"/>
    <w:rsid w:val="00AA5078"/>
    <w:rsid w:val="00AA562B"/>
    <w:rsid w:val="00AA5943"/>
    <w:rsid w:val="00AA5D30"/>
    <w:rsid w:val="00AA60DE"/>
    <w:rsid w:val="00AA6267"/>
    <w:rsid w:val="00AA62F9"/>
    <w:rsid w:val="00AA6729"/>
    <w:rsid w:val="00AA688E"/>
    <w:rsid w:val="00AA6B0D"/>
    <w:rsid w:val="00AA6C3B"/>
    <w:rsid w:val="00AA7035"/>
    <w:rsid w:val="00AA7683"/>
    <w:rsid w:val="00AA7912"/>
    <w:rsid w:val="00AA79C3"/>
    <w:rsid w:val="00AA7C29"/>
    <w:rsid w:val="00AA7D55"/>
    <w:rsid w:val="00AA7DFE"/>
    <w:rsid w:val="00AB00CF"/>
    <w:rsid w:val="00AB00DE"/>
    <w:rsid w:val="00AB01FB"/>
    <w:rsid w:val="00AB0473"/>
    <w:rsid w:val="00AB07C7"/>
    <w:rsid w:val="00AB0A57"/>
    <w:rsid w:val="00AB1362"/>
    <w:rsid w:val="00AB1490"/>
    <w:rsid w:val="00AB1650"/>
    <w:rsid w:val="00AB1A04"/>
    <w:rsid w:val="00AB1B65"/>
    <w:rsid w:val="00AB1C6F"/>
    <w:rsid w:val="00AB21AE"/>
    <w:rsid w:val="00AB2834"/>
    <w:rsid w:val="00AB2939"/>
    <w:rsid w:val="00AB2964"/>
    <w:rsid w:val="00AB2D03"/>
    <w:rsid w:val="00AB3521"/>
    <w:rsid w:val="00AB3BE8"/>
    <w:rsid w:val="00AB3E1D"/>
    <w:rsid w:val="00AB40B1"/>
    <w:rsid w:val="00AB440E"/>
    <w:rsid w:val="00AB4543"/>
    <w:rsid w:val="00AB457F"/>
    <w:rsid w:val="00AB46F0"/>
    <w:rsid w:val="00AB4AD1"/>
    <w:rsid w:val="00AB4D3D"/>
    <w:rsid w:val="00AB56D5"/>
    <w:rsid w:val="00AB572C"/>
    <w:rsid w:val="00AB58FA"/>
    <w:rsid w:val="00AB5BC9"/>
    <w:rsid w:val="00AB5FE4"/>
    <w:rsid w:val="00AB60CA"/>
    <w:rsid w:val="00AB64CD"/>
    <w:rsid w:val="00AB6A9A"/>
    <w:rsid w:val="00AB6BF6"/>
    <w:rsid w:val="00AB6D62"/>
    <w:rsid w:val="00AB70AD"/>
    <w:rsid w:val="00AB7345"/>
    <w:rsid w:val="00AB7358"/>
    <w:rsid w:val="00AB764B"/>
    <w:rsid w:val="00AB79FE"/>
    <w:rsid w:val="00AB7D63"/>
    <w:rsid w:val="00AB7DCD"/>
    <w:rsid w:val="00AB7FA6"/>
    <w:rsid w:val="00AC00E7"/>
    <w:rsid w:val="00AC0500"/>
    <w:rsid w:val="00AC08E5"/>
    <w:rsid w:val="00AC0928"/>
    <w:rsid w:val="00AC1270"/>
    <w:rsid w:val="00AC132A"/>
    <w:rsid w:val="00AC17B5"/>
    <w:rsid w:val="00AC1EA8"/>
    <w:rsid w:val="00AC22D1"/>
    <w:rsid w:val="00AC2539"/>
    <w:rsid w:val="00AC2636"/>
    <w:rsid w:val="00AC2966"/>
    <w:rsid w:val="00AC2F91"/>
    <w:rsid w:val="00AC39A0"/>
    <w:rsid w:val="00AC3A03"/>
    <w:rsid w:val="00AC3B88"/>
    <w:rsid w:val="00AC3C90"/>
    <w:rsid w:val="00AC3F5B"/>
    <w:rsid w:val="00AC4248"/>
    <w:rsid w:val="00AC44D2"/>
    <w:rsid w:val="00AC4517"/>
    <w:rsid w:val="00AC4582"/>
    <w:rsid w:val="00AC4889"/>
    <w:rsid w:val="00AC4BCF"/>
    <w:rsid w:val="00AC5029"/>
    <w:rsid w:val="00AC5727"/>
    <w:rsid w:val="00AC57C8"/>
    <w:rsid w:val="00AC59A6"/>
    <w:rsid w:val="00AC5CDA"/>
    <w:rsid w:val="00AC6260"/>
    <w:rsid w:val="00AC646C"/>
    <w:rsid w:val="00AC648F"/>
    <w:rsid w:val="00AC689B"/>
    <w:rsid w:val="00AC6C94"/>
    <w:rsid w:val="00AC6D52"/>
    <w:rsid w:val="00AC6F61"/>
    <w:rsid w:val="00AC706E"/>
    <w:rsid w:val="00AC74A8"/>
    <w:rsid w:val="00AC7A44"/>
    <w:rsid w:val="00AC7CBE"/>
    <w:rsid w:val="00AC7D1A"/>
    <w:rsid w:val="00AC7E4C"/>
    <w:rsid w:val="00AD032F"/>
    <w:rsid w:val="00AD0724"/>
    <w:rsid w:val="00AD0EDA"/>
    <w:rsid w:val="00AD0FB7"/>
    <w:rsid w:val="00AD1707"/>
    <w:rsid w:val="00AD1ACF"/>
    <w:rsid w:val="00AD1CC3"/>
    <w:rsid w:val="00AD1DF3"/>
    <w:rsid w:val="00AD22C3"/>
    <w:rsid w:val="00AD2A50"/>
    <w:rsid w:val="00AD2CDD"/>
    <w:rsid w:val="00AD3129"/>
    <w:rsid w:val="00AD327C"/>
    <w:rsid w:val="00AD3649"/>
    <w:rsid w:val="00AD385F"/>
    <w:rsid w:val="00AD3C15"/>
    <w:rsid w:val="00AD413F"/>
    <w:rsid w:val="00AD43E2"/>
    <w:rsid w:val="00AD444D"/>
    <w:rsid w:val="00AD4571"/>
    <w:rsid w:val="00AD46FC"/>
    <w:rsid w:val="00AD4743"/>
    <w:rsid w:val="00AD4EEB"/>
    <w:rsid w:val="00AD4FB5"/>
    <w:rsid w:val="00AD5189"/>
    <w:rsid w:val="00AD52D8"/>
    <w:rsid w:val="00AD5912"/>
    <w:rsid w:val="00AD59F6"/>
    <w:rsid w:val="00AD5BC6"/>
    <w:rsid w:val="00AD5BD4"/>
    <w:rsid w:val="00AD5C7C"/>
    <w:rsid w:val="00AD5CC3"/>
    <w:rsid w:val="00AD5EAC"/>
    <w:rsid w:val="00AD6292"/>
    <w:rsid w:val="00AD629A"/>
    <w:rsid w:val="00AD7644"/>
    <w:rsid w:val="00AD77A8"/>
    <w:rsid w:val="00AD77E9"/>
    <w:rsid w:val="00AD7C33"/>
    <w:rsid w:val="00AE0195"/>
    <w:rsid w:val="00AE04DF"/>
    <w:rsid w:val="00AE05B4"/>
    <w:rsid w:val="00AE0888"/>
    <w:rsid w:val="00AE0A41"/>
    <w:rsid w:val="00AE0A65"/>
    <w:rsid w:val="00AE0F32"/>
    <w:rsid w:val="00AE12A8"/>
    <w:rsid w:val="00AE1EE9"/>
    <w:rsid w:val="00AE20B7"/>
    <w:rsid w:val="00AE217F"/>
    <w:rsid w:val="00AE21BA"/>
    <w:rsid w:val="00AE2212"/>
    <w:rsid w:val="00AE26D5"/>
    <w:rsid w:val="00AE26E4"/>
    <w:rsid w:val="00AE28A7"/>
    <w:rsid w:val="00AE2ED9"/>
    <w:rsid w:val="00AE3001"/>
    <w:rsid w:val="00AE3399"/>
    <w:rsid w:val="00AE3786"/>
    <w:rsid w:val="00AE3F53"/>
    <w:rsid w:val="00AE3F9A"/>
    <w:rsid w:val="00AE4753"/>
    <w:rsid w:val="00AE4C9F"/>
    <w:rsid w:val="00AE4D2D"/>
    <w:rsid w:val="00AE4DC9"/>
    <w:rsid w:val="00AE4E92"/>
    <w:rsid w:val="00AE4FE4"/>
    <w:rsid w:val="00AE5118"/>
    <w:rsid w:val="00AE5B97"/>
    <w:rsid w:val="00AE5C1C"/>
    <w:rsid w:val="00AE5FBC"/>
    <w:rsid w:val="00AE6157"/>
    <w:rsid w:val="00AE615B"/>
    <w:rsid w:val="00AE66E6"/>
    <w:rsid w:val="00AE6ADA"/>
    <w:rsid w:val="00AE6DD5"/>
    <w:rsid w:val="00AE716D"/>
    <w:rsid w:val="00AE79F7"/>
    <w:rsid w:val="00AE7D1B"/>
    <w:rsid w:val="00AE7DF6"/>
    <w:rsid w:val="00AF06B7"/>
    <w:rsid w:val="00AF0762"/>
    <w:rsid w:val="00AF086A"/>
    <w:rsid w:val="00AF08E6"/>
    <w:rsid w:val="00AF0D7D"/>
    <w:rsid w:val="00AF12A3"/>
    <w:rsid w:val="00AF157F"/>
    <w:rsid w:val="00AF1699"/>
    <w:rsid w:val="00AF17F8"/>
    <w:rsid w:val="00AF1E34"/>
    <w:rsid w:val="00AF21FB"/>
    <w:rsid w:val="00AF24B9"/>
    <w:rsid w:val="00AF2C9F"/>
    <w:rsid w:val="00AF2D04"/>
    <w:rsid w:val="00AF3491"/>
    <w:rsid w:val="00AF3771"/>
    <w:rsid w:val="00AF37F4"/>
    <w:rsid w:val="00AF3A4D"/>
    <w:rsid w:val="00AF3C42"/>
    <w:rsid w:val="00AF3DEA"/>
    <w:rsid w:val="00AF3F8C"/>
    <w:rsid w:val="00AF41A7"/>
    <w:rsid w:val="00AF46AB"/>
    <w:rsid w:val="00AF4769"/>
    <w:rsid w:val="00AF47C2"/>
    <w:rsid w:val="00AF4848"/>
    <w:rsid w:val="00AF49DF"/>
    <w:rsid w:val="00AF52D9"/>
    <w:rsid w:val="00AF53E9"/>
    <w:rsid w:val="00AF566D"/>
    <w:rsid w:val="00AF5802"/>
    <w:rsid w:val="00AF5A66"/>
    <w:rsid w:val="00AF5B03"/>
    <w:rsid w:val="00AF5BC2"/>
    <w:rsid w:val="00AF5D84"/>
    <w:rsid w:val="00AF5E2F"/>
    <w:rsid w:val="00AF5FD3"/>
    <w:rsid w:val="00AF6134"/>
    <w:rsid w:val="00AF65B1"/>
    <w:rsid w:val="00AF66CA"/>
    <w:rsid w:val="00AF6916"/>
    <w:rsid w:val="00AF69EC"/>
    <w:rsid w:val="00AF69EF"/>
    <w:rsid w:val="00AF6A6F"/>
    <w:rsid w:val="00AF6AEC"/>
    <w:rsid w:val="00AF6C72"/>
    <w:rsid w:val="00AF6D82"/>
    <w:rsid w:val="00AF715A"/>
    <w:rsid w:val="00AF730C"/>
    <w:rsid w:val="00AF770F"/>
    <w:rsid w:val="00AF78FF"/>
    <w:rsid w:val="00AF7A88"/>
    <w:rsid w:val="00B00AE2"/>
    <w:rsid w:val="00B00BC2"/>
    <w:rsid w:val="00B00F5C"/>
    <w:rsid w:val="00B0128D"/>
    <w:rsid w:val="00B01906"/>
    <w:rsid w:val="00B01B3D"/>
    <w:rsid w:val="00B01D7D"/>
    <w:rsid w:val="00B01DF8"/>
    <w:rsid w:val="00B027DE"/>
    <w:rsid w:val="00B028E9"/>
    <w:rsid w:val="00B02B29"/>
    <w:rsid w:val="00B03056"/>
    <w:rsid w:val="00B03EC8"/>
    <w:rsid w:val="00B0451F"/>
    <w:rsid w:val="00B048BD"/>
    <w:rsid w:val="00B04A76"/>
    <w:rsid w:val="00B04ACD"/>
    <w:rsid w:val="00B04C36"/>
    <w:rsid w:val="00B0501E"/>
    <w:rsid w:val="00B0502F"/>
    <w:rsid w:val="00B051E5"/>
    <w:rsid w:val="00B0520A"/>
    <w:rsid w:val="00B054B0"/>
    <w:rsid w:val="00B05AC4"/>
    <w:rsid w:val="00B05C66"/>
    <w:rsid w:val="00B05D24"/>
    <w:rsid w:val="00B063CA"/>
    <w:rsid w:val="00B069D7"/>
    <w:rsid w:val="00B070F6"/>
    <w:rsid w:val="00B071BB"/>
    <w:rsid w:val="00B0741D"/>
    <w:rsid w:val="00B0752A"/>
    <w:rsid w:val="00B07C4C"/>
    <w:rsid w:val="00B10486"/>
    <w:rsid w:val="00B10A26"/>
    <w:rsid w:val="00B10AE8"/>
    <w:rsid w:val="00B111B5"/>
    <w:rsid w:val="00B11214"/>
    <w:rsid w:val="00B114C1"/>
    <w:rsid w:val="00B1172A"/>
    <w:rsid w:val="00B11B5D"/>
    <w:rsid w:val="00B11BE7"/>
    <w:rsid w:val="00B11C6D"/>
    <w:rsid w:val="00B11CAF"/>
    <w:rsid w:val="00B11F88"/>
    <w:rsid w:val="00B12416"/>
    <w:rsid w:val="00B12A73"/>
    <w:rsid w:val="00B13064"/>
    <w:rsid w:val="00B130B1"/>
    <w:rsid w:val="00B13271"/>
    <w:rsid w:val="00B1396D"/>
    <w:rsid w:val="00B14004"/>
    <w:rsid w:val="00B14497"/>
    <w:rsid w:val="00B14898"/>
    <w:rsid w:val="00B14F64"/>
    <w:rsid w:val="00B15251"/>
    <w:rsid w:val="00B152D5"/>
    <w:rsid w:val="00B1532B"/>
    <w:rsid w:val="00B15615"/>
    <w:rsid w:val="00B15AB6"/>
    <w:rsid w:val="00B15D87"/>
    <w:rsid w:val="00B1668C"/>
    <w:rsid w:val="00B168D9"/>
    <w:rsid w:val="00B16A7C"/>
    <w:rsid w:val="00B16B1F"/>
    <w:rsid w:val="00B17189"/>
    <w:rsid w:val="00B1775D"/>
    <w:rsid w:val="00B1777B"/>
    <w:rsid w:val="00B17C7C"/>
    <w:rsid w:val="00B200B9"/>
    <w:rsid w:val="00B20601"/>
    <w:rsid w:val="00B2074F"/>
    <w:rsid w:val="00B20FB5"/>
    <w:rsid w:val="00B21752"/>
    <w:rsid w:val="00B219AF"/>
    <w:rsid w:val="00B21EAF"/>
    <w:rsid w:val="00B22340"/>
    <w:rsid w:val="00B229C7"/>
    <w:rsid w:val="00B22A53"/>
    <w:rsid w:val="00B22B5A"/>
    <w:rsid w:val="00B22DBC"/>
    <w:rsid w:val="00B230DB"/>
    <w:rsid w:val="00B2321A"/>
    <w:rsid w:val="00B2325E"/>
    <w:rsid w:val="00B23424"/>
    <w:rsid w:val="00B234F6"/>
    <w:rsid w:val="00B23567"/>
    <w:rsid w:val="00B235A2"/>
    <w:rsid w:val="00B2362D"/>
    <w:rsid w:val="00B239D1"/>
    <w:rsid w:val="00B23DE1"/>
    <w:rsid w:val="00B23E9D"/>
    <w:rsid w:val="00B24318"/>
    <w:rsid w:val="00B24545"/>
    <w:rsid w:val="00B24BAD"/>
    <w:rsid w:val="00B24C93"/>
    <w:rsid w:val="00B24E1D"/>
    <w:rsid w:val="00B24FA7"/>
    <w:rsid w:val="00B25256"/>
    <w:rsid w:val="00B25444"/>
    <w:rsid w:val="00B256FD"/>
    <w:rsid w:val="00B25730"/>
    <w:rsid w:val="00B25D2B"/>
    <w:rsid w:val="00B25F18"/>
    <w:rsid w:val="00B25F38"/>
    <w:rsid w:val="00B25FD1"/>
    <w:rsid w:val="00B267F7"/>
    <w:rsid w:val="00B269D0"/>
    <w:rsid w:val="00B26E5C"/>
    <w:rsid w:val="00B26EC0"/>
    <w:rsid w:val="00B27102"/>
    <w:rsid w:val="00B2736C"/>
    <w:rsid w:val="00B276C0"/>
    <w:rsid w:val="00B276D7"/>
    <w:rsid w:val="00B27C17"/>
    <w:rsid w:val="00B300E9"/>
    <w:rsid w:val="00B303C6"/>
    <w:rsid w:val="00B30405"/>
    <w:rsid w:val="00B30B8D"/>
    <w:rsid w:val="00B30E57"/>
    <w:rsid w:val="00B3106C"/>
    <w:rsid w:val="00B31236"/>
    <w:rsid w:val="00B3132E"/>
    <w:rsid w:val="00B31417"/>
    <w:rsid w:val="00B3184E"/>
    <w:rsid w:val="00B31982"/>
    <w:rsid w:val="00B32103"/>
    <w:rsid w:val="00B321D7"/>
    <w:rsid w:val="00B3225A"/>
    <w:rsid w:val="00B32A0B"/>
    <w:rsid w:val="00B32A1D"/>
    <w:rsid w:val="00B32E4F"/>
    <w:rsid w:val="00B33133"/>
    <w:rsid w:val="00B331A6"/>
    <w:rsid w:val="00B33414"/>
    <w:rsid w:val="00B334FD"/>
    <w:rsid w:val="00B33544"/>
    <w:rsid w:val="00B33870"/>
    <w:rsid w:val="00B33923"/>
    <w:rsid w:val="00B3393A"/>
    <w:rsid w:val="00B33AC6"/>
    <w:rsid w:val="00B33F9B"/>
    <w:rsid w:val="00B344E4"/>
    <w:rsid w:val="00B34545"/>
    <w:rsid w:val="00B34911"/>
    <w:rsid w:val="00B349A9"/>
    <w:rsid w:val="00B34D22"/>
    <w:rsid w:val="00B354DF"/>
    <w:rsid w:val="00B35529"/>
    <w:rsid w:val="00B355E5"/>
    <w:rsid w:val="00B357B8"/>
    <w:rsid w:val="00B35AD5"/>
    <w:rsid w:val="00B35E8B"/>
    <w:rsid w:val="00B36261"/>
    <w:rsid w:val="00B3636B"/>
    <w:rsid w:val="00B36785"/>
    <w:rsid w:val="00B36962"/>
    <w:rsid w:val="00B36BCE"/>
    <w:rsid w:val="00B371F6"/>
    <w:rsid w:val="00B373B6"/>
    <w:rsid w:val="00B374DA"/>
    <w:rsid w:val="00B37587"/>
    <w:rsid w:val="00B37AB3"/>
    <w:rsid w:val="00B37DD5"/>
    <w:rsid w:val="00B37FB7"/>
    <w:rsid w:val="00B401E5"/>
    <w:rsid w:val="00B40455"/>
    <w:rsid w:val="00B405B7"/>
    <w:rsid w:val="00B40655"/>
    <w:rsid w:val="00B40EEB"/>
    <w:rsid w:val="00B4176D"/>
    <w:rsid w:val="00B41B3F"/>
    <w:rsid w:val="00B41F18"/>
    <w:rsid w:val="00B42E3B"/>
    <w:rsid w:val="00B42EBE"/>
    <w:rsid w:val="00B43067"/>
    <w:rsid w:val="00B4396A"/>
    <w:rsid w:val="00B43C6A"/>
    <w:rsid w:val="00B43CB2"/>
    <w:rsid w:val="00B43E8D"/>
    <w:rsid w:val="00B43EAA"/>
    <w:rsid w:val="00B4444E"/>
    <w:rsid w:val="00B4447A"/>
    <w:rsid w:val="00B444EB"/>
    <w:rsid w:val="00B44500"/>
    <w:rsid w:val="00B448CF"/>
    <w:rsid w:val="00B448DE"/>
    <w:rsid w:val="00B44C65"/>
    <w:rsid w:val="00B45170"/>
    <w:rsid w:val="00B45550"/>
    <w:rsid w:val="00B457E2"/>
    <w:rsid w:val="00B461B6"/>
    <w:rsid w:val="00B4653D"/>
    <w:rsid w:val="00B469EC"/>
    <w:rsid w:val="00B471A0"/>
    <w:rsid w:val="00B4799A"/>
    <w:rsid w:val="00B47C0C"/>
    <w:rsid w:val="00B50129"/>
    <w:rsid w:val="00B50275"/>
    <w:rsid w:val="00B502E9"/>
    <w:rsid w:val="00B50432"/>
    <w:rsid w:val="00B504CF"/>
    <w:rsid w:val="00B50D15"/>
    <w:rsid w:val="00B50DA4"/>
    <w:rsid w:val="00B50F3C"/>
    <w:rsid w:val="00B51269"/>
    <w:rsid w:val="00B513F7"/>
    <w:rsid w:val="00B51677"/>
    <w:rsid w:val="00B518B2"/>
    <w:rsid w:val="00B51967"/>
    <w:rsid w:val="00B51BE6"/>
    <w:rsid w:val="00B51FEF"/>
    <w:rsid w:val="00B523E0"/>
    <w:rsid w:val="00B52B2E"/>
    <w:rsid w:val="00B52E44"/>
    <w:rsid w:val="00B533BA"/>
    <w:rsid w:val="00B53646"/>
    <w:rsid w:val="00B53AE1"/>
    <w:rsid w:val="00B53C01"/>
    <w:rsid w:val="00B53C70"/>
    <w:rsid w:val="00B53E40"/>
    <w:rsid w:val="00B540AA"/>
    <w:rsid w:val="00B54871"/>
    <w:rsid w:val="00B54B88"/>
    <w:rsid w:val="00B55266"/>
    <w:rsid w:val="00B5549B"/>
    <w:rsid w:val="00B55A23"/>
    <w:rsid w:val="00B55C8B"/>
    <w:rsid w:val="00B55CD6"/>
    <w:rsid w:val="00B56025"/>
    <w:rsid w:val="00B5616E"/>
    <w:rsid w:val="00B56538"/>
    <w:rsid w:val="00B565D9"/>
    <w:rsid w:val="00B56716"/>
    <w:rsid w:val="00B567EC"/>
    <w:rsid w:val="00B56CED"/>
    <w:rsid w:val="00B56DF4"/>
    <w:rsid w:val="00B57202"/>
    <w:rsid w:val="00B57461"/>
    <w:rsid w:val="00B576E9"/>
    <w:rsid w:val="00B57F3C"/>
    <w:rsid w:val="00B60490"/>
    <w:rsid w:val="00B60990"/>
    <w:rsid w:val="00B60DCB"/>
    <w:rsid w:val="00B6146D"/>
    <w:rsid w:val="00B61547"/>
    <w:rsid w:val="00B618A9"/>
    <w:rsid w:val="00B61A5C"/>
    <w:rsid w:val="00B61FA1"/>
    <w:rsid w:val="00B621A3"/>
    <w:rsid w:val="00B6231C"/>
    <w:rsid w:val="00B6256C"/>
    <w:rsid w:val="00B6277B"/>
    <w:rsid w:val="00B62880"/>
    <w:rsid w:val="00B629F4"/>
    <w:rsid w:val="00B6338B"/>
    <w:rsid w:val="00B636B3"/>
    <w:rsid w:val="00B637A6"/>
    <w:rsid w:val="00B63A64"/>
    <w:rsid w:val="00B641A1"/>
    <w:rsid w:val="00B64331"/>
    <w:rsid w:val="00B643DF"/>
    <w:rsid w:val="00B6498E"/>
    <w:rsid w:val="00B64AE6"/>
    <w:rsid w:val="00B64CDD"/>
    <w:rsid w:val="00B64E45"/>
    <w:rsid w:val="00B655A8"/>
    <w:rsid w:val="00B65611"/>
    <w:rsid w:val="00B656CD"/>
    <w:rsid w:val="00B657EB"/>
    <w:rsid w:val="00B659E7"/>
    <w:rsid w:val="00B65C50"/>
    <w:rsid w:val="00B66035"/>
    <w:rsid w:val="00B6614B"/>
    <w:rsid w:val="00B663A0"/>
    <w:rsid w:val="00B6647F"/>
    <w:rsid w:val="00B66527"/>
    <w:rsid w:val="00B666C6"/>
    <w:rsid w:val="00B66B9B"/>
    <w:rsid w:val="00B66DC7"/>
    <w:rsid w:val="00B676CD"/>
    <w:rsid w:val="00B67AC6"/>
    <w:rsid w:val="00B67B37"/>
    <w:rsid w:val="00B7058E"/>
    <w:rsid w:val="00B70818"/>
    <w:rsid w:val="00B7097D"/>
    <w:rsid w:val="00B70B82"/>
    <w:rsid w:val="00B70B9D"/>
    <w:rsid w:val="00B70D7E"/>
    <w:rsid w:val="00B70EDE"/>
    <w:rsid w:val="00B71374"/>
    <w:rsid w:val="00B72288"/>
    <w:rsid w:val="00B7234D"/>
    <w:rsid w:val="00B723A2"/>
    <w:rsid w:val="00B72991"/>
    <w:rsid w:val="00B72A37"/>
    <w:rsid w:val="00B73156"/>
    <w:rsid w:val="00B734EF"/>
    <w:rsid w:val="00B7489C"/>
    <w:rsid w:val="00B74EE8"/>
    <w:rsid w:val="00B75293"/>
    <w:rsid w:val="00B75442"/>
    <w:rsid w:val="00B7553F"/>
    <w:rsid w:val="00B757B7"/>
    <w:rsid w:val="00B75998"/>
    <w:rsid w:val="00B75C78"/>
    <w:rsid w:val="00B76B22"/>
    <w:rsid w:val="00B76C65"/>
    <w:rsid w:val="00B76E97"/>
    <w:rsid w:val="00B77528"/>
    <w:rsid w:val="00B7765B"/>
    <w:rsid w:val="00B776F8"/>
    <w:rsid w:val="00B80217"/>
    <w:rsid w:val="00B80381"/>
    <w:rsid w:val="00B80843"/>
    <w:rsid w:val="00B809BB"/>
    <w:rsid w:val="00B80E0B"/>
    <w:rsid w:val="00B8152A"/>
    <w:rsid w:val="00B8155F"/>
    <w:rsid w:val="00B817E9"/>
    <w:rsid w:val="00B8180E"/>
    <w:rsid w:val="00B819EC"/>
    <w:rsid w:val="00B81B61"/>
    <w:rsid w:val="00B81DB5"/>
    <w:rsid w:val="00B81E04"/>
    <w:rsid w:val="00B82006"/>
    <w:rsid w:val="00B82149"/>
    <w:rsid w:val="00B821DB"/>
    <w:rsid w:val="00B82288"/>
    <w:rsid w:val="00B82382"/>
    <w:rsid w:val="00B82558"/>
    <w:rsid w:val="00B82602"/>
    <w:rsid w:val="00B82822"/>
    <w:rsid w:val="00B82993"/>
    <w:rsid w:val="00B82CF9"/>
    <w:rsid w:val="00B82D6B"/>
    <w:rsid w:val="00B8319B"/>
    <w:rsid w:val="00B83429"/>
    <w:rsid w:val="00B8346C"/>
    <w:rsid w:val="00B8359F"/>
    <w:rsid w:val="00B838D4"/>
    <w:rsid w:val="00B8398D"/>
    <w:rsid w:val="00B83AE7"/>
    <w:rsid w:val="00B83E1D"/>
    <w:rsid w:val="00B84066"/>
    <w:rsid w:val="00B843A8"/>
    <w:rsid w:val="00B84556"/>
    <w:rsid w:val="00B8462D"/>
    <w:rsid w:val="00B8463A"/>
    <w:rsid w:val="00B846D6"/>
    <w:rsid w:val="00B84837"/>
    <w:rsid w:val="00B848E8"/>
    <w:rsid w:val="00B848F3"/>
    <w:rsid w:val="00B84D55"/>
    <w:rsid w:val="00B84FA1"/>
    <w:rsid w:val="00B85962"/>
    <w:rsid w:val="00B85E39"/>
    <w:rsid w:val="00B85E3D"/>
    <w:rsid w:val="00B86340"/>
    <w:rsid w:val="00B86518"/>
    <w:rsid w:val="00B8670C"/>
    <w:rsid w:val="00B8682B"/>
    <w:rsid w:val="00B86C8A"/>
    <w:rsid w:val="00B87280"/>
    <w:rsid w:val="00B8765D"/>
    <w:rsid w:val="00B87747"/>
    <w:rsid w:val="00B87A8A"/>
    <w:rsid w:val="00B87B49"/>
    <w:rsid w:val="00B87B64"/>
    <w:rsid w:val="00B87BBB"/>
    <w:rsid w:val="00B87DFA"/>
    <w:rsid w:val="00B90258"/>
    <w:rsid w:val="00B90459"/>
    <w:rsid w:val="00B90623"/>
    <w:rsid w:val="00B9079A"/>
    <w:rsid w:val="00B909B5"/>
    <w:rsid w:val="00B909BC"/>
    <w:rsid w:val="00B9162B"/>
    <w:rsid w:val="00B91AC2"/>
    <w:rsid w:val="00B91F0B"/>
    <w:rsid w:val="00B92689"/>
    <w:rsid w:val="00B93457"/>
    <w:rsid w:val="00B93868"/>
    <w:rsid w:val="00B93A18"/>
    <w:rsid w:val="00B93CAB"/>
    <w:rsid w:val="00B94081"/>
    <w:rsid w:val="00B940E5"/>
    <w:rsid w:val="00B94C59"/>
    <w:rsid w:val="00B94D08"/>
    <w:rsid w:val="00B94EEC"/>
    <w:rsid w:val="00B95184"/>
    <w:rsid w:val="00B95691"/>
    <w:rsid w:val="00B956DD"/>
    <w:rsid w:val="00B957B2"/>
    <w:rsid w:val="00B95D2F"/>
    <w:rsid w:val="00B95D57"/>
    <w:rsid w:val="00B95E0E"/>
    <w:rsid w:val="00B9706F"/>
    <w:rsid w:val="00B9710B"/>
    <w:rsid w:val="00B97190"/>
    <w:rsid w:val="00B9753B"/>
    <w:rsid w:val="00B977C3"/>
    <w:rsid w:val="00B97A52"/>
    <w:rsid w:val="00B97B25"/>
    <w:rsid w:val="00B97FE2"/>
    <w:rsid w:val="00BA0308"/>
    <w:rsid w:val="00BA0355"/>
    <w:rsid w:val="00BA04D7"/>
    <w:rsid w:val="00BA0B5F"/>
    <w:rsid w:val="00BA0EB2"/>
    <w:rsid w:val="00BA1062"/>
    <w:rsid w:val="00BA19BB"/>
    <w:rsid w:val="00BA21F2"/>
    <w:rsid w:val="00BA22D5"/>
    <w:rsid w:val="00BA241F"/>
    <w:rsid w:val="00BA24E6"/>
    <w:rsid w:val="00BA27C6"/>
    <w:rsid w:val="00BA289D"/>
    <w:rsid w:val="00BA3236"/>
    <w:rsid w:val="00BA32F6"/>
    <w:rsid w:val="00BA3582"/>
    <w:rsid w:val="00BA370C"/>
    <w:rsid w:val="00BA38E3"/>
    <w:rsid w:val="00BA3B33"/>
    <w:rsid w:val="00BA40FE"/>
    <w:rsid w:val="00BA42C8"/>
    <w:rsid w:val="00BA43D5"/>
    <w:rsid w:val="00BA43EC"/>
    <w:rsid w:val="00BA4642"/>
    <w:rsid w:val="00BA4A84"/>
    <w:rsid w:val="00BA5753"/>
    <w:rsid w:val="00BA5A06"/>
    <w:rsid w:val="00BA5D81"/>
    <w:rsid w:val="00BA5DDE"/>
    <w:rsid w:val="00BA5F0E"/>
    <w:rsid w:val="00BA65FD"/>
    <w:rsid w:val="00BA69AE"/>
    <w:rsid w:val="00BA6A04"/>
    <w:rsid w:val="00BA6E1B"/>
    <w:rsid w:val="00BA6F40"/>
    <w:rsid w:val="00BA724D"/>
    <w:rsid w:val="00BA7550"/>
    <w:rsid w:val="00BA78DB"/>
    <w:rsid w:val="00BA796C"/>
    <w:rsid w:val="00BA7AE7"/>
    <w:rsid w:val="00BB030C"/>
    <w:rsid w:val="00BB0660"/>
    <w:rsid w:val="00BB0C58"/>
    <w:rsid w:val="00BB1F09"/>
    <w:rsid w:val="00BB205C"/>
    <w:rsid w:val="00BB22C3"/>
    <w:rsid w:val="00BB259E"/>
    <w:rsid w:val="00BB2668"/>
    <w:rsid w:val="00BB394F"/>
    <w:rsid w:val="00BB3D42"/>
    <w:rsid w:val="00BB3FF4"/>
    <w:rsid w:val="00BB41A6"/>
    <w:rsid w:val="00BB559B"/>
    <w:rsid w:val="00BB577A"/>
    <w:rsid w:val="00BB5BBD"/>
    <w:rsid w:val="00BB5D37"/>
    <w:rsid w:val="00BB6116"/>
    <w:rsid w:val="00BB65AE"/>
    <w:rsid w:val="00BB68D8"/>
    <w:rsid w:val="00BB6B11"/>
    <w:rsid w:val="00BB6C47"/>
    <w:rsid w:val="00BB6EC9"/>
    <w:rsid w:val="00BB74C7"/>
    <w:rsid w:val="00BB7797"/>
    <w:rsid w:val="00BB7B29"/>
    <w:rsid w:val="00BC0089"/>
    <w:rsid w:val="00BC04EE"/>
    <w:rsid w:val="00BC06BF"/>
    <w:rsid w:val="00BC08DB"/>
    <w:rsid w:val="00BC0A89"/>
    <w:rsid w:val="00BC0C07"/>
    <w:rsid w:val="00BC10C7"/>
    <w:rsid w:val="00BC13B7"/>
    <w:rsid w:val="00BC1463"/>
    <w:rsid w:val="00BC14BB"/>
    <w:rsid w:val="00BC16A9"/>
    <w:rsid w:val="00BC1922"/>
    <w:rsid w:val="00BC1C0D"/>
    <w:rsid w:val="00BC1E93"/>
    <w:rsid w:val="00BC2129"/>
    <w:rsid w:val="00BC2324"/>
    <w:rsid w:val="00BC2839"/>
    <w:rsid w:val="00BC28A3"/>
    <w:rsid w:val="00BC3183"/>
    <w:rsid w:val="00BC334B"/>
    <w:rsid w:val="00BC3791"/>
    <w:rsid w:val="00BC3B54"/>
    <w:rsid w:val="00BC3D5B"/>
    <w:rsid w:val="00BC3E90"/>
    <w:rsid w:val="00BC42A6"/>
    <w:rsid w:val="00BC44DC"/>
    <w:rsid w:val="00BC4AF4"/>
    <w:rsid w:val="00BC4CAE"/>
    <w:rsid w:val="00BC4DEC"/>
    <w:rsid w:val="00BC5148"/>
    <w:rsid w:val="00BC5523"/>
    <w:rsid w:val="00BC5A40"/>
    <w:rsid w:val="00BC5D7F"/>
    <w:rsid w:val="00BC5DD7"/>
    <w:rsid w:val="00BC621A"/>
    <w:rsid w:val="00BC6224"/>
    <w:rsid w:val="00BC62F2"/>
    <w:rsid w:val="00BC635F"/>
    <w:rsid w:val="00BC6801"/>
    <w:rsid w:val="00BC687E"/>
    <w:rsid w:val="00BC6982"/>
    <w:rsid w:val="00BC702A"/>
    <w:rsid w:val="00BC7421"/>
    <w:rsid w:val="00BC7FBE"/>
    <w:rsid w:val="00BD0311"/>
    <w:rsid w:val="00BD0876"/>
    <w:rsid w:val="00BD0ADC"/>
    <w:rsid w:val="00BD0E0E"/>
    <w:rsid w:val="00BD0F52"/>
    <w:rsid w:val="00BD107F"/>
    <w:rsid w:val="00BD14C4"/>
    <w:rsid w:val="00BD1667"/>
    <w:rsid w:val="00BD250F"/>
    <w:rsid w:val="00BD28CF"/>
    <w:rsid w:val="00BD2B98"/>
    <w:rsid w:val="00BD2C5E"/>
    <w:rsid w:val="00BD2D6A"/>
    <w:rsid w:val="00BD2E43"/>
    <w:rsid w:val="00BD32E8"/>
    <w:rsid w:val="00BD3342"/>
    <w:rsid w:val="00BD36D2"/>
    <w:rsid w:val="00BD4054"/>
    <w:rsid w:val="00BD4189"/>
    <w:rsid w:val="00BD442B"/>
    <w:rsid w:val="00BD4435"/>
    <w:rsid w:val="00BD488D"/>
    <w:rsid w:val="00BD4FF8"/>
    <w:rsid w:val="00BD519A"/>
    <w:rsid w:val="00BD557A"/>
    <w:rsid w:val="00BD5A48"/>
    <w:rsid w:val="00BD6514"/>
    <w:rsid w:val="00BD67DF"/>
    <w:rsid w:val="00BD6A8B"/>
    <w:rsid w:val="00BD6D16"/>
    <w:rsid w:val="00BD6D24"/>
    <w:rsid w:val="00BD74F9"/>
    <w:rsid w:val="00BD7590"/>
    <w:rsid w:val="00BD782F"/>
    <w:rsid w:val="00BD7A55"/>
    <w:rsid w:val="00BD7A71"/>
    <w:rsid w:val="00BD7B5D"/>
    <w:rsid w:val="00BD7D80"/>
    <w:rsid w:val="00BD7DC8"/>
    <w:rsid w:val="00BE0539"/>
    <w:rsid w:val="00BE0AE7"/>
    <w:rsid w:val="00BE0B08"/>
    <w:rsid w:val="00BE1522"/>
    <w:rsid w:val="00BE1782"/>
    <w:rsid w:val="00BE19F9"/>
    <w:rsid w:val="00BE1B6A"/>
    <w:rsid w:val="00BE20DB"/>
    <w:rsid w:val="00BE23DB"/>
    <w:rsid w:val="00BE2482"/>
    <w:rsid w:val="00BE2A49"/>
    <w:rsid w:val="00BE2C92"/>
    <w:rsid w:val="00BE2E3D"/>
    <w:rsid w:val="00BE2EAA"/>
    <w:rsid w:val="00BE3249"/>
    <w:rsid w:val="00BE378E"/>
    <w:rsid w:val="00BE3EE1"/>
    <w:rsid w:val="00BE4036"/>
    <w:rsid w:val="00BE415A"/>
    <w:rsid w:val="00BE4602"/>
    <w:rsid w:val="00BE4683"/>
    <w:rsid w:val="00BE47AA"/>
    <w:rsid w:val="00BE491A"/>
    <w:rsid w:val="00BE4A14"/>
    <w:rsid w:val="00BE4BA2"/>
    <w:rsid w:val="00BE4EAB"/>
    <w:rsid w:val="00BE4EB1"/>
    <w:rsid w:val="00BE50DF"/>
    <w:rsid w:val="00BE52ED"/>
    <w:rsid w:val="00BE5354"/>
    <w:rsid w:val="00BE5840"/>
    <w:rsid w:val="00BE5A92"/>
    <w:rsid w:val="00BE5AAB"/>
    <w:rsid w:val="00BE5AFA"/>
    <w:rsid w:val="00BE5ECC"/>
    <w:rsid w:val="00BE5F74"/>
    <w:rsid w:val="00BE65BC"/>
    <w:rsid w:val="00BE692C"/>
    <w:rsid w:val="00BE6C48"/>
    <w:rsid w:val="00BE6C53"/>
    <w:rsid w:val="00BE6FD2"/>
    <w:rsid w:val="00BE73B9"/>
    <w:rsid w:val="00BE788C"/>
    <w:rsid w:val="00BE7E21"/>
    <w:rsid w:val="00BF013B"/>
    <w:rsid w:val="00BF043B"/>
    <w:rsid w:val="00BF04F1"/>
    <w:rsid w:val="00BF083C"/>
    <w:rsid w:val="00BF0B51"/>
    <w:rsid w:val="00BF0DC0"/>
    <w:rsid w:val="00BF106E"/>
    <w:rsid w:val="00BF11A2"/>
    <w:rsid w:val="00BF1224"/>
    <w:rsid w:val="00BF1251"/>
    <w:rsid w:val="00BF1265"/>
    <w:rsid w:val="00BF1442"/>
    <w:rsid w:val="00BF1B4D"/>
    <w:rsid w:val="00BF1B60"/>
    <w:rsid w:val="00BF1E8D"/>
    <w:rsid w:val="00BF23E5"/>
    <w:rsid w:val="00BF29BC"/>
    <w:rsid w:val="00BF3054"/>
    <w:rsid w:val="00BF3548"/>
    <w:rsid w:val="00BF368C"/>
    <w:rsid w:val="00BF3920"/>
    <w:rsid w:val="00BF3AB8"/>
    <w:rsid w:val="00BF439D"/>
    <w:rsid w:val="00BF469E"/>
    <w:rsid w:val="00BF48CA"/>
    <w:rsid w:val="00BF4B94"/>
    <w:rsid w:val="00BF5048"/>
    <w:rsid w:val="00BF5212"/>
    <w:rsid w:val="00BF543D"/>
    <w:rsid w:val="00BF55CA"/>
    <w:rsid w:val="00BF570D"/>
    <w:rsid w:val="00BF57D2"/>
    <w:rsid w:val="00BF61DC"/>
    <w:rsid w:val="00BF6255"/>
    <w:rsid w:val="00BF662F"/>
    <w:rsid w:val="00BF687D"/>
    <w:rsid w:val="00BF6909"/>
    <w:rsid w:val="00BF6E35"/>
    <w:rsid w:val="00BF703D"/>
    <w:rsid w:val="00BF73D1"/>
    <w:rsid w:val="00BF7680"/>
    <w:rsid w:val="00BF7AE6"/>
    <w:rsid w:val="00BF7BA3"/>
    <w:rsid w:val="00BF7F56"/>
    <w:rsid w:val="00C00579"/>
    <w:rsid w:val="00C00AC1"/>
    <w:rsid w:val="00C00EF8"/>
    <w:rsid w:val="00C00FB3"/>
    <w:rsid w:val="00C01AA6"/>
    <w:rsid w:val="00C01B11"/>
    <w:rsid w:val="00C01B35"/>
    <w:rsid w:val="00C023FB"/>
    <w:rsid w:val="00C02787"/>
    <w:rsid w:val="00C029E7"/>
    <w:rsid w:val="00C02C23"/>
    <w:rsid w:val="00C02CEA"/>
    <w:rsid w:val="00C033AD"/>
    <w:rsid w:val="00C03C1A"/>
    <w:rsid w:val="00C03DF5"/>
    <w:rsid w:val="00C04133"/>
    <w:rsid w:val="00C04657"/>
    <w:rsid w:val="00C04804"/>
    <w:rsid w:val="00C05322"/>
    <w:rsid w:val="00C05884"/>
    <w:rsid w:val="00C05AC4"/>
    <w:rsid w:val="00C05B9E"/>
    <w:rsid w:val="00C06116"/>
    <w:rsid w:val="00C061D4"/>
    <w:rsid w:val="00C069CF"/>
    <w:rsid w:val="00C07117"/>
    <w:rsid w:val="00C072C3"/>
    <w:rsid w:val="00C072E0"/>
    <w:rsid w:val="00C074E9"/>
    <w:rsid w:val="00C074EE"/>
    <w:rsid w:val="00C0762F"/>
    <w:rsid w:val="00C07805"/>
    <w:rsid w:val="00C07ABB"/>
    <w:rsid w:val="00C07D3E"/>
    <w:rsid w:val="00C07F57"/>
    <w:rsid w:val="00C1029A"/>
    <w:rsid w:val="00C10344"/>
    <w:rsid w:val="00C10718"/>
    <w:rsid w:val="00C10726"/>
    <w:rsid w:val="00C107A7"/>
    <w:rsid w:val="00C109A5"/>
    <w:rsid w:val="00C10C64"/>
    <w:rsid w:val="00C10CF6"/>
    <w:rsid w:val="00C11299"/>
    <w:rsid w:val="00C112FE"/>
    <w:rsid w:val="00C11514"/>
    <w:rsid w:val="00C11964"/>
    <w:rsid w:val="00C1197D"/>
    <w:rsid w:val="00C11A4B"/>
    <w:rsid w:val="00C11E74"/>
    <w:rsid w:val="00C11EDF"/>
    <w:rsid w:val="00C11EFC"/>
    <w:rsid w:val="00C11F9A"/>
    <w:rsid w:val="00C12193"/>
    <w:rsid w:val="00C1229B"/>
    <w:rsid w:val="00C123EC"/>
    <w:rsid w:val="00C12793"/>
    <w:rsid w:val="00C129C0"/>
    <w:rsid w:val="00C12B33"/>
    <w:rsid w:val="00C13205"/>
    <w:rsid w:val="00C13824"/>
    <w:rsid w:val="00C13988"/>
    <w:rsid w:val="00C1414D"/>
    <w:rsid w:val="00C14403"/>
    <w:rsid w:val="00C1483D"/>
    <w:rsid w:val="00C15238"/>
    <w:rsid w:val="00C156E2"/>
    <w:rsid w:val="00C15E85"/>
    <w:rsid w:val="00C15EDD"/>
    <w:rsid w:val="00C16162"/>
    <w:rsid w:val="00C1632E"/>
    <w:rsid w:val="00C166C3"/>
    <w:rsid w:val="00C16AC7"/>
    <w:rsid w:val="00C16BA2"/>
    <w:rsid w:val="00C16C97"/>
    <w:rsid w:val="00C1704E"/>
    <w:rsid w:val="00C17673"/>
    <w:rsid w:val="00C1779E"/>
    <w:rsid w:val="00C17C91"/>
    <w:rsid w:val="00C200AE"/>
    <w:rsid w:val="00C20607"/>
    <w:rsid w:val="00C20745"/>
    <w:rsid w:val="00C208C4"/>
    <w:rsid w:val="00C20AEB"/>
    <w:rsid w:val="00C20D2D"/>
    <w:rsid w:val="00C20D3F"/>
    <w:rsid w:val="00C20E7F"/>
    <w:rsid w:val="00C21281"/>
    <w:rsid w:val="00C21794"/>
    <w:rsid w:val="00C21AAD"/>
    <w:rsid w:val="00C21D02"/>
    <w:rsid w:val="00C21FCD"/>
    <w:rsid w:val="00C22856"/>
    <w:rsid w:val="00C22C75"/>
    <w:rsid w:val="00C22FD6"/>
    <w:rsid w:val="00C2300A"/>
    <w:rsid w:val="00C23407"/>
    <w:rsid w:val="00C2379F"/>
    <w:rsid w:val="00C237DC"/>
    <w:rsid w:val="00C23937"/>
    <w:rsid w:val="00C23DFC"/>
    <w:rsid w:val="00C24262"/>
    <w:rsid w:val="00C242AC"/>
    <w:rsid w:val="00C24729"/>
    <w:rsid w:val="00C24932"/>
    <w:rsid w:val="00C2560C"/>
    <w:rsid w:val="00C25C9C"/>
    <w:rsid w:val="00C25EB1"/>
    <w:rsid w:val="00C2647E"/>
    <w:rsid w:val="00C265CA"/>
    <w:rsid w:val="00C26624"/>
    <w:rsid w:val="00C266F7"/>
    <w:rsid w:val="00C26983"/>
    <w:rsid w:val="00C26BA8"/>
    <w:rsid w:val="00C26D5D"/>
    <w:rsid w:val="00C27749"/>
    <w:rsid w:val="00C27859"/>
    <w:rsid w:val="00C279BD"/>
    <w:rsid w:val="00C27A16"/>
    <w:rsid w:val="00C27BAD"/>
    <w:rsid w:val="00C27C41"/>
    <w:rsid w:val="00C27CBF"/>
    <w:rsid w:val="00C27D46"/>
    <w:rsid w:val="00C27D78"/>
    <w:rsid w:val="00C3008D"/>
    <w:rsid w:val="00C300F2"/>
    <w:rsid w:val="00C30165"/>
    <w:rsid w:val="00C30A35"/>
    <w:rsid w:val="00C30BA5"/>
    <w:rsid w:val="00C31415"/>
    <w:rsid w:val="00C3150D"/>
    <w:rsid w:val="00C31554"/>
    <w:rsid w:val="00C31CDE"/>
    <w:rsid w:val="00C31F80"/>
    <w:rsid w:val="00C31FC9"/>
    <w:rsid w:val="00C322E7"/>
    <w:rsid w:val="00C32385"/>
    <w:rsid w:val="00C3260A"/>
    <w:rsid w:val="00C32921"/>
    <w:rsid w:val="00C33073"/>
    <w:rsid w:val="00C33330"/>
    <w:rsid w:val="00C33383"/>
    <w:rsid w:val="00C33496"/>
    <w:rsid w:val="00C334EA"/>
    <w:rsid w:val="00C33666"/>
    <w:rsid w:val="00C33AAE"/>
    <w:rsid w:val="00C33AF3"/>
    <w:rsid w:val="00C33B1C"/>
    <w:rsid w:val="00C33E50"/>
    <w:rsid w:val="00C3420F"/>
    <w:rsid w:val="00C342FE"/>
    <w:rsid w:val="00C348AD"/>
    <w:rsid w:val="00C34909"/>
    <w:rsid w:val="00C34F77"/>
    <w:rsid w:val="00C35271"/>
    <w:rsid w:val="00C362A1"/>
    <w:rsid w:val="00C36A3A"/>
    <w:rsid w:val="00C36E9C"/>
    <w:rsid w:val="00C372F9"/>
    <w:rsid w:val="00C375E7"/>
    <w:rsid w:val="00C37739"/>
    <w:rsid w:val="00C37879"/>
    <w:rsid w:val="00C379DF"/>
    <w:rsid w:val="00C37D12"/>
    <w:rsid w:val="00C40003"/>
    <w:rsid w:val="00C400E5"/>
    <w:rsid w:val="00C4012A"/>
    <w:rsid w:val="00C4033F"/>
    <w:rsid w:val="00C406E7"/>
    <w:rsid w:val="00C408F5"/>
    <w:rsid w:val="00C412F5"/>
    <w:rsid w:val="00C41B04"/>
    <w:rsid w:val="00C41E54"/>
    <w:rsid w:val="00C41F00"/>
    <w:rsid w:val="00C41F81"/>
    <w:rsid w:val="00C42243"/>
    <w:rsid w:val="00C4234E"/>
    <w:rsid w:val="00C42542"/>
    <w:rsid w:val="00C4278D"/>
    <w:rsid w:val="00C42981"/>
    <w:rsid w:val="00C42A78"/>
    <w:rsid w:val="00C42CE6"/>
    <w:rsid w:val="00C43354"/>
    <w:rsid w:val="00C4389F"/>
    <w:rsid w:val="00C43CB5"/>
    <w:rsid w:val="00C43D27"/>
    <w:rsid w:val="00C43DA1"/>
    <w:rsid w:val="00C44240"/>
    <w:rsid w:val="00C44267"/>
    <w:rsid w:val="00C445B9"/>
    <w:rsid w:val="00C44CE9"/>
    <w:rsid w:val="00C44FA6"/>
    <w:rsid w:val="00C45891"/>
    <w:rsid w:val="00C462A0"/>
    <w:rsid w:val="00C467DE"/>
    <w:rsid w:val="00C46817"/>
    <w:rsid w:val="00C469B9"/>
    <w:rsid w:val="00C470A8"/>
    <w:rsid w:val="00C47712"/>
    <w:rsid w:val="00C477DC"/>
    <w:rsid w:val="00C47B13"/>
    <w:rsid w:val="00C47D36"/>
    <w:rsid w:val="00C5039E"/>
    <w:rsid w:val="00C5088D"/>
    <w:rsid w:val="00C50C0D"/>
    <w:rsid w:val="00C5125D"/>
    <w:rsid w:val="00C514D7"/>
    <w:rsid w:val="00C51A64"/>
    <w:rsid w:val="00C51F11"/>
    <w:rsid w:val="00C522F2"/>
    <w:rsid w:val="00C523E4"/>
    <w:rsid w:val="00C52732"/>
    <w:rsid w:val="00C5332A"/>
    <w:rsid w:val="00C5344E"/>
    <w:rsid w:val="00C53816"/>
    <w:rsid w:val="00C5391A"/>
    <w:rsid w:val="00C53DA7"/>
    <w:rsid w:val="00C543F5"/>
    <w:rsid w:val="00C54BA4"/>
    <w:rsid w:val="00C54BE5"/>
    <w:rsid w:val="00C54C2C"/>
    <w:rsid w:val="00C54C98"/>
    <w:rsid w:val="00C54CAA"/>
    <w:rsid w:val="00C54ED9"/>
    <w:rsid w:val="00C552B2"/>
    <w:rsid w:val="00C5539B"/>
    <w:rsid w:val="00C555C3"/>
    <w:rsid w:val="00C5590E"/>
    <w:rsid w:val="00C55C0A"/>
    <w:rsid w:val="00C55E39"/>
    <w:rsid w:val="00C55EFD"/>
    <w:rsid w:val="00C560FD"/>
    <w:rsid w:val="00C56468"/>
    <w:rsid w:val="00C5649B"/>
    <w:rsid w:val="00C564EB"/>
    <w:rsid w:val="00C566B7"/>
    <w:rsid w:val="00C56B24"/>
    <w:rsid w:val="00C5712D"/>
    <w:rsid w:val="00C57548"/>
    <w:rsid w:val="00C57AC4"/>
    <w:rsid w:val="00C57F18"/>
    <w:rsid w:val="00C57F9F"/>
    <w:rsid w:val="00C60324"/>
    <w:rsid w:val="00C608F5"/>
    <w:rsid w:val="00C60D76"/>
    <w:rsid w:val="00C615A8"/>
    <w:rsid w:val="00C61936"/>
    <w:rsid w:val="00C619A5"/>
    <w:rsid w:val="00C61AF3"/>
    <w:rsid w:val="00C61F10"/>
    <w:rsid w:val="00C61F48"/>
    <w:rsid w:val="00C62066"/>
    <w:rsid w:val="00C6263F"/>
    <w:rsid w:val="00C627BE"/>
    <w:rsid w:val="00C62B9A"/>
    <w:rsid w:val="00C62F58"/>
    <w:rsid w:val="00C63055"/>
    <w:rsid w:val="00C63342"/>
    <w:rsid w:val="00C6336C"/>
    <w:rsid w:val="00C63E0F"/>
    <w:rsid w:val="00C63EC0"/>
    <w:rsid w:val="00C64034"/>
    <w:rsid w:val="00C64142"/>
    <w:rsid w:val="00C6418A"/>
    <w:rsid w:val="00C642E4"/>
    <w:rsid w:val="00C642EA"/>
    <w:rsid w:val="00C64644"/>
    <w:rsid w:val="00C64691"/>
    <w:rsid w:val="00C6478E"/>
    <w:rsid w:val="00C64B9E"/>
    <w:rsid w:val="00C64BB5"/>
    <w:rsid w:val="00C65089"/>
    <w:rsid w:val="00C65A16"/>
    <w:rsid w:val="00C65AAE"/>
    <w:rsid w:val="00C65D07"/>
    <w:rsid w:val="00C65F02"/>
    <w:rsid w:val="00C65FA4"/>
    <w:rsid w:val="00C661E2"/>
    <w:rsid w:val="00C66429"/>
    <w:rsid w:val="00C668A5"/>
    <w:rsid w:val="00C669A8"/>
    <w:rsid w:val="00C669D4"/>
    <w:rsid w:val="00C66C04"/>
    <w:rsid w:val="00C66D5D"/>
    <w:rsid w:val="00C67072"/>
    <w:rsid w:val="00C67145"/>
    <w:rsid w:val="00C67149"/>
    <w:rsid w:val="00C67285"/>
    <w:rsid w:val="00C675A6"/>
    <w:rsid w:val="00C70199"/>
    <w:rsid w:val="00C707D0"/>
    <w:rsid w:val="00C70E48"/>
    <w:rsid w:val="00C70E87"/>
    <w:rsid w:val="00C70F87"/>
    <w:rsid w:val="00C70FCD"/>
    <w:rsid w:val="00C712D4"/>
    <w:rsid w:val="00C71BC8"/>
    <w:rsid w:val="00C71F48"/>
    <w:rsid w:val="00C726F5"/>
    <w:rsid w:val="00C7270F"/>
    <w:rsid w:val="00C72CF5"/>
    <w:rsid w:val="00C7310D"/>
    <w:rsid w:val="00C73BEB"/>
    <w:rsid w:val="00C73E1F"/>
    <w:rsid w:val="00C73E38"/>
    <w:rsid w:val="00C73ECE"/>
    <w:rsid w:val="00C744B6"/>
    <w:rsid w:val="00C746E6"/>
    <w:rsid w:val="00C74A22"/>
    <w:rsid w:val="00C74E4F"/>
    <w:rsid w:val="00C74EAC"/>
    <w:rsid w:val="00C75103"/>
    <w:rsid w:val="00C75183"/>
    <w:rsid w:val="00C752B6"/>
    <w:rsid w:val="00C75531"/>
    <w:rsid w:val="00C75969"/>
    <w:rsid w:val="00C759C2"/>
    <w:rsid w:val="00C75BC0"/>
    <w:rsid w:val="00C75D44"/>
    <w:rsid w:val="00C7606E"/>
    <w:rsid w:val="00C76255"/>
    <w:rsid w:val="00C76256"/>
    <w:rsid w:val="00C766D7"/>
    <w:rsid w:val="00C766E2"/>
    <w:rsid w:val="00C76E78"/>
    <w:rsid w:val="00C772A4"/>
    <w:rsid w:val="00C77659"/>
    <w:rsid w:val="00C778C1"/>
    <w:rsid w:val="00C778F6"/>
    <w:rsid w:val="00C7794B"/>
    <w:rsid w:val="00C77D84"/>
    <w:rsid w:val="00C77F07"/>
    <w:rsid w:val="00C77F9A"/>
    <w:rsid w:val="00C806B3"/>
    <w:rsid w:val="00C80ACF"/>
    <w:rsid w:val="00C80EFE"/>
    <w:rsid w:val="00C80FE3"/>
    <w:rsid w:val="00C81125"/>
    <w:rsid w:val="00C81B79"/>
    <w:rsid w:val="00C81DF2"/>
    <w:rsid w:val="00C81E97"/>
    <w:rsid w:val="00C81F00"/>
    <w:rsid w:val="00C82198"/>
    <w:rsid w:val="00C82238"/>
    <w:rsid w:val="00C824C4"/>
    <w:rsid w:val="00C8271C"/>
    <w:rsid w:val="00C828E8"/>
    <w:rsid w:val="00C82AEE"/>
    <w:rsid w:val="00C83BFA"/>
    <w:rsid w:val="00C8400F"/>
    <w:rsid w:val="00C845A6"/>
    <w:rsid w:val="00C84B0B"/>
    <w:rsid w:val="00C84C5C"/>
    <w:rsid w:val="00C84D1A"/>
    <w:rsid w:val="00C85A48"/>
    <w:rsid w:val="00C85B3E"/>
    <w:rsid w:val="00C85ED8"/>
    <w:rsid w:val="00C85FC5"/>
    <w:rsid w:val="00C8600E"/>
    <w:rsid w:val="00C8613F"/>
    <w:rsid w:val="00C86397"/>
    <w:rsid w:val="00C86843"/>
    <w:rsid w:val="00C872FA"/>
    <w:rsid w:val="00C87364"/>
    <w:rsid w:val="00C87425"/>
    <w:rsid w:val="00C875F3"/>
    <w:rsid w:val="00C90076"/>
    <w:rsid w:val="00C90466"/>
    <w:rsid w:val="00C908E0"/>
    <w:rsid w:val="00C90A50"/>
    <w:rsid w:val="00C90DC7"/>
    <w:rsid w:val="00C9105A"/>
    <w:rsid w:val="00C91074"/>
    <w:rsid w:val="00C91126"/>
    <w:rsid w:val="00C912A9"/>
    <w:rsid w:val="00C9134C"/>
    <w:rsid w:val="00C91496"/>
    <w:rsid w:val="00C914B4"/>
    <w:rsid w:val="00C91518"/>
    <w:rsid w:val="00C916F3"/>
    <w:rsid w:val="00C918DC"/>
    <w:rsid w:val="00C91AC5"/>
    <w:rsid w:val="00C91D5B"/>
    <w:rsid w:val="00C92099"/>
    <w:rsid w:val="00C921CD"/>
    <w:rsid w:val="00C9236A"/>
    <w:rsid w:val="00C928B5"/>
    <w:rsid w:val="00C928B9"/>
    <w:rsid w:val="00C92A55"/>
    <w:rsid w:val="00C92BD3"/>
    <w:rsid w:val="00C92F44"/>
    <w:rsid w:val="00C9378A"/>
    <w:rsid w:val="00C9392E"/>
    <w:rsid w:val="00C93971"/>
    <w:rsid w:val="00C93AC8"/>
    <w:rsid w:val="00C93CE4"/>
    <w:rsid w:val="00C9428C"/>
    <w:rsid w:val="00C947E4"/>
    <w:rsid w:val="00C949BB"/>
    <w:rsid w:val="00C94C6B"/>
    <w:rsid w:val="00C94FB4"/>
    <w:rsid w:val="00C9552B"/>
    <w:rsid w:val="00C9591C"/>
    <w:rsid w:val="00C95DB2"/>
    <w:rsid w:val="00C96711"/>
    <w:rsid w:val="00C968D3"/>
    <w:rsid w:val="00C9699E"/>
    <w:rsid w:val="00C969AD"/>
    <w:rsid w:val="00C97224"/>
    <w:rsid w:val="00C975E9"/>
    <w:rsid w:val="00C9762D"/>
    <w:rsid w:val="00C976B6"/>
    <w:rsid w:val="00C97D11"/>
    <w:rsid w:val="00CA042A"/>
    <w:rsid w:val="00CA0859"/>
    <w:rsid w:val="00CA0E87"/>
    <w:rsid w:val="00CA0EBD"/>
    <w:rsid w:val="00CA1262"/>
    <w:rsid w:val="00CA13A0"/>
    <w:rsid w:val="00CA13E8"/>
    <w:rsid w:val="00CA1447"/>
    <w:rsid w:val="00CA1603"/>
    <w:rsid w:val="00CA1894"/>
    <w:rsid w:val="00CA1945"/>
    <w:rsid w:val="00CA1CD4"/>
    <w:rsid w:val="00CA2046"/>
    <w:rsid w:val="00CA220F"/>
    <w:rsid w:val="00CA2AE1"/>
    <w:rsid w:val="00CA2B6F"/>
    <w:rsid w:val="00CA2C99"/>
    <w:rsid w:val="00CA30AE"/>
    <w:rsid w:val="00CA310B"/>
    <w:rsid w:val="00CA3181"/>
    <w:rsid w:val="00CA3401"/>
    <w:rsid w:val="00CA34C9"/>
    <w:rsid w:val="00CA352C"/>
    <w:rsid w:val="00CA38C6"/>
    <w:rsid w:val="00CA410F"/>
    <w:rsid w:val="00CA4276"/>
    <w:rsid w:val="00CA431E"/>
    <w:rsid w:val="00CA43B4"/>
    <w:rsid w:val="00CA446D"/>
    <w:rsid w:val="00CA4635"/>
    <w:rsid w:val="00CA4803"/>
    <w:rsid w:val="00CA5050"/>
    <w:rsid w:val="00CA5759"/>
    <w:rsid w:val="00CA5802"/>
    <w:rsid w:val="00CA5BCE"/>
    <w:rsid w:val="00CA5C28"/>
    <w:rsid w:val="00CA6290"/>
    <w:rsid w:val="00CA62D8"/>
    <w:rsid w:val="00CA6B9F"/>
    <w:rsid w:val="00CA7263"/>
    <w:rsid w:val="00CB0681"/>
    <w:rsid w:val="00CB0793"/>
    <w:rsid w:val="00CB07AA"/>
    <w:rsid w:val="00CB0892"/>
    <w:rsid w:val="00CB0C8D"/>
    <w:rsid w:val="00CB0DD5"/>
    <w:rsid w:val="00CB1664"/>
    <w:rsid w:val="00CB1861"/>
    <w:rsid w:val="00CB18E7"/>
    <w:rsid w:val="00CB1904"/>
    <w:rsid w:val="00CB1F0F"/>
    <w:rsid w:val="00CB22B2"/>
    <w:rsid w:val="00CB26EB"/>
    <w:rsid w:val="00CB2980"/>
    <w:rsid w:val="00CB2EED"/>
    <w:rsid w:val="00CB323F"/>
    <w:rsid w:val="00CB3816"/>
    <w:rsid w:val="00CB3985"/>
    <w:rsid w:val="00CB3CCD"/>
    <w:rsid w:val="00CB5095"/>
    <w:rsid w:val="00CB57AE"/>
    <w:rsid w:val="00CB5876"/>
    <w:rsid w:val="00CB5ED4"/>
    <w:rsid w:val="00CB665C"/>
    <w:rsid w:val="00CB6A85"/>
    <w:rsid w:val="00CB6E05"/>
    <w:rsid w:val="00CB6FB8"/>
    <w:rsid w:val="00CB70CC"/>
    <w:rsid w:val="00CB7142"/>
    <w:rsid w:val="00CB7698"/>
    <w:rsid w:val="00CB77C9"/>
    <w:rsid w:val="00CB78FE"/>
    <w:rsid w:val="00CB7A25"/>
    <w:rsid w:val="00CB7B43"/>
    <w:rsid w:val="00CB7C98"/>
    <w:rsid w:val="00CC01C5"/>
    <w:rsid w:val="00CC02B8"/>
    <w:rsid w:val="00CC03BA"/>
    <w:rsid w:val="00CC05F0"/>
    <w:rsid w:val="00CC068D"/>
    <w:rsid w:val="00CC0868"/>
    <w:rsid w:val="00CC0AE3"/>
    <w:rsid w:val="00CC0D9C"/>
    <w:rsid w:val="00CC1714"/>
    <w:rsid w:val="00CC1901"/>
    <w:rsid w:val="00CC19DC"/>
    <w:rsid w:val="00CC1A67"/>
    <w:rsid w:val="00CC1E07"/>
    <w:rsid w:val="00CC22CA"/>
    <w:rsid w:val="00CC2A59"/>
    <w:rsid w:val="00CC2E54"/>
    <w:rsid w:val="00CC302C"/>
    <w:rsid w:val="00CC30FA"/>
    <w:rsid w:val="00CC33E1"/>
    <w:rsid w:val="00CC3424"/>
    <w:rsid w:val="00CC36AE"/>
    <w:rsid w:val="00CC371B"/>
    <w:rsid w:val="00CC3914"/>
    <w:rsid w:val="00CC3C61"/>
    <w:rsid w:val="00CC3F86"/>
    <w:rsid w:val="00CC4DDA"/>
    <w:rsid w:val="00CC5948"/>
    <w:rsid w:val="00CC5C53"/>
    <w:rsid w:val="00CC5CBC"/>
    <w:rsid w:val="00CC5D82"/>
    <w:rsid w:val="00CC6043"/>
    <w:rsid w:val="00CC6420"/>
    <w:rsid w:val="00CC6560"/>
    <w:rsid w:val="00CC6A4C"/>
    <w:rsid w:val="00CC6AF6"/>
    <w:rsid w:val="00CC6B0A"/>
    <w:rsid w:val="00CC6BFD"/>
    <w:rsid w:val="00CC7AE8"/>
    <w:rsid w:val="00CD0987"/>
    <w:rsid w:val="00CD0AC0"/>
    <w:rsid w:val="00CD10D5"/>
    <w:rsid w:val="00CD14F3"/>
    <w:rsid w:val="00CD1888"/>
    <w:rsid w:val="00CD1B76"/>
    <w:rsid w:val="00CD1FE7"/>
    <w:rsid w:val="00CD282E"/>
    <w:rsid w:val="00CD2A58"/>
    <w:rsid w:val="00CD2BF3"/>
    <w:rsid w:val="00CD301A"/>
    <w:rsid w:val="00CD33B8"/>
    <w:rsid w:val="00CD4164"/>
    <w:rsid w:val="00CD483F"/>
    <w:rsid w:val="00CD49D3"/>
    <w:rsid w:val="00CD521A"/>
    <w:rsid w:val="00CD54AD"/>
    <w:rsid w:val="00CD562D"/>
    <w:rsid w:val="00CD5640"/>
    <w:rsid w:val="00CD5C3F"/>
    <w:rsid w:val="00CD5FBB"/>
    <w:rsid w:val="00CD6087"/>
    <w:rsid w:val="00CD60B2"/>
    <w:rsid w:val="00CD6630"/>
    <w:rsid w:val="00CD6798"/>
    <w:rsid w:val="00CD6F9D"/>
    <w:rsid w:val="00CD74D0"/>
    <w:rsid w:val="00CD74DB"/>
    <w:rsid w:val="00CD75D9"/>
    <w:rsid w:val="00CD7632"/>
    <w:rsid w:val="00CD7867"/>
    <w:rsid w:val="00CD7C78"/>
    <w:rsid w:val="00CD7DE4"/>
    <w:rsid w:val="00CE06EE"/>
    <w:rsid w:val="00CE071E"/>
    <w:rsid w:val="00CE0A45"/>
    <w:rsid w:val="00CE0C44"/>
    <w:rsid w:val="00CE0C74"/>
    <w:rsid w:val="00CE0CD1"/>
    <w:rsid w:val="00CE0E6F"/>
    <w:rsid w:val="00CE0F6F"/>
    <w:rsid w:val="00CE13E8"/>
    <w:rsid w:val="00CE16EA"/>
    <w:rsid w:val="00CE17DC"/>
    <w:rsid w:val="00CE180F"/>
    <w:rsid w:val="00CE30DA"/>
    <w:rsid w:val="00CE32AC"/>
    <w:rsid w:val="00CE38A1"/>
    <w:rsid w:val="00CE3A82"/>
    <w:rsid w:val="00CE3DAD"/>
    <w:rsid w:val="00CE3E43"/>
    <w:rsid w:val="00CE4625"/>
    <w:rsid w:val="00CE4F3B"/>
    <w:rsid w:val="00CE5189"/>
    <w:rsid w:val="00CE51AA"/>
    <w:rsid w:val="00CE5302"/>
    <w:rsid w:val="00CE558F"/>
    <w:rsid w:val="00CE5667"/>
    <w:rsid w:val="00CE56B5"/>
    <w:rsid w:val="00CE58B2"/>
    <w:rsid w:val="00CE5A1A"/>
    <w:rsid w:val="00CE5CB3"/>
    <w:rsid w:val="00CE6039"/>
    <w:rsid w:val="00CE62E3"/>
    <w:rsid w:val="00CE6928"/>
    <w:rsid w:val="00CE7306"/>
    <w:rsid w:val="00CE7AE4"/>
    <w:rsid w:val="00CE7AF3"/>
    <w:rsid w:val="00CE7C02"/>
    <w:rsid w:val="00CE7D56"/>
    <w:rsid w:val="00CF0750"/>
    <w:rsid w:val="00CF087D"/>
    <w:rsid w:val="00CF0FFA"/>
    <w:rsid w:val="00CF1862"/>
    <w:rsid w:val="00CF1B9A"/>
    <w:rsid w:val="00CF1CE6"/>
    <w:rsid w:val="00CF212C"/>
    <w:rsid w:val="00CF230D"/>
    <w:rsid w:val="00CF2679"/>
    <w:rsid w:val="00CF2A54"/>
    <w:rsid w:val="00CF3135"/>
    <w:rsid w:val="00CF328B"/>
    <w:rsid w:val="00CF33F3"/>
    <w:rsid w:val="00CF346C"/>
    <w:rsid w:val="00CF3792"/>
    <w:rsid w:val="00CF3A32"/>
    <w:rsid w:val="00CF3CE9"/>
    <w:rsid w:val="00CF3F66"/>
    <w:rsid w:val="00CF41B7"/>
    <w:rsid w:val="00CF41C2"/>
    <w:rsid w:val="00CF4241"/>
    <w:rsid w:val="00CF438A"/>
    <w:rsid w:val="00CF4573"/>
    <w:rsid w:val="00CF482C"/>
    <w:rsid w:val="00CF5085"/>
    <w:rsid w:val="00CF5989"/>
    <w:rsid w:val="00CF5C0B"/>
    <w:rsid w:val="00CF61EF"/>
    <w:rsid w:val="00CF635B"/>
    <w:rsid w:val="00CF671E"/>
    <w:rsid w:val="00CF6BF1"/>
    <w:rsid w:val="00CF6E0D"/>
    <w:rsid w:val="00CF6E66"/>
    <w:rsid w:val="00CF6FB0"/>
    <w:rsid w:val="00CF6FBE"/>
    <w:rsid w:val="00CF7277"/>
    <w:rsid w:val="00CF74E0"/>
    <w:rsid w:val="00CF7ADB"/>
    <w:rsid w:val="00CF7B99"/>
    <w:rsid w:val="00D00004"/>
    <w:rsid w:val="00D0073B"/>
    <w:rsid w:val="00D00ADE"/>
    <w:rsid w:val="00D01C81"/>
    <w:rsid w:val="00D02248"/>
    <w:rsid w:val="00D0240A"/>
    <w:rsid w:val="00D0268B"/>
    <w:rsid w:val="00D02ACE"/>
    <w:rsid w:val="00D02B0C"/>
    <w:rsid w:val="00D03231"/>
    <w:rsid w:val="00D033F6"/>
    <w:rsid w:val="00D0355D"/>
    <w:rsid w:val="00D03563"/>
    <w:rsid w:val="00D03586"/>
    <w:rsid w:val="00D03AB0"/>
    <w:rsid w:val="00D03C1A"/>
    <w:rsid w:val="00D03C52"/>
    <w:rsid w:val="00D040D0"/>
    <w:rsid w:val="00D045D7"/>
    <w:rsid w:val="00D04BE7"/>
    <w:rsid w:val="00D04E0C"/>
    <w:rsid w:val="00D05203"/>
    <w:rsid w:val="00D052C4"/>
    <w:rsid w:val="00D05472"/>
    <w:rsid w:val="00D05F09"/>
    <w:rsid w:val="00D06086"/>
    <w:rsid w:val="00D0609D"/>
    <w:rsid w:val="00D060C8"/>
    <w:rsid w:val="00D0640F"/>
    <w:rsid w:val="00D067D4"/>
    <w:rsid w:val="00D06A1F"/>
    <w:rsid w:val="00D06AC7"/>
    <w:rsid w:val="00D06BE1"/>
    <w:rsid w:val="00D06C2D"/>
    <w:rsid w:val="00D06D22"/>
    <w:rsid w:val="00D06EE8"/>
    <w:rsid w:val="00D07496"/>
    <w:rsid w:val="00D07840"/>
    <w:rsid w:val="00D07A79"/>
    <w:rsid w:val="00D07C9C"/>
    <w:rsid w:val="00D07CFB"/>
    <w:rsid w:val="00D07DDD"/>
    <w:rsid w:val="00D07E75"/>
    <w:rsid w:val="00D07F29"/>
    <w:rsid w:val="00D10152"/>
    <w:rsid w:val="00D103DC"/>
    <w:rsid w:val="00D10919"/>
    <w:rsid w:val="00D1097E"/>
    <w:rsid w:val="00D10B2B"/>
    <w:rsid w:val="00D10CEF"/>
    <w:rsid w:val="00D10FA1"/>
    <w:rsid w:val="00D10FC5"/>
    <w:rsid w:val="00D1103F"/>
    <w:rsid w:val="00D11080"/>
    <w:rsid w:val="00D111DA"/>
    <w:rsid w:val="00D1151F"/>
    <w:rsid w:val="00D11648"/>
    <w:rsid w:val="00D1187A"/>
    <w:rsid w:val="00D122E1"/>
    <w:rsid w:val="00D12A9C"/>
    <w:rsid w:val="00D12C62"/>
    <w:rsid w:val="00D131BE"/>
    <w:rsid w:val="00D13673"/>
    <w:rsid w:val="00D13793"/>
    <w:rsid w:val="00D138CD"/>
    <w:rsid w:val="00D13E7F"/>
    <w:rsid w:val="00D14278"/>
    <w:rsid w:val="00D1451D"/>
    <w:rsid w:val="00D14BB4"/>
    <w:rsid w:val="00D14CAD"/>
    <w:rsid w:val="00D14F15"/>
    <w:rsid w:val="00D154F5"/>
    <w:rsid w:val="00D1554C"/>
    <w:rsid w:val="00D1578F"/>
    <w:rsid w:val="00D16290"/>
    <w:rsid w:val="00D16669"/>
    <w:rsid w:val="00D1673B"/>
    <w:rsid w:val="00D169B6"/>
    <w:rsid w:val="00D16C16"/>
    <w:rsid w:val="00D16C4B"/>
    <w:rsid w:val="00D16CF4"/>
    <w:rsid w:val="00D17128"/>
    <w:rsid w:val="00D172BE"/>
    <w:rsid w:val="00D174E6"/>
    <w:rsid w:val="00D17D37"/>
    <w:rsid w:val="00D20083"/>
    <w:rsid w:val="00D20128"/>
    <w:rsid w:val="00D2027A"/>
    <w:rsid w:val="00D20799"/>
    <w:rsid w:val="00D20A46"/>
    <w:rsid w:val="00D20BE8"/>
    <w:rsid w:val="00D20D4F"/>
    <w:rsid w:val="00D218A6"/>
    <w:rsid w:val="00D219C6"/>
    <w:rsid w:val="00D21A39"/>
    <w:rsid w:val="00D21B81"/>
    <w:rsid w:val="00D21F58"/>
    <w:rsid w:val="00D220D5"/>
    <w:rsid w:val="00D220FC"/>
    <w:rsid w:val="00D222E9"/>
    <w:rsid w:val="00D223DD"/>
    <w:rsid w:val="00D227DC"/>
    <w:rsid w:val="00D23381"/>
    <w:rsid w:val="00D23854"/>
    <w:rsid w:val="00D2394E"/>
    <w:rsid w:val="00D23AA2"/>
    <w:rsid w:val="00D24126"/>
    <w:rsid w:val="00D24202"/>
    <w:rsid w:val="00D246F8"/>
    <w:rsid w:val="00D24754"/>
    <w:rsid w:val="00D2489E"/>
    <w:rsid w:val="00D24AEA"/>
    <w:rsid w:val="00D24B36"/>
    <w:rsid w:val="00D25BFD"/>
    <w:rsid w:val="00D25F1B"/>
    <w:rsid w:val="00D25FF0"/>
    <w:rsid w:val="00D26632"/>
    <w:rsid w:val="00D270FA"/>
    <w:rsid w:val="00D278D9"/>
    <w:rsid w:val="00D27B9F"/>
    <w:rsid w:val="00D27D57"/>
    <w:rsid w:val="00D30247"/>
    <w:rsid w:val="00D30679"/>
    <w:rsid w:val="00D31066"/>
    <w:rsid w:val="00D3111A"/>
    <w:rsid w:val="00D311C3"/>
    <w:rsid w:val="00D312B1"/>
    <w:rsid w:val="00D31367"/>
    <w:rsid w:val="00D31431"/>
    <w:rsid w:val="00D314BC"/>
    <w:rsid w:val="00D31F85"/>
    <w:rsid w:val="00D3231B"/>
    <w:rsid w:val="00D32739"/>
    <w:rsid w:val="00D32800"/>
    <w:rsid w:val="00D32868"/>
    <w:rsid w:val="00D328ED"/>
    <w:rsid w:val="00D32CD6"/>
    <w:rsid w:val="00D33316"/>
    <w:rsid w:val="00D337D2"/>
    <w:rsid w:val="00D3385C"/>
    <w:rsid w:val="00D33C6B"/>
    <w:rsid w:val="00D33D85"/>
    <w:rsid w:val="00D34DFB"/>
    <w:rsid w:val="00D34E8B"/>
    <w:rsid w:val="00D34FF2"/>
    <w:rsid w:val="00D3535E"/>
    <w:rsid w:val="00D360FA"/>
    <w:rsid w:val="00D362DC"/>
    <w:rsid w:val="00D36383"/>
    <w:rsid w:val="00D36698"/>
    <w:rsid w:val="00D36B58"/>
    <w:rsid w:val="00D36DF9"/>
    <w:rsid w:val="00D36FC5"/>
    <w:rsid w:val="00D377C2"/>
    <w:rsid w:val="00D379AA"/>
    <w:rsid w:val="00D379D1"/>
    <w:rsid w:val="00D37DF3"/>
    <w:rsid w:val="00D400BA"/>
    <w:rsid w:val="00D406F3"/>
    <w:rsid w:val="00D408A3"/>
    <w:rsid w:val="00D40994"/>
    <w:rsid w:val="00D40B0F"/>
    <w:rsid w:val="00D40B1D"/>
    <w:rsid w:val="00D41066"/>
    <w:rsid w:val="00D415D3"/>
    <w:rsid w:val="00D4177F"/>
    <w:rsid w:val="00D41E3C"/>
    <w:rsid w:val="00D4201A"/>
    <w:rsid w:val="00D42067"/>
    <w:rsid w:val="00D427A5"/>
    <w:rsid w:val="00D42AE3"/>
    <w:rsid w:val="00D4376A"/>
    <w:rsid w:val="00D43871"/>
    <w:rsid w:val="00D43897"/>
    <w:rsid w:val="00D44368"/>
    <w:rsid w:val="00D444BC"/>
    <w:rsid w:val="00D445F5"/>
    <w:rsid w:val="00D44735"/>
    <w:rsid w:val="00D44EE4"/>
    <w:rsid w:val="00D4598E"/>
    <w:rsid w:val="00D45AA5"/>
    <w:rsid w:val="00D45B5E"/>
    <w:rsid w:val="00D45F7F"/>
    <w:rsid w:val="00D460A1"/>
    <w:rsid w:val="00D460B9"/>
    <w:rsid w:val="00D464A2"/>
    <w:rsid w:val="00D46D4A"/>
    <w:rsid w:val="00D46EDF"/>
    <w:rsid w:val="00D4715C"/>
    <w:rsid w:val="00D47376"/>
    <w:rsid w:val="00D473A7"/>
    <w:rsid w:val="00D475F6"/>
    <w:rsid w:val="00D476D0"/>
    <w:rsid w:val="00D4775C"/>
    <w:rsid w:val="00D477F0"/>
    <w:rsid w:val="00D47D89"/>
    <w:rsid w:val="00D47E11"/>
    <w:rsid w:val="00D50310"/>
    <w:rsid w:val="00D50572"/>
    <w:rsid w:val="00D5095A"/>
    <w:rsid w:val="00D50976"/>
    <w:rsid w:val="00D509D2"/>
    <w:rsid w:val="00D50AD9"/>
    <w:rsid w:val="00D50B63"/>
    <w:rsid w:val="00D50CDD"/>
    <w:rsid w:val="00D50EB3"/>
    <w:rsid w:val="00D5117A"/>
    <w:rsid w:val="00D5142F"/>
    <w:rsid w:val="00D51A0A"/>
    <w:rsid w:val="00D51A26"/>
    <w:rsid w:val="00D51C7D"/>
    <w:rsid w:val="00D51CE7"/>
    <w:rsid w:val="00D51D77"/>
    <w:rsid w:val="00D51FCF"/>
    <w:rsid w:val="00D52B64"/>
    <w:rsid w:val="00D52F31"/>
    <w:rsid w:val="00D5316C"/>
    <w:rsid w:val="00D531FC"/>
    <w:rsid w:val="00D533FE"/>
    <w:rsid w:val="00D53401"/>
    <w:rsid w:val="00D5369A"/>
    <w:rsid w:val="00D5375F"/>
    <w:rsid w:val="00D53D24"/>
    <w:rsid w:val="00D53D70"/>
    <w:rsid w:val="00D53DDC"/>
    <w:rsid w:val="00D5420F"/>
    <w:rsid w:val="00D546EB"/>
    <w:rsid w:val="00D54881"/>
    <w:rsid w:val="00D54A1D"/>
    <w:rsid w:val="00D54B22"/>
    <w:rsid w:val="00D55372"/>
    <w:rsid w:val="00D558DF"/>
    <w:rsid w:val="00D558F1"/>
    <w:rsid w:val="00D55ACF"/>
    <w:rsid w:val="00D55ADC"/>
    <w:rsid w:val="00D55EBF"/>
    <w:rsid w:val="00D55F70"/>
    <w:rsid w:val="00D5603F"/>
    <w:rsid w:val="00D5622C"/>
    <w:rsid w:val="00D562B3"/>
    <w:rsid w:val="00D567C4"/>
    <w:rsid w:val="00D56963"/>
    <w:rsid w:val="00D56983"/>
    <w:rsid w:val="00D56992"/>
    <w:rsid w:val="00D56D00"/>
    <w:rsid w:val="00D56D5B"/>
    <w:rsid w:val="00D57162"/>
    <w:rsid w:val="00D57188"/>
    <w:rsid w:val="00D5721A"/>
    <w:rsid w:val="00D57334"/>
    <w:rsid w:val="00D573EF"/>
    <w:rsid w:val="00D57673"/>
    <w:rsid w:val="00D5790E"/>
    <w:rsid w:val="00D579AD"/>
    <w:rsid w:val="00D57D7B"/>
    <w:rsid w:val="00D601C8"/>
    <w:rsid w:val="00D6028B"/>
    <w:rsid w:val="00D60324"/>
    <w:rsid w:val="00D6042E"/>
    <w:rsid w:val="00D60589"/>
    <w:rsid w:val="00D60F51"/>
    <w:rsid w:val="00D611E1"/>
    <w:rsid w:val="00D6128D"/>
    <w:rsid w:val="00D6132F"/>
    <w:rsid w:val="00D6143D"/>
    <w:rsid w:val="00D61AC9"/>
    <w:rsid w:val="00D61D39"/>
    <w:rsid w:val="00D61EFE"/>
    <w:rsid w:val="00D626E6"/>
    <w:rsid w:val="00D62776"/>
    <w:rsid w:val="00D62992"/>
    <w:rsid w:val="00D63048"/>
    <w:rsid w:val="00D6310A"/>
    <w:rsid w:val="00D63BCF"/>
    <w:rsid w:val="00D6478C"/>
    <w:rsid w:val="00D64816"/>
    <w:rsid w:val="00D650CB"/>
    <w:rsid w:val="00D65217"/>
    <w:rsid w:val="00D65FE8"/>
    <w:rsid w:val="00D66696"/>
    <w:rsid w:val="00D66737"/>
    <w:rsid w:val="00D668C6"/>
    <w:rsid w:val="00D66BD3"/>
    <w:rsid w:val="00D66C7C"/>
    <w:rsid w:val="00D670BA"/>
    <w:rsid w:val="00D671CA"/>
    <w:rsid w:val="00D67571"/>
    <w:rsid w:val="00D678D5"/>
    <w:rsid w:val="00D67BBA"/>
    <w:rsid w:val="00D67EF5"/>
    <w:rsid w:val="00D701D5"/>
    <w:rsid w:val="00D70581"/>
    <w:rsid w:val="00D70821"/>
    <w:rsid w:val="00D708B3"/>
    <w:rsid w:val="00D71286"/>
    <w:rsid w:val="00D727F9"/>
    <w:rsid w:val="00D72DA5"/>
    <w:rsid w:val="00D72F0D"/>
    <w:rsid w:val="00D7381F"/>
    <w:rsid w:val="00D73854"/>
    <w:rsid w:val="00D73905"/>
    <w:rsid w:val="00D73BF6"/>
    <w:rsid w:val="00D741FE"/>
    <w:rsid w:val="00D7436C"/>
    <w:rsid w:val="00D743ED"/>
    <w:rsid w:val="00D74561"/>
    <w:rsid w:val="00D7468C"/>
    <w:rsid w:val="00D74C36"/>
    <w:rsid w:val="00D74CCB"/>
    <w:rsid w:val="00D74CEC"/>
    <w:rsid w:val="00D74E48"/>
    <w:rsid w:val="00D7517C"/>
    <w:rsid w:val="00D752CB"/>
    <w:rsid w:val="00D753FC"/>
    <w:rsid w:val="00D7545F"/>
    <w:rsid w:val="00D75859"/>
    <w:rsid w:val="00D75972"/>
    <w:rsid w:val="00D75A28"/>
    <w:rsid w:val="00D75D69"/>
    <w:rsid w:val="00D762D2"/>
    <w:rsid w:val="00D76852"/>
    <w:rsid w:val="00D769A7"/>
    <w:rsid w:val="00D76AF7"/>
    <w:rsid w:val="00D770E4"/>
    <w:rsid w:val="00D77518"/>
    <w:rsid w:val="00D775CB"/>
    <w:rsid w:val="00D77768"/>
    <w:rsid w:val="00D77C05"/>
    <w:rsid w:val="00D77EE3"/>
    <w:rsid w:val="00D8017B"/>
    <w:rsid w:val="00D80723"/>
    <w:rsid w:val="00D807B9"/>
    <w:rsid w:val="00D81189"/>
    <w:rsid w:val="00D815E8"/>
    <w:rsid w:val="00D817A2"/>
    <w:rsid w:val="00D818D4"/>
    <w:rsid w:val="00D8199A"/>
    <w:rsid w:val="00D819CF"/>
    <w:rsid w:val="00D82232"/>
    <w:rsid w:val="00D82B1C"/>
    <w:rsid w:val="00D833DC"/>
    <w:rsid w:val="00D83478"/>
    <w:rsid w:val="00D83BAA"/>
    <w:rsid w:val="00D83F2C"/>
    <w:rsid w:val="00D83FB3"/>
    <w:rsid w:val="00D8420F"/>
    <w:rsid w:val="00D843B1"/>
    <w:rsid w:val="00D843B6"/>
    <w:rsid w:val="00D847D5"/>
    <w:rsid w:val="00D848D2"/>
    <w:rsid w:val="00D850CC"/>
    <w:rsid w:val="00D8547E"/>
    <w:rsid w:val="00D854AF"/>
    <w:rsid w:val="00D85D4B"/>
    <w:rsid w:val="00D867D0"/>
    <w:rsid w:val="00D86A15"/>
    <w:rsid w:val="00D86B39"/>
    <w:rsid w:val="00D86FC5"/>
    <w:rsid w:val="00D872BF"/>
    <w:rsid w:val="00D87466"/>
    <w:rsid w:val="00D874E6"/>
    <w:rsid w:val="00D876A6"/>
    <w:rsid w:val="00D87D2B"/>
    <w:rsid w:val="00D87E78"/>
    <w:rsid w:val="00D9034B"/>
    <w:rsid w:val="00D90831"/>
    <w:rsid w:val="00D90970"/>
    <w:rsid w:val="00D90A04"/>
    <w:rsid w:val="00D90F27"/>
    <w:rsid w:val="00D91305"/>
    <w:rsid w:val="00D913F7"/>
    <w:rsid w:val="00D91558"/>
    <w:rsid w:val="00D91889"/>
    <w:rsid w:val="00D918C3"/>
    <w:rsid w:val="00D91D00"/>
    <w:rsid w:val="00D92226"/>
    <w:rsid w:val="00D9222E"/>
    <w:rsid w:val="00D924E3"/>
    <w:rsid w:val="00D925B0"/>
    <w:rsid w:val="00D929F8"/>
    <w:rsid w:val="00D92BA4"/>
    <w:rsid w:val="00D92EFC"/>
    <w:rsid w:val="00D934FC"/>
    <w:rsid w:val="00D9363F"/>
    <w:rsid w:val="00D93948"/>
    <w:rsid w:val="00D93AE4"/>
    <w:rsid w:val="00D93BC7"/>
    <w:rsid w:val="00D941FE"/>
    <w:rsid w:val="00D943A4"/>
    <w:rsid w:val="00D94A3C"/>
    <w:rsid w:val="00D94B5D"/>
    <w:rsid w:val="00D94E36"/>
    <w:rsid w:val="00D954AE"/>
    <w:rsid w:val="00D95C53"/>
    <w:rsid w:val="00D95CB6"/>
    <w:rsid w:val="00D95D80"/>
    <w:rsid w:val="00D964AC"/>
    <w:rsid w:val="00D96503"/>
    <w:rsid w:val="00D96612"/>
    <w:rsid w:val="00D9738F"/>
    <w:rsid w:val="00D97560"/>
    <w:rsid w:val="00D97A7C"/>
    <w:rsid w:val="00D97BB9"/>
    <w:rsid w:val="00D97E5A"/>
    <w:rsid w:val="00DA0117"/>
    <w:rsid w:val="00DA01D9"/>
    <w:rsid w:val="00DA020E"/>
    <w:rsid w:val="00DA0305"/>
    <w:rsid w:val="00DA069A"/>
    <w:rsid w:val="00DA0743"/>
    <w:rsid w:val="00DA0A8E"/>
    <w:rsid w:val="00DA0CA8"/>
    <w:rsid w:val="00DA0E22"/>
    <w:rsid w:val="00DA0F3C"/>
    <w:rsid w:val="00DA186F"/>
    <w:rsid w:val="00DA1A19"/>
    <w:rsid w:val="00DA1BAF"/>
    <w:rsid w:val="00DA1BD8"/>
    <w:rsid w:val="00DA1D9B"/>
    <w:rsid w:val="00DA2104"/>
    <w:rsid w:val="00DA2233"/>
    <w:rsid w:val="00DA2562"/>
    <w:rsid w:val="00DA264D"/>
    <w:rsid w:val="00DA2660"/>
    <w:rsid w:val="00DA266E"/>
    <w:rsid w:val="00DA2736"/>
    <w:rsid w:val="00DA2A67"/>
    <w:rsid w:val="00DA2AA8"/>
    <w:rsid w:val="00DA2C41"/>
    <w:rsid w:val="00DA2C4C"/>
    <w:rsid w:val="00DA2E57"/>
    <w:rsid w:val="00DA2E61"/>
    <w:rsid w:val="00DA3239"/>
    <w:rsid w:val="00DA32A9"/>
    <w:rsid w:val="00DA3D41"/>
    <w:rsid w:val="00DA41C0"/>
    <w:rsid w:val="00DA4384"/>
    <w:rsid w:val="00DA495B"/>
    <w:rsid w:val="00DA4EDB"/>
    <w:rsid w:val="00DA50A5"/>
    <w:rsid w:val="00DA56C4"/>
    <w:rsid w:val="00DA59C3"/>
    <w:rsid w:val="00DA5B7A"/>
    <w:rsid w:val="00DA5C4C"/>
    <w:rsid w:val="00DA5C6F"/>
    <w:rsid w:val="00DA6190"/>
    <w:rsid w:val="00DA65DE"/>
    <w:rsid w:val="00DA68D5"/>
    <w:rsid w:val="00DA6B06"/>
    <w:rsid w:val="00DA6B24"/>
    <w:rsid w:val="00DA6B6B"/>
    <w:rsid w:val="00DA6B92"/>
    <w:rsid w:val="00DA6BBF"/>
    <w:rsid w:val="00DA6C67"/>
    <w:rsid w:val="00DA6E0F"/>
    <w:rsid w:val="00DA7486"/>
    <w:rsid w:val="00DA75F5"/>
    <w:rsid w:val="00DA76E7"/>
    <w:rsid w:val="00DA78BB"/>
    <w:rsid w:val="00DA7E1C"/>
    <w:rsid w:val="00DA7E70"/>
    <w:rsid w:val="00DA7E79"/>
    <w:rsid w:val="00DB02E8"/>
    <w:rsid w:val="00DB055C"/>
    <w:rsid w:val="00DB06BF"/>
    <w:rsid w:val="00DB0716"/>
    <w:rsid w:val="00DB0872"/>
    <w:rsid w:val="00DB0AAF"/>
    <w:rsid w:val="00DB0FA8"/>
    <w:rsid w:val="00DB100C"/>
    <w:rsid w:val="00DB110C"/>
    <w:rsid w:val="00DB115C"/>
    <w:rsid w:val="00DB1378"/>
    <w:rsid w:val="00DB1481"/>
    <w:rsid w:val="00DB14E0"/>
    <w:rsid w:val="00DB150F"/>
    <w:rsid w:val="00DB2143"/>
    <w:rsid w:val="00DB2434"/>
    <w:rsid w:val="00DB2552"/>
    <w:rsid w:val="00DB2715"/>
    <w:rsid w:val="00DB28FF"/>
    <w:rsid w:val="00DB3D19"/>
    <w:rsid w:val="00DB3E16"/>
    <w:rsid w:val="00DB4348"/>
    <w:rsid w:val="00DB43E8"/>
    <w:rsid w:val="00DB43F2"/>
    <w:rsid w:val="00DB44D5"/>
    <w:rsid w:val="00DB472E"/>
    <w:rsid w:val="00DB4910"/>
    <w:rsid w:val="00DB4BC2"/>
    <w:rsid w:val="00DB4CB7"/>
    <w:rsid w:val="00DB4DFC"/>
    <w:rsid w:val="00DB52EF"/>
    <w:rsid w:val="00DB534C"/>
    <w:rsid w:val="00DB5415"/>
    <w:rsid w:val="00DB6102"/>
    <w:rsid w:val="00DB6296"/>
    <w:rsid w:val="00DB64E3"/>
    <w:rsid w:val="00DB67D4"/>
    <w:rsid w:val="00DB6A31"/>
    <w:rsid w:val="00DB6A38"/>
    <w:rsid w:val="00DB6B33"/>
    <w:rsid w:val="00DB6B9F"/>
    <w:rsid w:val="00DB6DA7"/>
    <w:rsid w:val="00DB6E57"/>
    <w:rsid w:val="00DB7290"/>
    <w:rsid w:val="00DB7934"/>
    <w:rsid w:val="00DC017C"/>
    <w:rsid w:val="00DC0674"/>
    <w:rsid w:val="00DC0747"/>
    <w:rsid w:val="00DC0799"/>
    <w:rsid w:val="00DC107C"/>
    <w:rsid w:val="00DC1281"/>
    <w:rsid w:val="00DC13AC"/>
    <w:rsid w:val="00DC142A"/>
    <w:rsid w:val="00DC1DC3"/>
    <w:rsid w:val="00DC200C"/>
    <w:rsid w:val="00DC227C"/>
    <w:rsid w:val="00DC26EE"/>
    <w:rsid w:val="00DC2C25"/>
    <w:rsid w:val="00DC2FAF"/>
    <w:rsid w:val="00DC332E"/>
    <w:rsid w:val="00DC344A"/>
    <w:rsid w:val="00DC3E0D"/>
    <w:rsid w:val="00DC41AE"/>
    <w:rsid w:val="00DC4225"/>
    <w:rsid w:val="00DC4395"/>
    <w:rsid w:val="00DC448B"/>
    <w:rsid w:val="00DC45BE"/>
    <w:rsid w:val="00DC489A"/>
    <w:rsid w:val="00DC4ABA"/>
    <w:rsid w:val="00DC4B86"/>
    <w:rsid w:val="00DC500E"/>
    <w:rsid w:val="00DC50C7"/>
    <w:rsid w:val="00DC55CC"/>
    <w:rsid w:val="00DC5608"/>
    <w:rsid w:val="00DC560D"/>
    <w:rsid w:val="00DC59EE"/>
    <w:rsid w:val="00DC5CC1"/>
    <w:rsid w:val="00DC5D95"/>
    <w:rsid w:val="00DC6238"/>
    <w:rsid w:val="00DC63BF"/>
    <w:rsid w:val="00DC642B"/>
    <w:rsid w:val="00DC647D"/>
    <w:rsid w:val="00DC6F4C"/>
    <w:rsid w:val="00DC7BC1"/>
    <w:rsid w:val="00DC7CE0"/>
    <w:rsid w:val="00DC7F1A"/>
    <w:rsid w:val="00DD052D"/>
    <w:rsid w:val="00DD0546"/>
    <w:rsid w:val="00DD0B6A"/>
    <w:rsid w:val="00DD0EF6"/>
    <w:rsid w:val="00DD135F"/>
    <w:rsid w:val="00DD1835"/>
    <w:rsid w:val="00DD1905"/>
    <w:rsid w:val="00DD1B94"/>
    <w:rsid w:val="00DD1E14"/>
    <w:rsid w:val="00DD229F"/>
    <w:rsid w:val="00DD2FD2"/>
    <w:rsid w:val="00DD3324"/>
    <w:rsid w:val="00DD377A"/>
    <w:rsid w:val="00DD391B"/>
    <w:rsid w:val="00DD395D"/>
    <w:rsid w:val="00DD3D26"/>
    <w:rsid w:val="00DD3FA1"/>
    <w:rsid w:val="00DD40D7"/>
    <w:rsid w:val="00DD4178"/>
    <w:rsid w:val="00DD41E9"/>
    <w:rsid w:val="00DD46DE"/>
    <w:rsid w:val="00DD49A8"/>
    <w:rsid w:val="00DD4C10"/>
    <w:rsid w:val="00DD4D0E"/>
    <w:rsid w:val="00DD4DB7"/>
    <w:rsid w:val="00DD52E3"/>
    <w:rsid w:val="00DD542A"/>
    <w:rsid w:val="00DD564F"/>
    <w:rsid w:val="00DD5773"/>
    <w:rsid w:val="00DD5E66"/>
    <w:rsid w:val="00DD5F52"/>
    <w:rsid w:val="00DD5F7B"/>
    <w:rsid w:val="00DD6320"/>
    <w:rsid w:val="00DD63FB"/>
    <w:rsid w:val="00DD6631"/>
    <w:rsid w:val="00DD675B"/>
    <w:rsid w:val="00DD6B29"/>
    <w:rsid w:val="00DD6EA1"/>
    <w:rsid w:val="00DD7300"/>
    <w:rsid w:val="00DD75AE"/>
    <w:rsid w:val="00DD7734"/>
    <w:rsid w:val="00DD7D2E"/>
    <w:rsid w:val="00DE02F7"/>
    <w:rsid w:val="00DE0448"/>
    <w:rsid w:val="00DE051F"/>
    <w:rsid w:val="00DE0C7E"/>
    <w:rsid w:val="00DE0D0B"/>
    <w:rsid w:val="00DE0D2D"/>
    <w:rsid w:val="00DE0F42"/>
    <w:rsid w:val="00DE16CA"/>
    <w:rsid w:val="00DE1D3C"/>
    <w:rsid w:val="00DE2273"/>
    <w:rsid w:val="00DE25FB"/>
    <w:rsid w:val="00DE26A7"/>
    <w:rsid w:val="00DE2B1E"/>
    <w:rsid w:val="00DE2E8A"/>
    <w:rsid w:val="00DE2F82"/>
    <w:rsid w:val="00DE2FD4"/>
    <w:rsid w:val="00DE33DC"/>
    <w:rsid w:val="00DE39F0"/>
    <w:rsid w:val="00DE3A37"/>
    <w:rsid w:val="00DE4599"/>
    <w:rsid w:val="00DE469D"/>
    <w:rsid w:val="00DE478D"/>
    <w:rsid w:val="00DE4AE2"/>
    <w:rsid w:val="00DE4CF6"/>
    <w:rsid w:val="00DE4FB5"/>
    <w:rsid w:val="00DE51A3"/>
    <w:rsid w:val="00DE5224"/>
    <w:rsid w:val="00DE52AF"/>
    <w:rsid w:val="00DE57B3"/>
    <w:rsid w:val="00DE5A4B"/>
    <w:rsid w:val="00DE5BB6"/>
    <w:rsid w:val="00DE5CCA"/>
    <w:rsid w:val="00DE60F6"/>
    <w:rsid w:val="00DE63D4"/>
    <w:rsid w:val="00DE641F"/>
    <w:rsid w:val="00DE66C9"/>
    <w:rsid w:val="00DE684F"/>
    <w:rsid w:val="00DE6915"/>
    <w:rsid w:val="00DE699F"/>
    <w:rsid w:val="00DE6D14"/>
    <w:rsid w:val="00DE7949"/>
    <w:rsid w:val="00DE7AC2"/>
    <w:rsid w:val="00DE7AD7"/>
    <w:rsid w:val="00DE7DE3"/>
    <w:rsid w:val="00DF071F"/>
    <w:rsid w:val="00DF0806"/>
    <w:rsid w:val="00DF0CD5"/>
    <w:rsid w:val="00DF0CEF"/>
    <w:rsid w:val="00DF1444"/>
    <w:rsid w:val="00DF1689"/>
    <w:rsid w:val="00DF2064"/>
    <w:rsid w:val="00DF236A"/>
    <w:rsid w:val="00DF24EE"/>
    <w:rsid w:val="00DF2AB2"/>
    <w:rsid w:val="00DF2DFE"/>
    <w:rsid w:val="00DF3192"/>
    <w:rsid w:val="00DF343D"/>
    <w:rsid w:val="00DF35FC"/>
    <w:rsid w:val="00DF3619"/>
    <w:rsid w:val="00DF3628"/>
    <w:rsid w:val="00DF3712"/>
    <w:rsid w:val="00DF3829"/>
    <w:rsid w:val="00DF3BF2"/>
    <w:rsid w:val="00DF3E33"/>
    <w:rsid w:val="00DF3F44"/>
    <w:rsid w:val="00DF4834"/>
    <w:rsid w:val="00DF48D1"/>
    <w:rsid w:val="00DF4FFE"/>
    <w:rsid w:val="00DF502E"/>
    <w:rsid w:val="00DF5195"/>
    <w:rsid w:val="00DF51DF"/>
    <w:rsid w:val="00DF52E7"/>
    <w:rsid w:val="00DF542B"/>
    <w:rsid w:val="00DF57CC"/>
    <w:rsid w:val="00DF585A"/>
    <w:rsid w:val="00DF5A0C"/>
    <w:rsid w:val="00DF5AE6"/>
    <w:rsid w:val="00DF5D07"/>
    <w:rsid w:val="00DF5D48"/>
    <w:rsid w:val="00DF5FD3"/>
    <w:rsid w:val="00DF62E5"/>
    <w:rsid w:val="00DF64C1"/>
    <w:rsid w:val="00DF6871"/>
    <w:rsid w:val="00DF696A"/>
    <w:rsid w:val="00DF6AC0"/>
    <w:rsid w:val="00DF7210"/>
    <w:rsid w:val="00DF75D9"/>
    <w:rsid w:val="00DF76DC"/>
    <w:rsid w:val="00DF7B53"/>
    <w:rsid w:val="00DF7EAE"/>
    <w:rsid w:val="00E00365"/>
    <w:rsid w:val="00E00724"/>
    <w:rsid w:val="00E007D9"/>
    <w:rsid w:val="00E00878"/>
    <w:rsid w:val="00E0117E"/>
    <w:rsid w:val="00E013AA"/>
    <w:rsid w:val="00E01894"/>
    <w:rsid w:val="00E019E1"/>
    <w:rsid w:val="00E01EB2"/>
    <w:rsid w:val="00E0207A"/>
    <w:rsid w:val="00E020AC"/>
    <w:rsid w:val="00E026BA"/>
    <w:rsid w:val="00E027C0"/>
    <w:rsid w:val="00E02FE8"/>
    <w:rsid w:val="00E0312D"/>
    <w:rsid w:val="00E03489"/>
    <w:rsid w:val="00E0348F"/>
    <w:rsid w:val="00E03AF5"/>
    <w:rsid w:val="00E03C4C"/>
    <w:rsid w:val="00E04214"/>
    <w:rsid w:val="00E043EC"/>
    <w:rsid w:val="00E04F65"/>
    <w:rsid w:val="00E052D2"/>
    <w:rsid w:val="00E056BC"/>
    <w:rsid w:val="00E057A8"/>
    <w:rsid w:val="00E05BEF"/>
    <w:rsid w:val="00E06166"/>
    <w:rsid w:val="00E06675"/>
    <w:rsid w:val="00E066F1"/>
    <w:rsid w:val="00E06737"/>
    <w:rsid w:val="00E06A91"/>
    <w:rsid w:val="00E07120"/>
    <w:rsid w:val="00E07402"/>
    <w:rsid w:val="00E07458"/>
    <w:rsid w:val="00E07A31"/>
    <w:rsid w:val="00E10151"/>
    <w:rsid w:val="00E10B7A"/>
    <w:rsid w:val="00E10CDC"/>
    <w:rsid w:val="00E10E3A"/>
    <w:rsid w:val="00E10ED2"/>
    <w:rsid w:val="00E11837"/>
    <w:rsid w:val="00E11DC4"/>
    <w:rsid w:val="00E121EB"/>
    <w:rsid w:val="00E129C3"/>
    <w:rsid w:val="00E12D4D"/>
    <w:rsid w:val="00E12DDB"/>
    <w:rsid w:val="00E135C8"/>
    <w:rsid w:val="00E138F7"/>
    <w:rsid w:val="00E139FD"/>
    <w:rsid w:val="00E14181"/>
    <w:rsid w:val="00E142EF"/>
    <w:rsid w:val="00E14ADF"/>
    <w:rsid w:val="00E14BA0"/>
    <w:rsid w:val="00E14D0F"/>
    <w:rsid w:val="00E153A8"/>
    <w:rsid w:val="00E158F8"/>
    <w:rsid w:val="00E15989"/>
    <w:rsid w:val="00E15A82"/>
    <w:rsid w:val="00E15B30"/>
    <w:rsid w:val="00E15ECF"/>
    <w:rsid w:val="00E1608E"/>
    <w:rsid w:val="00E1626E"/>
    <w:rsid w:val="00E163A4"/>
    <w:rsid w:val="00E163DB"/>
    <w:rsid w:val="00E16863"/>
    <w:rsid w:val="00E16989"/>
    <w:rsid w:val="00E1698C"/>
    <w:rsid w:val="00E16C56"/>
    <w:rsid w:val="00E16DFD"/>
    <w:rsid w:val="00E16F93"/>
    <w:rsid w:val="00E16FD6"/>
    <w:rsid w:val="00E171A7"/>
    <w:rsid w:val="00E17242"/>
    <w:rsid w:val="00E17775"/>
    <w:rsid w:val="00E17C2C"/>
    <w:rsid w:val="00E17C5B"/>
    <w:rsid w:val="00E17E3B"/>
    <w:rsid w:val="00E200EF"/>
    <w:rsid w:val="00E201A2"/>
    <w:rsid w:val="00E204A2"/>
    <w:rsid w:val="00E208F7"/>
    <w:rsid w:val="00E20AFF"/>
    <w:rsid w:val="00E21452"/>
    <w:rsid w:val="00E214F8"/>
    <w:rsid w:val="00E21530"/>
    <w:rsid w:val="00E215A3"/>
    <w:rsid w:val="00E21733"/>
    <w:rsid w:val="00E21BFC"/>
    <w:rsid w:val="00E21D7C"/>
    <w:rsid w:val="00E21EF7"/>
    <w:rsid w:val="00E221F3"/>
    <w:rsid w:val="00E222AA"/>
    <w:rsid w:val="00E226CE"/>
    <w:rsid w:val="00E22C2E"/>
    <w:rsid w:val="00E22E16"/>
    <w:rsid w:val="00E22E8F"/>
    <w:rsid w:val="00E23397"/>
    <w:rsid w:val="00E23689"/>
    <w:rsid w:val="00E2371B"/>
    <w:rsid w:val="00E23989"/>
    <w:rsid w:val="00E23F45"/>
    <w:rsid w:val="00E23FA9"/>
    <w:rsid w:val="00E24398"/>
    <w:rsid w:val="00E24432"/>
    <w:rsid w:val="00E253E4"/>
    <w:rsid w:val="00E254C4"/>
    <w:rsid w:val="00E255F7"/>
    <w:rsid w:val="00E256A5"/>
    <w:rsid w:val="00E25DF1"/>
    <w:rsid w:val="00E25E3D"/>
    <w:rsid w:val="00E260AA"/>
    <w:rsid w:val="00E266A4"/>
    <w:rsid w:val="00E267D0"/>
    <w:rsid w:val="00E267EE"/>
    <w:rsid w:val="00E26809"/>
    <w:rsid w:val="00E269B7"/>
    <w:rsid w:val="00E2703D"/>
    <w:rsid w:val="00E273D7"/>
    <w:rsid w:val="00E274E3"/>
    <w:rsid w:val="00E27E1E"/>
    <w:rsid w:val="00E30176"/>
    <w:rsid w:val="00E302F2"/>
    <w:rsid w:val="00E3034E"/>
    <w:rsid w:val="00E303E3"/>
    <w:rsid w:val="00E3040F"/>
    <w:rsid w:val="00E30813"/>
    <w:rsid w:val="00E30A5E"/>
    <w:rsid w:val="00E30FD8"/>
    <w:rsid w:val="00E31029"/>
    <w:rsid w:val="00E31999"/>
    <w:rsid w:val="00E31B89"/>
    <w:rsid w:val="00E31C77"/>
    <w:rsid w:val="00E31F14"/>
    <w:rsid w:val="00E322EC"/>
    <w:rsid w:val="00E32B73"/>
    <w:rsid w:val="00E32EAA"/>
    <w:rsid w:val="00E33153"/>
    <w:rsid w:val="00E3326C"/>
    <w:rsid w:val="00E333D9"/>
    <w:rsid w:val="00E33442"/>
    <w:rsid w:val="00E335C7"/>
    <w:rsid w:val="00E338C2"/>
    <w:rsid w:val="00E33977"/>
    <w:rsid w:val="00E341C4"/>
    <w:rsid w:val="00E3443B"/>
    <w:rsid w:val="00E34714"/>
    <w:rsid w:val="00E34CE9"/>
    <w:rsid w:val="00E35061"/>
    <w:rsid w:val="00E35E89"/>
    <w:rsid w:val="00E3632E"/>
    <w:rsid w:val="00E368C7"/>
    <w:rsid w:val="00E36C6A"/>
    <w:rsid w:val="00E36C9B"/>
    <w:rsid w:val="00E3741B"/>
    <w:rsid w:val="00E374BC"/>
    <w:rsid w:val="00E377A7"/>
    <w:rsid w:val="00E37B4A"/>
    <w:rsid w:val="00E37BF8"/>
    <w:rsid w:val="00E37CEC"/>
    <w:rsid w:val="00E37D15"/>
    <w:rsid w:val="00E4009E"/>
    <w:rsid w:val="00E401CA"/>
    <w:rsid w:val="00E40370"/>
    <w:rsid w:val="00E40388"/>
    <w:rsid w:val="00E405A0"/>
    <w:rsid w:val="00E40689"/>
    <w:rsid w:val="00E40853"/>
    <w:rsid w:val="00E40F46"/>
    <w:rsid w:val="00E40F97"/>
    <w:rsid w:val="00E4111B"/>
    <w:rsid w:val="00E412CE"/>
    <w:rsid w:val="00E4163D"/>
    <w:rsid w:val="00E417C9"/>
    <w:rsid w:val="00E41A70"/>
    <w:rsid w:val="00E41CE9"/>
    <w:rsid w:val="00E41D16"/>
    <w:rsid w:val="00E41D48"/>
    <w:rsid w:val="00E41DDD"/>
    <w:rsid w:val="00E42318"/>
    <w:rsid w:val="00E4235D"/>
    <w:rsid w:val="00E42366"/>
    <w:rsid w:val="00E42656"/>
    <w:rsid w:val="00E42990"/>
    <w:rsid w:val="00E42D6B"/>
    <w:rsid w:val="00E42F68"/>
    <w:rsid w:val="00E430C5"/>
    <w:rsid w:val="00E43452"/>
    <w:rsid w:val="00E4348B"/>
    <w:rsid w:val="00E43743"/>
    <w:rsid w:val="00E43983"/>
    <w:rsid w:val="00E43CF4"/>
    <w:rsid w:val="00E43D7A"/>
    <w:rsid w:val="00E43E45"/>
    <w:rsid w:val="00E44037"/>
    <w:rsid w:val="00E4437C"/>
    <w:rsid w:val="00E447CC"/>
    <w:rsid w:val="00E448B6"/>
    <w:rsid w:val="00E4528A"/>
    <w:rsid w:val="00E45299"/>
    <w:rsid w:val="00E45441"/>
    <w:rsid w:val="00E45C44"/>
    <w:rsid w:val="00E45E55"/>
    <w:rsid w:val="00E45F91"/>
    <w:rsid w:val="00E4604C"/>
    <w:rsid w:val="00E462D3"/>
    <w:rsid w:val="00E463D6"/>
    <w:rsid w:val="00E46484"/>
    <w:rsid w:val="00E46931"/>
    <w:rsid w:val="00E469A5"/>
    <w:rsid w:val="00E46B9B"/>
    <w:rsid w:val="00E46E1C"/>
    <w:rsid w:val="00E46FB7"/>
    <w:rsid w:val="00E4701B"/>
    <w:rsid w:val="00E47317"/>
    <w:rsid w:val="00E476D9"/>
    <w:rsid w:val="00E50712"/>
    <w:rsid w:val="00E50B51"/>
    <w:rsid w:val="00E50DC2"/>
    <w:rsid w:val="00E51347"/>
    <w:rsid w:val="00E51402"/>
    <w:rsid w:val="00E51535"/>
    <w:rsid w:val="00E5156A"/>
    <w:rsid w:val="00E5162F"/>
    <w:rsid w:val="00E51782"/>
    <w:rsid w:val="00E51AB8"/>
    <w:rsid w:val="00E51B11"/>
    <w:rsid w:val="00E51BDB"/>
    <w:rsid w:val="00E51C1B"/>
    <w:rsid w:val="00E52028"/>
    <w:rsid w:val="00E528D7"/>
    <w:rsid w:val="00E52B49"/>
    <w:rsid w:val="00E52CA3"/>
    <w:rsid w:val="00E52EF4"/>
    <w:rsid w:val="00E53145"/>
    <w:rsid w:val="00E533EA"/>
    <w:rsid w:val="00E53464"/>
    <w:rsid w:val="00E53916"/>
    <w:rsid w:val="00E539DA"/>
    <w:rsid w:val="00E53DA7"/>
    <w:rsid w:val="00E53DD3"/>
    <w:rsid w:val="00E53E57"/>
    <w:rsid w:val="00E541A1"/>
    <w:rsid w:val="00E54595"/>
    <w:rsid w:val="00E54740"/>
    <w:rsid w:val="00E549C3"/>
    <w:rsid w:val="00E54E71"/>
    <w:rsid w:val="00E54F93"/>
    <w:rsid w:val="00E554E9"/>
    <w:rsid w:val="00E55777"/>
    <w:rsid w:val="00E56420"/>
    <w:rsid w:val="00E56717"/>
    <w:rsid w:val="00E56798"/>
    <w:rsid w:val="00E568A5"/>
    <w:rsid w:val="00E569E1"/>
    <w:rsid w:val="00E56A19"/>
    <w:rsid w:val="00E56EA2"/>
    <w:rsid w:val="00E5730B"/>
    <w:rsid w:val="00E57642"/>
    <w:rsid w:val="00E57E15"/>
    <w:rsid w:val="00E600FA"/>
    <w:rsid w:val="00E6045A"/>
    <w:rsid w:val="00E60A9C"/>
    <w:rsid w:val="00E60BEE"/>
    <w:rsid w:val="00E60C66"/>
    <w:rsid w:val="00E6102A"/>
    <w:rsid w:val="00E6134E"/>
    <w:rsid w:val="00E616D2"/>
    <w:rsid w:val="00E61B42"/>
    <w:rsid w:val="00E62056"/>
    <w:rsid w:val="00E621CE"/>
    <w:rsid w:val="00E6228D"/>
    <w:rsid w:val="00E62BEB"/>
    <w:rsid w:val="00E62C88"/>
    <w:rsid w:val="00E6360A"/>
    <w:rsid w:val="00E6388A"/>
    <w:rsid w:val="00E6391C"/>
    <w:rsid w:val="00E63B3C"/>
    <w:rsid w:val="00E63B44"/>
    <w:rsid w:val="00E63C74"/>
    <w:rsid w:val="00E63D34"/>
    <w:rsid w:val="00E63DDA"/>
    <w:rsid w:val="00E64DF6"/>
    <w:rsid w:val="00E64E63"/>
    <w:rsid w:val="00E64F5E"/>
    <w:rsid w:val="00E65040"/>
    <w:rsid w:val="00E65B53"/>
    <w:rsid w:val="00E65FB1"/>
    <w:rsid w:val="00E660FF"/>
    <w:rsid w:val="00E662E4"/>
    <w:rsid w:val="00E665C4"/>
    <w:rsid w:val="00E66DF3"/>
    <w:rsid w:val="00E66F80"/>
    <w:rsid w:val="00E673EC"/>
    <w:rsid w:val="00E674FD"/>
    <w:rsid w:val="00E7055A"/>
    <w:rsid w:val="00E70FC0"/>
    <w:rsid w:val="00E70FC7"/>
    <w:rsid w:val="00E71068"/>
    <w:rsid w:val="00E71593"/>
    <w:rsid w:val="00E71771"/>
    <w:rsid w:val="00E71C8E"/>
    <w:rsid w:val="00E72137"/>
    <w:rsid w:val="00E7213F"/>
    <w:rsid w:val="00E7218C"/>
    <w:rsid w:val="00E7231E"/>
    <w:rsid w:val="00E72801"/>
    <w:rsid w:val="00E72867"/>
    <w:rsid w:val="00E72D07"/>
    <w:rsid w:val="00E72E16"/>
    <w:rsid w:val="00E73351"/>
    <w:rsid w:val="00E733C4"/>
    <w:rsid w:val="00E73687"/>
    <w:rsid w:val="00E73C76"/>
    <w:rsid w:val="00E740A9"/>
    <w:rsid w:val="00E74185"/>
    <w:rsid w:val="00E74314"/>
    <w:rsid w:val="00E7441D"/>
    <w:rsid w:val="00E744F0"/>
    <w:rsid w:val="00E746EC"/>
    <w:rsid w:val="00E74BBA"/>
    <w:rsid w:val="00E74EE8"/>
    <w:rsid w:val="00E74F02"/>
    <w:rsid w:val="00E75DFC"/>
    <w:rsid w:val="00E75F4E"/>
    <w:rsid w:val="00E765A7"/>
    <w:rsid w:val="00E767CF"/>
    <w:rsid w:val="00E7680D"/>
    <w:rsid w:val="00E76B5F"/>
    <w:rsid w:val="00E76E1F"/>
    <w:rsid w:val="00E77176"/>
    <w:rsid w:val="00E772C7"/>
    <w:rsid w:val="00E77310"/>
    <w:rsid w:val="00E774DD"/>
    <w:rsid w:val="00E777F9"/>
    <w:rsid w:val="00E77B3A"/>
    <w:rsid w:val="00E77E25"/>
    <w:rsid w:val="00E77F3B"/>
    <w:rsid w:val="00E801B8"/>
    <w:rsid w:val="00E802E1"/>
    <w:rsid w:val="00E80755"/>
    <w:rsid w:val="00E807EF"/>
    <w:rsid w:val="00E80898"/>
    <w:rsid w:val="00E80F5A"/>
    <w:rsid w:val="00E813D3"/>
    <w:rsid w:val="00E81CFC"/>
    <w:rsid w:val="00E81D1A"/>
    <w:rsid w:val="00E81E29"/>
    <w:rsid w:val="00E81E41"/>
    <w:rsid w:val="00E81F14"/>
    <w:rsid w:val="00E82038"/>
    <w:rsid w:val="00E82732"/>
    <w:rsid w:val="00E82B6C"/>
    <w:rsid w:val="00E82FF6"/>
    <w:rsid w:val="00E83859"/>
    <w:rsid w:val="00E83F05"/>
    <w:rsid w:val="00E83F0E"/>
    <w:rsid w:val="00E83F68"/>
    <w:rsid w:val="00E841CB"/>
    <w:rsid w:val="00E843C8"/>
    <w:rsid w:val="00E843CF"/>
    <w:rsid w:val="00E848E8"/>
    <w:rsid w:val="00E84AA6"/>
    <w:rsid w:val="00E84D85"/>
    <w:rsid w:val="00E84F49"/>
    <w:rsid w:val="00E855E6"/>
    <w:rsid w:val="00E85FBE"/>
    <w:rsid w:val="00E86416"/>
    <w:rsid w:val="00E86428"/>
    <w:rsid w:val="00E865E5"/>
    <w:rsid w:val="00E86886"/>
    <w:rsid w:val="00E86B06"/>
    <w:rsid w:val="00E86EF1"/>
    <w:rsid w:val="00E8744F"/>
    <w:rsid w:val="00E87619"/>
    <w:rsid w:val="00E87CCC"/>
    <w:rsid w:val="00E87CE1"/>
    <w:rsid w:val="00E90101"/>
    <w:rsid w:val="00E90217"/>
    <w:rsid w:val="00E906AA"/>
    <w:rsid w:val="00E90A8C"/>
    <w:rsid w:val="00E914AA"/>
    <w:rsid w:val="00E9157E"/>
    <w:rsid w:val="00E9163D"/>
    <w:rsid w:val="00E91717"/>
    <w:rsid w:val="00E9175D"/>
    <w:rsid w:val="00E91E27"/>
    <w:rsid w:val="00E925F1"/>
    <w:rsid w:val="00E92F97"/>
    <w:rsid w:val="00E930BD"/>
    <w:rsid w:val="00E93330"/>
    <w:rsid w:val="00E933EF"/>
    <w:rsid w:val="00E936EF"/>
    <w:rsid w:val="00E93935"/>
    <w:rsid w:val="00E94018"/>
    <w:rsid w:val="00E94947"/>
    <w:rsid w:val="00E94AC2"/>
    <w:rsid w:val="00E94CFB"/>
    <w:rsid w:val="00E94D06"/>
    <w:rsid w:val="00E94DCA"/>
    <w:rsid w:val="00E952A4"/>
    <w:rsid w:val="00E953D3"/>
    <w:rsid w:val="00E955BC"/>
    <w:rsid w:val="00E95AE5"/>
    <w:rsid w:val="00E95BFE"/>
    <w:rsid w:val="00E96301"/>
    <w:rsid w:val="00E9660F"/>
    <w:rsid w:val="00E96C64"/>
    <w:rsid w:val="00E972B3"/>
    <w:rsid w:val="00E97565"/>
    <w:rsid w:val="00E9777E"/>
    <w:rsid w:val="00E97C9F"/>
    <w:rsid w:val="00E97CF8"/>
    <w:rsid w:val="00E97DD3"/>
    <w:rsid w:val="00EA04D9"/>
    <w:rsid w:val="00EA090A"/>
    <w:rsid w:val="00EA0A57"/>
    <w:rsid w:val="00EA0D45"/>
    <w:rsid w:val="00EA10AF"/>
    <w:rsid w:val="00EA1231"/>
    <w:rsid w:val="00EA18E5"/>
    <w:rsid w:val="00EA1EDB"/>
    <w:rsid w:val="00EA1EFD"/>
    <w:rsid w:val="00EA1FC2"/>
    <w:rsid w:val="00EA212B"/>
    <w:rsid w:val="00EA23F5"/>
    <w:rsid w:val="00EA2CBB"/>
    <w:rsid w:val="00EA2EF9"/>
    <w:rsid w:val="00EA3429"/>
    <w:rsid w:val="00EA3F1C"/>
    <w:rsid w:val="00EA4413"/>
    <w:rsid w:val="00EA4990"/>
    <w:rsid w:val="00EA4A36"/>
    <w:rsid w:val="00EA4AEE"/>
    <w:rsid w:val="00EA4BA5"/>
    <w:rsid w:val="00EA4CA6"/>
    <w:rsid w:val="00EA4DB3"/>
    <w:rsid w:val="00EA559F"/>
    <w:rsid w:val="00EA5740"/>
    <w:rsid w:val="00EA57FF"/>
    <w:rsid w:val="00EA5869"/>
    <w:rsid w:val="00EA6A50"/>
    <w:rsid w:val="00EA6EAC"/>
    <w:rsid w:val="00EA70F9"/>
    <w:rsid w:val="00EA7384"/>
    <w:rsid w:val="00EB02E4"/>
    <w:rsid w:val="00EB043F"/>
    <w:rsid w:val="00EB068D"/>
    <w:rsid w:val="00EB0735"/>
    <w:rsid w:val="00EB084E"/>
    <w:rsid w:val="00EB0E02"/>
    <w:rsid w:val="00EB1009"/>
    <w:rsid w:val="00EB1017"/>
    <w:rsid w:val="00EB10F7"/>
    <w:rsid w:val="00EB1401"/>
    <w:rsid w:val="00EB1422"/>
    <w:rsid w:val="00EB1427"/>
    <w:rsid w:val="00EB1587"/>
    <w:rsid w:val="00EB18B4"/>
    <w:rsid w:val="00EB1D71"/>
    <w:rsid w:val="00EB1F4C"/>
    <w:rsid w:val="00EB1F87"/>
    <w:rsid w:val="00EB1FA1"/>
    <w:rsid w:val="00EB20E1"/>
    <w:rsid w:val="00EB227E"/>
    <w:rsid w:val="00EB252F"/>
    <w:rsid w:val="00EB27BA"/>
    <w:rsid w:val="00EB290A"/>
    <w:rsid w:val="00EB2BD4"/>
    <w:rsid w:val="00EB2CBD"/>
    <w:rsid w:val="00EB2CE8"/>
    <w:rsid w:val="00EB2DBA"/>
    <w:rsid w:val="00EB311C"/>
    <w:rsid w:val="00EB344B"/>
    <w:rsid w:val="00EB3C27"/>
    <w:rsid w:val="00EB3DD9"/>
    <w:rsid w:val="00EB3FD6"/>
    <w:rsid w:val="00EB4001"/>
    <w:rsid w:val="00EB4062"/>
    <w:rsid w:val="00EB42A9"/>
    <w:rsid w:val="00EB481F"/>
    <w:rsid w:val="00EB49F4"/>
    <w:rsid w:val="00EB4C95"/>
    <w:rsid w:val="00EB4E50"/>
    <w:rsid w:val="00EB543D"/>
    <w:rsid w:val="00EB59C8"/>
    <w:rsid w:val="00EB660D"/>
    <w:rsid w:val="00EB675D"/>
    <w:rsid w:val="00EB67C0"/>
    <w:rsid w:val="00EB6ADB"/>
    <w:rsid w:val="00EB6CBC"/>
    <w:rsid w:val="00EB6EA2"/>
    <w:rsid w:val="00EB6EF7"/>
    <w:rsid w:val="00EB772A"/>
    <w:rsid w:val="00EB7CBB"/>
    <w:rsid w:val="00EB7E70"/>
    <w:rsid w:val="00EB7E9B"/>
    <w:rsid w:val="00EC043A"/>
    <w:rsid w:val="00EC0596"/>
    <w:rsid w:val="00EC1132"/>
    <w:rsid w:val="00EC12C6"/>
    <w:rsid w:val="00EC1349"/>
    <w:rsid w:val="00EC176F"/>
    <w:rsid w:val="00EC1CC7"/>
    <w:rsid w:val="00EC1D63"/>
    <w:rsid w:val="00EC1EE5"/>
    <w:rsid w:val="00EC2892"/>
    <w:rsid w:val="00EC28CC"/>
    <w:rsid w:val="00EC2953"/>
    <w:rsid w:val="00EC2A71"/>
    <w:rsid w:val="00EC308C"/>
    <w:rsid w:val="00EC3540"/>
    <w:rsid w:val="00EC376F"/>
    <w:rsid w:val="00EC3776"/>
    <w:rsid w:val="00EC3B96"/>
    <w:rsid w:val="00EC4774"/>
    <w:rsid w:val="00EC49F0"/>
    <w:rsid w:val="00EC4ABB"/>
    <w:rsid w:val="00EC4B01"/>
    <w:rsid w:val="00EC4E3F"/>
    <w:rsid w:val="00EC51A4"/>
    <w:rsid w:val="00EC51AB"/>
    <w:rsid w:val="00EC51CF"/>
    <w:rsid w:val="00EC5636"/>
    <w:rsid w:val="00EC579F"/>
    <w:rsid w:val="00EC63F1"/>
    <w:rsid w:val="00EC65EB"/>
    <w:rsid w:val="00EC6854"/>
    <w:rsid w:val="00EC6E24"/>
    <w:rsid w:val="00EC70C3"/>
    <w:rsid w:val="00EC7355"/>
    <w:rsid w:val="00EC7B54"/>
    <w:rsid w:val="00EC7DC2"/>
    <w:rsid w:val="00ED014D"/>
    <w:rsid w:val="00ED08DD"/>
    <w:rsid w:val="00ED09BA"/>
    <w:rsid w:val="00ED0BD1"/>
    <w:rsid w:val="00ED0D2B"/>
    <w:rsid w:val="00ED15A9"/>
    <w:rsid w:val="00ED1645"/>
    <w:rsid w:val="00ED1AD3"/>
    <w:rsid w:val="00ED1D3D"/>
    <w:rsid w:val="00ED25B5"/>
    <w:rsid w:val="00ED27BE"/>
    <w:rsid w:val="00ED2BA6"/>
    <w:rsid w:val="00ED2DFC"/>
    <w:rsid w:val="00ED2EA7"/>
    <w:rsid w:val="00ED3487"/>
    <w:rsid w:val="00ED36DD"/>
    <w:rsid w:val="00ED3B92"/>
    <w:rsid w:val="00ED3C5B"/>
    <w:rsid w:val="00ED3F44"/>
    <w:rsid w:val="00ED3F6C"/>
    <w:rsid w:val="00ED4353"/>
    <w:rsid w:val="00ED4550"/>
    <w:rsid w:val="00ED49E5"/>
    <w:rsid w:val="00ED4A73"/>
    <w:rsid w:val="00ED5150"/>
    <w:rsid w:val="00ED527C"/>
    <w:rsid w:val="00ED54A2"/>
    <w:rsid w:val="00ED6304"/>
    <w:rsid w:val="00ED6798"/>
    <w:rsid w:val="00ED6B24"/>
    <w:rsid w:val="00ED6BCC"/>
    <w:rsid w:val="00ED731B"/>
    <w:rsid w:val="00ED74F8"/>
    <w:rsid w:val="00ED750F"/>
    <w:rsid w:val="00ED7723"/>
    <w:rsid w:val="00ED7C7B"/>
    <w:rsid w:val="00ED7D93"/>
    <w:rsid w:val="00EE0055"/>
    <w:rsid w:val="00EE063B"/>
    <w:rsid w:val="00EE0734"/>
    <w:rsid w:val="00EE0CAE"/>
    <w:rsid w:val="00EE0FC0"/>
    <w:rsid w:val="00EE0FC3"/>
    <w:rsid w:val="00EE1C68"/>
    <w:rsid w:val="00EE2382"/>
    <w:rsid w:val="00EE2448"/>
    <w:rsid w:val="00EE2527"/>
    <w:rsid w:val="00EE29DF"/>
    <w:rsid w:val="00EE2BD2"/>
    <w:rsid w:val="00EE2BF1"/>
    <w:rsid w:val="00EE31D8"/>
    <w:rsid w:val="00EE321C"/>
    <w:rsid w:val="00EE34C7"/>
    <w:rsid w:val="00EE3591"/>
    <w:rsid w:val="00EE3773"/>
    <w:rsid w:val="00EE37EF"/>
    <w:rsid w:val="00EE3FF7"/>
    <w:rsid w:val="00EE4B36"/>
    <w:rsid w:val="00EE5079"/>
    <w:rsid w:val="00EE5121"/>
    <w:rsid w:val="00EE5145"/>
    <w:rsid w:val="00EE550B"/>
    <w:rsid w:val="00EE5713"/>
    <w:rsid w:val="00EE5E9C"/>
    <w:rsid w:val="00EE5F9D"/>
    <w:rsid w:val="00EE62D2"/>
    <w:rsid w:val="00EE6364"/>
    <w:rsid w:val="00EE6B3D"/>
    <w:rsid w:val="00EE6EED"/>
    <w:rsid w:val="00EE6F02"/>
    <w:rsid w:val="00EE75C5"/>
    <w:rsid w:val="00EE7C65"/>
    <w:rsid w:val="00EE7D63"/>
    <w:rsid w:val="00EE7E20"/>
    <w:rsid w:val="00EF0083"/>
    <w:rsid w:val="00EF0123"/>
    <w:rsid w:val="00EF0BFD"/>
    <w:rsid w:val="00EF0E79"/>
    <w:rsid w:val="00EF10E8"/>
    <w:rsid w:val="00EF14B2"/>
    <w:rsid w:val="00EF1FE3"/>
    <w:rsid w:val="00EF23E9"/>
    <w:rsid w:val="00EF2511"/>
    <w:rsid w:val="00EF27FE"/>
    <w:rsid w:val="00EF3177"/>
    <w:rsid w:val="00EF3286"/>
    <w:rsid w:val="00EF352B"/>
    <w:rsid w:val="00EF3762"/>
    <w:rsid w:val="00EF37DE"/>
    <w:rsid w:val="00EF3887"/>
    <w:rsid w:val="00EF4208"/>
    <w:rsid w:val="00EF4629"/>
    <w:rsid w:val="00EF470D"/>
    <w:rsid w:val="00EF4765"/>
    <w:rsid w:val="00EF48FA"/>
    <w:rsid w:val="00EF4934"/>
    <w:rsid w:val="00EF49FD"/>
    <w:rsid w:val="00EF4C8E"/>
    <w:rsid w:val="00EF5E60"/>
    <w:rsid w:val="00EF5FC4"/>
    <w:rsid w:val="00EF60CE"/>
    <w:rsid w:val="00EF6360"/>
    <w:rsid w:val="00EF6736"/>
    <w:rsid w:val="00EF68F9"/>
    <w:rsid w:val="00EF6996"/>
    <w:rsid w:val="00EF6A77"/>
    <w:rsid w:val="00EF6DB1"/>
    <w:rsid w:val="00EF700C"/>
    <w:rsid w:val="00EF730C"/>
    <w:rsid w:val="00EF77A1"/>
    <w:rsid w:val="00EF797D"/>
    <w:rsid w:val="00EF7BCC"/>
    <w:rsid w:val="00F00685"/>
    <w:rsid w:val="00F00820"/>
    <w:rsid w:val="00F00AC8"/>
    <w:rsid w:val="00F00BB1"/>
    <w:rsid w:val="00F00BCA"/>
    <w:rsid w:val="00F00E84"/>
    <w:rsid w:val="00F00E89"/>
    <w:rsid w:val="00F013DE"/>
    <w:rsid w:val="00F018A3"/>
    <w:rsid w:val="00F01CAD"/>
    <w:rsid w:val="00F0204B"/>
    <w:rsid w:val="00F0211B"/>
    <w:rsid w:val="00F0212E"/>
    <w:rsid w:val="00F0229E"/>
    <w:rsid w:val="00F02503"/>
    <w:rsid w:val="00F0260C"/>
    <w:rsid w:val="00F026EB"/>
    <w:rsid w:val="00F0277F"/>
    <w:rsid w:val="00F027C8"/>
    <w:rsid w:val="00F0286C"/>
    <w:rsid w:val="00F02926"/>
    <w:rsid w:val="00F02A12"/>
    <w:rsid w:val="00F030C5"/>
    <w:rsid w:val="00F031D7"/>
    <w:rsid w:val="00F034F5"/>
    <w:rsid w:val="00F03611"/>
    <w:rsid w:val="00F03931"/>
    <w:rsid w:val="00F03A0E"/>
    <w:rsid w:val="00F03BB7"/>
    <w:rsid w:val="00F04341"/>
    <w:rsid w:val="00F04552"/>
    <w:rsid w:val="00F045CB"/>
    <w:rsid w:val="00F04BC2"/>
    <w:rsid w:val="00F05337"/>
    <w:rsid w:val="00F053F1"/>
    <w:rsid w:val="00F05D9A"/>
    <w:rsid w:val="00F06139"/>
    <w:rsid w:val="00F06278"/>
    <w:rsid w:val="00F062F9"/>
    <w:rsid w:val="00F0696A"/>
    <w:rsid w:val="00F0697B"/>
    <w:rsid w:val="00F06F19"/>
    <w:rsid w:val="00F07119"/>
    <w:rsid w:val="00F0753F"/>
    <w:rsid w:val="00F07900"/>
    <w:rsid w:val="00F079BC"/>
    <w:rsid w:val="00F10F84"/>
    <w:rsid w:val="00F11474"/>
    <w:rsid w:val="00F11D7D"/>
    <w:rsid w:val="00F11E2B"/>
    <w:rsid w:val="00F11E30"/>
    <w:rsid w:val="00F121AC"/>
    <w:rsid w:val="00F122FC"/>
    <w:rsid w:val="00F128A7"/>
    <w:rsid w:val="00F12922"/>
    <w:rsid w:val="00F12CE8"/>
    <w:rsid w:val="00F12CF3"/>
    <w:rsid w:val="00F12DCC"/>
    <w:rsid w:val="00F1322C"/>
    <w:rsid w:val="00F137D5"/>
    <w:rsid w:val="00F13853"/>
    <w:rsid w:val="00F13857"/>
    <w:rsid w:val="00F13BEA"/>
    <w:rsid w:val="00F13BFA"/>
    <w:rsid w:val="00F13E66"/>
    <w:rsid w:val="00F14996"/>
    <w:rsid w:val="00F14A1B"/>
    <w:rsid w:val="00F14AFF"/>
    <w:rsid w:val="00F151FE"/>
    <w:rsid w:val="00F1589A"/>
    <w:rsid w:val="00F15BBD"/>
    <w:rsid w:val="00F15F03"/>
    <w:rsid w:val="00F16463"/>
    <w:rsid w:val="00F1648C"/>
    <w:rsid w:val="00F165E9"/>
    <w:rsid w:val="00F1679E"/>
    <w:rsid w:val="00F16A05"/>
    <w:rsid w:val="00F16BEA"/>
    <w:rsid w:val="00F16D2B"/>
    <w:rsid w:val="00F17097"/>
    <w:rsid w:val="00F1726D"/>
    <w:rsid w:val="00F177AD"/>
    <w:rsid w:val="00F17BD1"/>
    <w:rsid w:val="00F200E7"/>
    <w:rsid w:val="00F204E6"/>
    <w:rsid w:val="00F20654"/>
    <w:rsid w:val="00F20DAB"/>
    <w:rsid w:val="00F2101A"/>
    <w:rsid w:val="00F2111C"/>
    <w:rsid w:val="00F21296"/>
    <w:rsid w:val="00F212BC"/>
    <w:rsid w:val="00F213D8"/>
    <w:rsid w:val="00F21720"/>
    <w:rsid w:val="00F21DF8"/>
    <w:rsid w:val="00F21F73"/>
    <w:rsid w:val="00F223A4"/>
    <w:rsid w:val="00F22553"/>
    <w:rsid w:val="00F22969"/>
    <w:rsid w:val="00F22BCC"/>
    <w:rsid w:val="00F2303A"/>
    <w:rsid w:val="00F230A5"/>
    <w:rsid w:val="00F23175"/>
    <w:rsid w:val="00F2334F"/>
    <w:rsid w:val="00F23AC4"/>
    <w:rsid w:val="00F23B45"/>
    <w:rsid w:val="00F23D0D"/>
    <w:rsid w:val="00F23D12"/>
    <w:rsid w:val="00F23F2C"/>
    <w:rsid w:val="00F24065"/>
    <w:rsid w:val="00F24589"/>
    <w:rsid w:val="00F248C8"/>
    <w:rsid w:val="00F24B2C"/>
    <w:rsid w:val="00F24C64"/>
    <w:rsid w:val="00F24D25"/>
    <w:rsid w:val="00F24D8D"/>
    <w:rsid w:val="00F24F8D"/>
    <w:rsid w:val="00F2533C"/>
    <w:rsid w:val="00F254B6"/>
    <w:rsid w:val="00F25C4E"/>
    <w:rsid w:val="00F25F19"/>
    <w:rsid w:val="00F25F62"/>
    <w:rsid w:val="00F26293"/>
    <w:rsid w:val="00F265B2"/>
    <w:rsid w:val="00F269F1"/>
    <w:rsid w:val="00F26B91"/>
    <w:rsid w:val="00F26E12"/>
    <w:rsid w:val="00F271E5"/>
    <w:rsid w:val="00F2723C"/>
    <w:rsid w:val="00F2727C"/>
    <w:rsid w:val="00F2749F"/>
    <w:rsid w:val="00F279C9"/>
    <w:rsid w:val="00F27B2B"/>
    <w:rsid w:val="00F27FD7"/>
    <w:rsid w:val="00F302ED"/>
    <w:rsid w:val="00F30867"/>
    <w:rsid w:val="00F30951"/>
    <w:rsid w:val="00F3126F"/>
    <w:rsid w:val="00F314E5"/>
    <w:rsid w:val="00F315F7"/>
    <w:rsid w:val="00F31CE3"/>
    <w:rsid w:val="00F325AE"/>
    <w:rsid w:val="00F3288F"/>
    <w:rsid w:val="00F32A04"/>
    <w:rsid w:val="00F32CC3"/>
    <w:rsid w:val="00F3322F"/>
    <w:rsid w:val="00F33455"/>
    <w:rsid w:val="00F33879"/>
    <w:rsid w:val="00F33AD5"/>
    <w:rsid w:val="00F33C68"/>
    <w:rsid w:val="00F33CC2"/>
    <w:rsid w:val="00F33DDF"/>
    <w:rsid w:val="00F348A2"/>
    <w:rsid w:val="00F34C51"/>
    <w:rsid w:val="00F34E87"/>
    <w:rsid w:val="00F34ECC"/>
    <w:rsid w:val="00F34F22"/>
    <w:rsid w:val="00F358EE"/>
    <w:rsid w:val="00F359D1"/>
    <w:rsid w:val="00F35C07"/>
    <w:rsid w:val="00F35C3E"/>
    <w:rsid w:val="00F35ECA"/>
    <w:rsid w:val="00F36577"/>
    <w:rsid w:val="00F3669E"/>
    <w:rsid w:val="00F367C0"/>
    <w:rsid w:val="00F3680A"/>
    <w:rsid w:val="00F3683C"/>
    <w:rsid w:val="00F36851"/>
    <w:rsid w:val="00F36A4C"/>
    <w:rsid w:val="00F36BDA"/>
    <w:rsid w:val="00F36D92"/>
    <w:rsid w:val="00F36F9E"/>
    <w:rsid w:val="00F370FD"/>
    <w:rsid w:val="00F3747B"/>
    <w:rsid w:val="00F375F1"/>
    <w:rsid w:val="00F3799E"/>
    <w:rsid w:val="00F37F23"/>
    <w:rsid w:val="00F400DD"/>
    <w:rsid w:val="00F4083A"/>
    <w:rsid w:val="00F40A56"/>
    <w:rsid w:val="00F40BA7"/>
    <w:rsid w:val="00F40D6B"/>
    <w:rsid w:val="00F40E68"/>
    <w:rsid w:val="00F410F3"/>
    <w:rsid w:val="00F4126C"/>
    <w:rsid w:val="00F414A9"/>
    <w:rsid w:val="00F4160C"/>
    <w:rsid w:val="00F416E5"/>
    <w:rsid w:val="00F41980"/>
    <w:rsid w:val="00F41CE6"/>
    <w:rsid w:val="00F42306"/>
    <w:rsid w:val="00F4256C"/>
    <w:rsid w:val="00F42FBF"/>
    <w:rsid w:val="00F43887"/>
    <w:rsid w:val="00F439AC"/>
    <w:rsid w:val="00F43B25"/>
    <w:rsid w:val="00F43D94"/>
    <w:rsid w:val="00F440A5"/>
    <w:rsid w:val="00F440B2"/>
    <w:rsid w:val="00F440D7"/>
    <w:rsid w:val="00F440EE"/>
    <w:rsid w:val="00F44202"/>
    <w:rsid w:val="00F44248"/>
    <w:rsid w:val="00F4447D"/>
    <w:rsid w:val="00F444C6"/>
    <w:rsid w:val="00F445ED"/>
    <w:rsid w:val="00F44ADF"/>
    <w:rsid w:val="00F44BA1"/>
    <w:rsid w:val="00F44E45"/>
    <w:rsid w:val="00F44F15"/>
    <w:rsid w:val="00F4564F"/>
    <w:rsid w:val="00F45703"/>
    <w:rsid w:val="00F457B4"/>
    <w:rsid w:val="00F4598B"/>
    <w:rsid w:val="00F45C75"/>
    <w:rsid w:val="00F45DFF"/>
    <w:rsid w:val="00F4622C"/>
    <w:rsid w:val="00F4683B"/>
    <w:rsid w:val="00F46A5A"/>
    <w:rsid w:val="00F46B0B"/>
    <w:rsid w:val="00F46E10"/>
    <w:rsid w:val="00F47058"/>
    <w:rsid w:val="00F4736D"/>
    <w:rsid w:val="00F474D9"/>
    <w:rsid w:val="00F47733"/>
    <w:rsid w:val="00F47C48"/>
    <w:rsid w:val="00F5046D"/>
    <w:rsid w:val="00F50B90"/>
    <w:rsid w:val="00F50F73"/>
    <w:rsid w:val="00F514F2"/>
    <w:rsid w:val="00F518A1"/>
    <w:rsid w:val="00F518D5"/>
    <w:rsid w:val="00F51B4E"/>
    <w:rsid w:val="00F51B73"/>
    <w:rsid w:val="00F52562"/>
    <w:rsid w:val="00F527F7"/>
    <w:rsid w:val="00F529FA"/>
    <w:rsid w:val="00F52A67"/>
    <w:rsid w:val="00F52F0F"/>
    <w:rsid w:val="00F52FAF"/>
    <w:rsid w:val="00F53016"/>
    <w:rsid w:val="00F53500"/>
    <w:rsid w:val="00F53534"/>
    <w:rsid w:val="00F5356A"/>
    <w:rsid w:val="00F53C4A"/>
    <w:rsid w:val="00F53C5D"/>
    <w:rsid w:val="00F53CB7"/>
    <w:rsid w:val="00F53F2E"/>
    <w:rsid w:val="00F53FD9"/>
    <w:rsid w:val="00F547D5"/>
    <w:rsid w:val="00F54E64"/>
    <w:rsid w:val="00F54F31"/>
    <w:rsid w:val="00F55266"/>
    <w:rsid w:val="00F5587C"/>
    <w:rsid w:val="00F558CE"/>
    <w:rsid w:val="00F559F7"/>
    <w:rsid w:val="00F55C2C"/>
    <w:rsid w:val="00F560A3"/>
    <w:rsid w:val="00F56138"/>
    <w:rsid w:val="00F562AD"/>
    <w:rsid w:val="00F56419"/>
    <w:rsid w:val="00F566C4"/>
    <w:rsid w:val="00F567AF"/>
    <w:rsid w:val="00F568F5"/>
    <w:rsid w:val="00F571CD"/>
    <w:rsid w:val="00F57359"/>
    <w:rsid w:val="00F57BB8"/>
    <w:rsid w:val="00F57EAC"/>
    <w:rsid w:val="00F57F7C"/>
    <w:rsid w:val="00F6025C"/>
    <w:rsid w:val="00F61002"/>
    <w:rsid w:val="00F610A1"/>
    <w:rsid w:val="00F61133"/>
    <w:rsid w:val="00F6131A"/>
    <w:rsid w:val="00F616B4"/>
    <w:rsid w:val="00F61831"/>
    <w:rsid w:val="00F61BC9"/>
    <w:rsid w:val="00F61CE0"/>
    <w:rsid w:val="00F61D8D"/>
    <w:rsid w:val="00F61E03"/>
    <w:rsid w:val="00F62060"/>
    <w:rsid w:val="00F620F6"/>
    <w:rsid w:val="00F62221"/>
    <w:rsid w:val="00F625FA"/>
    <w:rsid w:val="00F62820"/>
    <w:rsid w:val="00F62844"/>
    <w:rsid w:val="00F6298D"/>
    <w:rsid w:val="00F62A7D"/>
    <w:rsid w:val="00F62BCA"/>
    <w:rsid w:val="00F62EFC"/>
    <w:rsid w:val="00F63377"/>
    <w:rsid w:val="00F637E9"/>
    <w:rsid w:val="00F638AD"/>
    <w:rsid w:val="00F63FFF"/>
    <w:rsid w:val="00F643EA"/>
    <w:rsid w:val="00F64C51"/>
    <w:rsid w:val="00F64D61"/>
    <w:rsid w:val="00F650EC"/>
    <w:rsid w:val="00F656E2"/>
    <w:rsid w:val="00F658D2"/>
    <w:rsid w:val="00F65CFD"/>
    <w:rsid w:val="00F65E15"/>
    <w:rsid w:val="00F65E35"/>
    <w:rsid w:val="00F65F20"/>
    <w:rsid w:val="00F65FD4"/>
    <w:rsid w:val="00F6637F"/>
    <w:rsid w:val="00F663C1"/>
    <w:rsid w:val="00F6650A"/>
    <w:rsid w:val="00F66799"/>
    <w:rsid w:val="00F66E5C"/>
    <w:rsid w:val="00F67089"/>
    <w:rsid w:val="00F67248"/>
    <w:rsid w:val="00F67260"/>
    <w:rsid w:val="00F67A7F"/>
    <w:rsid w:val="00F67CDB"/>
    <w:rsid w:val="00F706EB"/>
    <w:rsid w:val="00F70C4D"/>
    <w:rsid w:val="00F70D0F"/>
    <w:rsid w:val="00F70D43"/>
    <w:rsid w:val="00F70DED"/>
    <w:rsid w:val="00F70FC7"/>
    <w:rsid w:val="00F710B8"/>
    <w:rsid w:val="00F716B0"/>
    <w:rsid w:val="00F71B46"/>
    <w:rsid w:val="00F71CA6"/>
    <w:rsid w:val="00F7203F"/>
    <w:rsid w:val="00F721A0"/>
    <w:rsid w:val="00F72562"/>
    <w:rsid w:val="00F72A3C"/>
    <w:rsid w:val="00F72FD6"/>
    <w:rsid w:val="00F7358B"/>
    <w:rsid w:val="00F73B6E"/>
    <w:rsid w:val="00F73F39"/>
    <w:rsid w:val="00F744AD"/>
    <w:rsid w:val="00F744F5"/>
    <w:rsid w:val="00F7456A"/>
    <w:rsid w:val="00F74808"/>
    <w:rsid w:val="00F74865"/>
    <w:rsid w:val="00F74939"/>
    <w:rsid w:val="00F74C09"/>
    <w:rsid w:val="00F75028"/>
    <w:rsid w:val="00F752BD"/>
    <w:rsid w:val="00F755BD"/>
    <w:rsid w:val="00F75609"/>
    <w:rsid w:val="00F75955"/>
    <w:rsid w:val="00F759B8"/>
    <w:rsid w:val="00F75D12"/>
    <w:rsid w:val="00F75D3F"/>
    <w:rsid w:val="00F76018"/>
    <w:rsid w:val="00F767F8"/>
    <w:rsid w:val="00F768E1"/>
    <w:rsid w:val="00F76B17"/>
    <w:rsid w:val="00F77514"/>
    <w:rsid w:val="00F776E4"/>
    <w:rsid w:val="00F77763"/>
    <w:rsid w:val="00F777D7"/>
    <w:rsid w:val="00F80084"/>
    <w:rsid w:val="00F803F8"/>
    <w:rsid w:val="00F8067A"/>
    <w:rsid w:val="00F8070C"/>
    <w:rsid w:val="00F80A79"/>
    <w:rsid w:val="00F80D55"/>
    <w:rsid w:val="00F80F1C"/>
    <w:rsid w:val="00F8108F"/>
    <w:rsid w:val="00F8161B"/>
    <w:rsid w:val="00F81987"/>
    <w:rsid w:val="00F81AA3"/>
    <w:rsid w:val="00F81DFA"/>
    <w:rsid w:val="00F821AF"/>
    <w:rsid w:val="00F822EC"/>
    <w:rsid w:val="00F829DB"/>
    <w:rsid w:val="00F82C6D"/>
    <w:rsid w:val="00F83AD3"/>
    <w:rsid w:val="00F83BFB"/>
    <w:rsid w:val="00F840CD"/>
    <w:rsid w:val="00F8435E"/>
    <w:rsid w:val="00F845FC"/>
    <w:rsid w:val="00F84882"/>
    <w:rsid w:val="00F84B50"/>
    <w:rsid w:val="00F84E9C"/>
    <w:rsid w:val="00F84EEB"/>
    <w:rsid w:val="00F85733"/>
    <w:rsid w:val="00F8578B"/>
    <w:rsid w:val="00F85B17"/>
    <w:rsid w:val="00F85C1A"/>
    <w:rsid w:val="00F85DD8"/>
    <w:rsid w:val="00F85F2B"/>
    <w:rsid w:val="00F86316"/>
    <w:rsid w:val="00F863B0"/>
    <w:rsid w:val="00F86672"/>
    <w:rsid w:val="00F86A58"/>
    <w:rsid w:val="00F86A68"/>
    <w:rsid w:val="00F86C5E"/>
    <w:rsid w:val="00F878A6"/>
    <w:rsid w:val="00F87942"/>
    <w:rsid w:val="00F9004F"/>
    <w:rsid w:val="00F90134"/>
    <w:rsid w:val="00F914B9"/>
    <w:rsid w:val="00F915A9"/>
    <w:rsid w:val="00F915BA"/>
    <w:rsid w:val="00F91ADF"/>
    <w:rsid w:val="00F91B42"/>
    <w:rsid w:val="00F91B81"/>
    <w:rsid w:val="00F91F0B"/>
    <w:rsid w:val="00F9211A"/>
    <w:rsid w:val="00F9242A"/>
    <w:rsid w:val="00F924E0"/>
    <w:rsid w:val="00F925A0"/>
    <w:rsid w:val="00F93030"/>
    <w:rsid w:val="00F9325A"/>
    <w:rsid w:val="00F9364C"/>
    <w:rsid w:val="00F93820"/>
    <w:rsid w:val="00F93959"/>
    <w:rsid w:val="00F93C97"/>
    <w:rsid w:val="00F93CF4"/>
    <w:rsid w:val="00F93DC2"/>
    <w:rsid w:val="00F93F97"/>
    <w:rsid w:val="00F94400"/>
    <w:rsid w:val="00F945AB"/>
    <w:rsid w:val="00F9489E"/>
    <w:rsid w:val="00F94E0D"/>
    <w:rsid w:val="00F9512D"/>
    <w:rsid w:val="00F95325"/>
    <w:rsid w:val="00F953CC"/>
    <w:rsid w:val="00F9546F"/>
    <w:rsid w:val="00F955AA"/>
    <w:rsid w:val="00F95634"/>
    <w:rsid w:val="00F95805"/>
    <w:rsid w:val="00F95915"/>
    <w:rsid w:val="00F95942"/>
    <w:rsid w:val="00F95C2A"/>
    <w:rsid w:val="00F95C56"/>
    <w:rsid w:val="00F95ED3"/>
    <w:rsid w:val="00F95F87"/>
    <w:rsid w:val="00F96085"/>
    <w:rsid w:val="00F962DF"/>
    <w:rsid w:val="00F96330"/>
    <w:rsid w:val="00F964B8"/>
    <w:rsid w:val="00F96968"/>
    <w:rsid w:val="00F96BE1"/>
    <w:rsid w:val="00F96C3E"/>
    <w:rsid w:val="00F96DD9"/>
    <w:rsid w:val="00F96F49"/>
    <w:rsid w:val="00F96F7A"/>
    <w:rsid w:val="00F970F0"/>
    <w:rsid w:val="00F97172"/>
    <w:rsid w:val="00F9726A"/>
    <w:rsid w:val="00F97C25"/>
    <w:rsid w:val="00F97EE5"/>
    <w:rsid w:val="00F97F27"/>
    <w:rsid w:val="00FA00F8"/>
    <w:rsid w:val="00FA03D3"/>
    <w:rsid w:val="00FA084D"/>
    <w:rsid w:val="00FA0B5D"/>
    <w:rsid w:val="00FA0EF7"/>
    <w:rsid w:val="00FA140B"/>
    <w:rsid w:val="00FA164A"/>
    <w:rsid w:val="00FA17D2"/>
    <w:rsid w:val="00FA1DCF"/>
    <w:rsid w:val="00FA208E"/>
    <w:rsid w:val="00FA2293"/>
    <w:rsid w:val="00FA25BD"/>
    <w:rsid w:val="00FA2627"/>
    <w:rsid w:val="00FA2870"/>
    <w:rsid w:val="00FA28CA"/>
    <w:rsid w:val="00FA31BF"/>
    <w:rsid w:val="00FA3280"/>
    <w:rsid w:val="00FA33D1"/>
    <w:rsid w:val="00FA340F"/>
    <w:rsid w:val="00FA3C78"/>
    <w:rsid w:val="00FA4384"/>
    <w:rsid w:val="00FA4718"/>
    <w:rsid w:val="00FA49C6"/>
    <w:rsid w:val="00FA4F33"/>
    <w:rsid w:val="00FA5021"/>
    <w:rsid w:val="00FA52A1"/>
    <w:rsid w:val="00FA534D"/>
    <w:rsid w:val="00FA5688"/>
    <w:rsid w:val="00FA5A69"/>
    <w:rsid w:val="00FA5BEB"/>
    <w:rsid w:val="00FA5F1C"/>
    <w:rsid w:val="00FA5FF7"/>
    <w:rsid w:val="00FA627A"/>
    <w:rsid w:val="00FA628F"/>
    <w:rsid w:val="00FA651B"/>
    <w:rsid w:val="00FA668C"/>
    <w:rsid w:val="00FA6D06"/>
    <w:rsid w:val="00FA7279"/>
    <w:rsid w:val="00FA7944"/>
    <w:rsid w:val="00FA79F1"/>
    <w:rsid w:val="00FA7E87"/>
    <w:rsid w:val="00FA7EC9"/>
    <w:rsid w:val="00FB0020"/>
    <w:rsid w:val="00FB01C6"/>
    <w:rsid w:val="00FB0509"/>
    <w:rsid w:val="00FB0778"/>
    <w:rsid w:val="00FB09CD"/>
    <w:rsid w:val="00FB0A90"/>
    <w:rsid w:val="00FB0EAE"/>
    <w:rsid w:val="00FB0EEE"/>
    <w:rsid w:val="00FB1088"/>
    <w:rsid w:val="00FB10D9"/>
    <w:rsid w:val="00FB1238"/>
    <w:rsid w:val="00FB139F"/>
    <w:rsid w:val="00FB1626"/>
    <w:rsid w:val="00FB18D3"/>
    <w:rsid w:val="00FB1B8F"/>
    <w:rsid w:val="00FB1D12"/>
    <w:rsid w:val="00FB1E1E"/>
    <w:rsid w:val="00FB1F8D"/>
    <w:rsid w:val="00FB20D8"/>
    <w:rsid w:val="00FB215B"/>
    <w:rsid w:val="00FB231B"/>
    <w:rsid w:val="00FB24CB"/>
    <w:rsid w:val="00FB2505"/>
    <w:rsid w:val="00FB2A7B"/>
    <w:rsid w:val="00FB2D27"/>
    <w:rsid w:val="00FB33DD"/>
    <w:rsid w:val="00FB349A"/>
    <w:rsid w:val="00FB43E0"/>
    <w:rsid w:val="00FB45C0"/>
    <w:rsid w:val="00FB4851"/>
    <w:rsid w:val="00FB4B85"/>
    <w:rsid w:val="00FB511C"/>
    <w:rsid w:val="00FB5627"/>
    <w:rsid w:val="00FB5E25"/>
    <w:rsid w:val="00FB5E8C"/>
    <w:rsid w:val="00FB5FAB"/>
    <w:rsid w:val="00FB620F"/>
    <w:rsid w:val="00FB634D"/>
    <w:rsid w:val="00FB6942"/>
    <w:rsid w:val="00FB6A93"/>
    <w:rsid w:val="00FB6C7E"/>
    <w:rsid w:val="00FB73D9"/>
    <w:rsid w:val="00FB7551"/>
    <w:rsid w:val="00FB77DC"/>
    <w:rsid w:val="00FB7B67"/>
    <w:rsid w:val="00FB7CB6"/>
    <w:rsid w:val="00FC05DB"/>
    <w:rsid w:val="00FC062A"/>
    <w:rsid w:val="00FC0635"/>
    <w:rsid w:val="00FC069A"/>
    <w:rsid w:val="00FC0B81"/>
    <w:rsid w:val="00FC1116"/>
    <w:rsid w:val="00FC11B0"/>
    <w:rsid w:val="00FC126E"/>
    <w:rsid w:val="00FC14CD"/>
    <w:rsid w:val="00FC1D36"/>
    <w:rsid w:val="00FC1E99"/>
    <w:rsid w:val="00FC1EF8"/>
    <w:rsid w:val="00FC23A7"/>
    <w:rsid w:val="00FC246A"/>
    <w:rsid w:val="00FC2553"/>
    <w:rsid w:val="00FC281A"/>
    <w:rsid w:val="00FC2886"/>
    <w:rsid w:val="00FC2E67"/>
    <w:rsid w:val="00FC30B9"/>
    <w:rsid w:val="00FC38A7"/>
    <w:rsid w:val="00FC3BFB"/>
    <w:rsid w:val="00FC3F09"/>
    <w:rsid w:val="00FC4087"/>
    <w:rsid w:val="00FC4335"/>
    <w:rsid w:val="00FC4793"/>
    <w:rsid w:val="00FC4DDA"/>
    <w:rsid w:val="00FC5009"/>
    <w:rsid w:val="00FC5699"/>
    <w:rsid w:val="00FC5725"/>
    <w:rsid w:val="00FC5A66"/>
    <w:rsid w:val="00FC5A99"/>
    <w:rsid w:val="00FC5B74"/>
    <w:rsid w:val="00FC607B"/>
    <w:rsid w:val="00FC643C"/>
    <w:rsid w:val="00FC64A3"/>
    <w:rsid w:val="00FC72CE"/>
    <w:rsid w:val="00FC7340"/>
    <w:rsid w:val="00FC7422"/>
    <w:rsid w:val="00FC788C"/>
    <w:rsid w:val="00FC7950"/>
    <w:rsid w:val="00FC7DC9"/>
    <w:rsid w:val="00FC7E01"/>
    <w:rsid w:val="00FC7E5F"/>
    <w:rsid w:val="00FC7EED"/>
    <w:rsid w:val="00FD04E6"/>
    <w:rsid w:val="00FD087C"/>
    <w:rsid w:val="00FD1027"/>
    <w:rsid w:val="00FD1619"/>
    <w:rsid w:val="00FD1783"/>
    <w:rsid w:val="00FD1808"/>
    <w:rsid w:val="00FD184E"/>
    <w:rsid w:val="00FD192D"/>
    <w:rsid w:val="00FD1B5B"/>
    <w:rsid w:val="00FD24E6"/>
    <w:rsid w:val="00FD265F"/>
    <w:rsid w:val="00FD2813"/>
    <w:rsid w:val="00FD2825"/>
    <w:rsid w:val="00FD29B3"/>
    <w:rsid w:val="00FD2CD0"/>
    <w:rsid w:val="00FD2CEE"/>
    <w:rsid w:val="00FD2F2B"/>
    <w:rsid w:val="00FD3207"/>
    <w:rsid w:val="00FD39B1"/>
    <w:rsid w:val="00FD3C1E"/>
    <w:rsid w:val="00FD3DEF"/>
    <w:rsid w:val="00FD4566"/>
    <w:rsid w:val="00FD481E"/>
    <w:rsid w:val="00FD4856"/>
    <w:rsid w:val="00FD4D09"/>
    <w:rsid w:val="00FD55BB"/>
    <w:rsid w:val="00FD5BE2"/>
    <w:rsid w:val="00FD5FD4"/>
    <w:rsid w:val="00FD606C"/>
    <w:rsid w:val="00FD6162"/>
    <w:rsid w:val="00FD66B9"/>
    <w:rsid w:val="00FD69C7"/>
    <w:rsid w:val="00FD6D71"/>
    <w:rsid w:val="00FD7C98"/>
    <w:rsid w:val="00FD7D5B"/>
    <w:rsid w:val="00FE0074"/>
    <w:rsid w:val="00FE0372"/>
    <w:rsid w:val="00FE067C"/>
    <w:rsid w:val="00FE09C7"/>
    <w:rsid w:val="00FE10B8"/>
    <w:rsid w:val="00FE16BD"/>
    <w:rsid w:val="00FE1A2B"/>
    <w:rsid w:val="00FE1CE0"/>
    <w:rsid w:val="00FE227D"/>
    <w:rsid w:val="00FE289A"/>
    <w:rsid w:val="00FE2925"/>
    <w:rsid w:val="00FE2D99"/>
    <w:rsid w:val="00FE3228"/>
    <w:rsid w:val="00FE3401"/>
    <w:rsid w:val="00FE3A9A"/>
    <w:rsid w:val="00FE3AC7"/>
    <w:rsid w:val="00FE3F25"/>
    <w:rsid w:val="00FE406B"/>
    <w:rsid w:val="00FE418A"/>
    <w:rsid w:val="00FE4398"/>
    <w:rsid w:val="00FE46D7"/>
    <w:rsid w:val="00FE4931"/>
    <w:rsid w:val="00FE50B4"/>
    <w:rsid w:val="00FE552A"/>
    <w:rsid w:val="00FE575B"/>
    <w:rsid w:val="00FE5A80"/>
    <w:rsid w:val="00FE5FC2"/>
    <w:rsid w:val="00FE6014"/>
    <w:rsid w:val="00FE605F"/>
    <w:rsid w:val="00FE63BC"/>
    <w:rsid w:val="00FE69A0"/>
    <w:rsid w:val="00FE6DD7"/>
    <w:rsid w:val="00FE6E9D"/>
    <w:rsid w:val="00FE708D"/>
    <w:rsid w:val="00FE708F"/>
    <w:rsid w:val="00FE7097"/>
    <w:rsid w:val="00FE74FA"/>
    <w:rsid w:val="00FE7576"/>
    <w:rsid w:val="00FE75EF"/>
    <w:rsid w:val="00FE76AD"/>
    <w:rsid w:val="00FE7A9B"/>
    <w:rsid w:val="00FE7B36"/>
    <w:rsid w:val="00FE7BC6"/>
    <w:rsid w:val="00FF07A1"/>
    <w:rsid w:val="00FF07A8"/>
    <w:rsid w:val="00FF091F"/>
    <w:rsid w:val="00FF0C3D"/>
    <w:rsid w:val="00FF0CA7"/>
    <w:rsid w:val="00FF0D49"/>
    <w:rsid w:val="00FF0F34"/>
    <w:rsid w:val="00FF132B"/>
    <w:rsid w:val="00FF144A"/>
    <w:rsid w:val="00FF17F4"/>
    <w:rsid w:val="00FF1940"/>
    <w:rsid w:val="00FF1A5C"/>
    <w:rsid w:val="00FF1FA2"/>
    <w:rsid w:val="00FF203E"/>
    <w:rsid w:val="00FF25EC"/>
    <w:rsid w:val="00FF2663"/>
    <w:rsid w:val="00FF273A"/>
    <w:rsid w:val="00FF2B81"/>
    <w:rsid w:val="00FF2F91"/>
    <w:rsid w:val="00FF3139"/>
    <w:rsid w:val="00FF3156"/>
    <w:rsid w:val="00FF33D4"/>
    <w:rsid w:val="00FF3657"/>
    <w:rsid w:val="00FF3E52"/>
    <w:rsid w:val="00FF43D4"/>
    <w:rsid w:val="00FF45EC"/>
    <w:rsid w:val="00FF4CC0"/>
    <w:rsid w:val="00FF4E9A"/>
    <w:rsid w:val="00FF54AE"/>
    <w:rsid w:val="00FF584E"/>
    <w:rsid w:val="00FF59F2"/>
    <w:rsid w:val="00FF5A16"/>
    <w:rsid w:val="00FF5E0F"/>
    <w:rsid w:val="00FF5F02"/>
    <w:rsid w:val="00FF6094"/>
    <w:rsid w:val="00FF62A5"/>
    <w:rsid w:val="00FF6E53"/>
    <w:rsid w:val="00FF7305"/>
    <w:rsid w:val="00FF73B2"/>
    <w:rsid w:val="00FF750A"/>
    <w:rsid w:val="00FF7B94"/>
    <w:rsid w:val="00FF7EB1"/>
    <w:rsid w:val="00FF7F5E"/>
    <w:rsid w:val="1BDFF4CE"/>
    <w:rsid w:val="1D935206"/>
    <w:rsid w:val="25986467"/>
    <w:rsid w:val="27DF2601"/>
    <w:rsid w:val="298742D4"/>
    <w:rsid w:val="29B9796C"/>
    <w:rsid w:val="2B43191B"/>
    <w:rsid w:val="37F71475"/>
    <w:rsid w:val="3E651C7C"/>
    <w:rsid w:val="3FFE0362"/>
    <w:rsid w:val="421E31A1"/>
    <w:rsid w:val="4815257D"/>
    <w:rsid w:val="49985F6D"/>
    <w:rsid w:val="4F03511D"/>
    <w:rsid w:val="4FD365C0"/>
    <w:rsid w:val="55DD0B38"/>
    <w:rsid w:val="5EFFE66E"/>
    <w:rsid w:val="606675CE"/>
    <w:rsid w:val="6297205A"/>
    <w:rsid w:val="63433BC3"/>
    <w:rsid w:val="66FFFB6B"/>
    <w:rsid w:val="67D917D8"/>
    <w:rsid w:val="67DF104D"/>
    <w:rsid w:val="700D653E"/>
    <w:rsid w:val="77B1B25E"/>
    <w:rsid w:val="77FD6E81"/>
    <w:rsid w:val="7BFE486F"/>
    <w:rsid w:val="7DEDC9F2"/>
    <w:rsid w:val="7F3EE9C7"/>
    <w:rsid w:val="7F5D9A58"/>
    <w:rsid w:val="7F7F5DC2"/>
    <w:rsid w:val="7FBE8CD6"/>
    <w:rsid w:val="7FFFC48E"/>
    <w:rsid w:val="9AB31706"/>
    <w:rsid w:val="9BAB443B"/>
    <w:rsid w:val="9FEF5D36"/>
    <w:rsid w:val="BBF95D51"/>
    <w:rsid w:val="BF718356"/>
    <w:rsid w:val="BF7B5612"/>
    <w:rsid w:val="BFFFB11C"/>
    <w:rsid w:val="C6ED1590"/>
    <w:rsid w:val="D9DBE9F5"/>
    <w:rsid w:val="DBFF77DB"/>
    <w:rsid w:val="F2FF68A4"/>
    <w:rsid w:val="F70E1C6F"/>
    <w:rsid w:val="FB0ACD4A"/>
    <w:rsid w:val="FBBBD2E9"/>
    <w:rsid w:val="FD8D7E9D"/>
    <w:rsid w:val="FDEE0F71"/>
    <w:rsid w:val="FFEE06A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3D2E27EA"/>
  <w15:docId w15:val="{D6C61B36-015A-1649-BBFB-68E8DF8FC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CN"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unhideWhenUsed="1" w:qFormat="1"/>
    <w:lsdException w:name="heading 4" w:uiPriority="1" w:unhideWhenUsed="1" w:qFormat="1"/>
    <w:lsdException w:name="heading 5" w:uiPriority="0"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qFormat="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qFormat="1"/>
    <w:lsdException w:name="annotation reference" w:semiHidden="1" w:unhideWhenUsed="1" w:qFormat="1"/>
    <w:lsdException w:name="line number" w:semiHidden="1" w:unhideWhenUsed="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 w:qFormat="1"/>
    <w:lsdException w:name="List Number"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qFormat="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uiPriority="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pPr>
      <w:spacing w:before="120"/>
    </w:pPr>
    <w:rPr>
      <w:rFonts w:ascii="Microsoft YaHei" w:eastAsia="Microsoft YaHei" w:hAnsi="Microsoft YaHei"/>
      <w:szCs w:val="24"/>
      <w:lang w:val="en-US"/>
    </w:rPr>
  </w:style>
  <w:style w:type="paragraph" w:styleId="Heading1">
    <w:name w:val="heading 1"/>
    <w:basedOn w:val="Normal"/>
    <w:next w:val="Normal"/>
    <w:link w:val="Heading1Char"/>
    <w:autoRedefine/>
    <w:uiPriority w:val="1"/>
    <w:qFormat/>
    <w:pPr>
      <w:spacing w:before="480" w:after="360"/>
      <w:outlineLvl w:val="0"/>
    </w:pPr>
    <w:rPr>
      <w:rFonts w:cstheme="minorBidi"/>
      <w:b/>
      <w:bCs/>
      <w:sz w:val="36"/>
      <w:szCs w:val="28"/>
    </w:rPr>
  </w:style>
  <w:style w:type="paragraph" w:styleId="Heading2">
    <w:name w:val="heading 2"/>
    <w:basedOn w:val="Normal"/>
    <w:next w:val="Normal"/>
    <w:link w:val="Heading2Char"/>
    <w:autoRedefine/>
    <w:uiPriority w:val="1"/>
    <w:qFormat/>
    <w:pPr>
      <w:keepNext/>
      <w:keepLines/>
      <w:tabs>
        <w:tab w:val="left" w:pos="2653"/>
      </w:tabs>
      <w:spacing w:before="200" w:after="100"/>
      <w:outlineLvl w:val="1"/>
    </w:pPr>
    <w:rPr>
      <w:rFonts w:cstheme="minorBidi"/>
      <w:b/>
      <w:bCs/>
      <w:sz w:val="28"/>
      <w:szCs w:val="28"/>
    </w:rPr>
  </w:style>
  <w:style w:type="paragraph" w:styleId="Heading3">
    <w:name w:val="heading 3"/>
    <w:basedOn w:val="Normal"/>
    <w:next w:val="Normal"/>
    <w:link w:val="Heading3Char"/>
    <w:autoRedefine/>
    <w:uiPriority w:val="1"/>
    <w:unhideWhenUsed/>
    <w:qFormat/>
    <w:pPr>
      <w:keepNext/>
      <w:keepLines/>
      <w:spacing w:before="200" w:after="100" w:afterAutospacing="1"/>
      <w:outlineLvl w:val="2"/>
    </w:pPr>
    <w:rPr>
      <w:rFonts w:cstheme="minorBidi"/>
      <w:b/>
      <w:bCs/>
      <w:sz w:val="22"/>
    </w:rPr>
  </w:style>
  <w:style w:type="paragraph" w:styleId="Heading4">
    <w:name w:val="heading 4"/>
    <w:basedOn w:val="Normal"/>
    <w:next w:val="Normal"/>
    <w:link w:val="Heading4Char"/>
    <w:autoRedefine/>
    <w:uiPriority w:val="1"/>
    <w:unhideWhenUsed/>
    <w:qFormat/>
    <w:pPr>
      <w:keepNext/>
      <w:keepLines/>
      <w:spacing w:before="200" w:line="276" w:lineRule="auto"/>
      <w:outlineLvl w:val="3"/>
    </w:pPr>
    <w:rPr>
      <w:rFonts w:cstheme="majorBidi"/>
      <w:b/>
      <w:bCs/>
      <w:iCs/>
    </w:rPr>
  </w:style>
  <w:style w:type="paragraph" w:styleId="Heading5">
    <w:name w:val="heading 5"/>
    <w:basedOn w:val="Normal"/>
    <w:next w:val="Normal"/>
    <w:link w:val="Heading5Char"/>
    <w:autoRedefine/>
    <w:qFormat/>
    <w:pPr>
      <w:outlineLvl w:val="4"/>
    </w:pPr>
    <w:rPr>
      <w:rFonts w:asciiTheme="majorHAnsi" w:eastAsiaTheme="majorEastAsia" w:hAnsiTheme="majorHAnsi" w:cstheme="majorBidi"/>
      <w:color w:val="FFFFFF" w:themeColor="background1"/>
      <w:sz w:val="28"/>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autoRedefine/>
    <w:uiPriority w:val="39"/>
    <w:unhideWhenUsed/>
    <w:qFormat/>
    <w:pPr>
      <w:spacing w:before="0"/>
      <w:ind w:left="1200"/>
    </w:pPr>
    <w:rPr>
      <w:rFonts w:asciiTheme="minorHAnsi" w:hAnsiTheme="minorHAnsi"/>
      <w:szCs w:val="20"/>
    </w:rPr>
  </w:style>
  <w:style w:type="paragraph" w:styleId="ListNumber">
    <w:name w:val="List Number"/>
    <w:basedOn w:val="ListParagraph"/>
    <w:autoRedefine/>
    <w:uiPriority w:val="1"/>
    <w:unhideWhenUsed/>
    <w:qFormat/>
    <w:pPr>
      <w:numPr>
        <w:numId w:val="1"/>
      </w:numPr>
      <w:spacing w:after="40" w:line="240" w:lineRule="auto"/>
      <w:ind w:left="964" w:firstLineChars="0" w:hanging="482"/>
    </w:pPr>
  </w:style>
  <w:style w:type="paragraph" w:styleId="ListParagraph">
    <w:name w:val="List Paragraph"/>
    <w:basedOn w:val="Normal"/>
    <w:autoRedefine/>
    <w:uiPriority w:val="34"/>
    <w:unhideWhenUsed/>
    <w:qFormat/>
    <w:pPr>
      <w:spacing w:after="200" w:line="276" w:lineRule="auto"/>
      <w:ind w:firstLineChars="200" w:firstLine="420"/>
    </w:pPr>
    <w:rPr>
      <w:rFonts w:cstheme="minorBidi"/>
      <w:color w:val="000000" w:themeColor="text1"/>
    </w:rPr>
  </w:style>
  <w:style w:type="paragraph" w:styleId="ListBullet">
    <w:name w:val="List Bullet"/>
    <w:basedOn w:val="Normal"/>
    <w:autoRedefine/>
    <w:uiPriority w:val="1"/>
    <w:qFormat/>
    <w:pPr>
      <w:numPr>
        <w:numId w:val="2"/>
      </w:numPr>
      <w:spacing w:before="200" w:after="200"/>
      <w:ind w:left="720"/>
    </w:pPr>
    <w:rPr>
      <w:rFonts w:cstheme="minorBidi"/>
      <w:color w:val="000000" w:themeColor="text1"/>
      <w:szCs w:val="22"/>
    </w:rPr>
  </w:style>
  <w:style w:type="paragraph" w:styleId="DocumentMap">
    <w:name w:val="Document Map"/>
    <w:basedOn w:val="Normal"/>
    <w:link w:val="DocumentMapChar"/>
    <w:autoRedefine/>
    <w:uiPriority w:val="99"/>
    <w:semiHidden/>
    <w:unhideWhenUsed/>
    <w:qFormat/>
    <w:rPr>
      <w:rFonts w:ascii="SimSun" w:eastAsia="SimSun"/>
      <w:sz w:val="18"/>
      <w:szCs w:val="18"/>
    </w:rPr>
  </w:style>
  <w:style w:type="paragraph" w:styleId="CommentText">
    <w:name w:val="annotation text"/>
    <w:basedOn w:val="Normal"/>
    <w:link w:val="CommentTextChar"/>
    <w:autoRedefine/>
    <w:uiPriority w:val="99"/>
    <w:unhideWhenUsed/>
    <w:qFormat/>
    <w:pPr>
      <w:spacing w:after="200" w:line="276" w:lineRule="auto"/>
    </w:pPr>
    <w:rPr>
      <w:rFonts w:cstheme="minorBidi"/>
      <w:color w:val="000000" w:themeColor="text1"/>
    </w:rPr>
  </w:style>
  <w:style w:type="paragraph" w:styleId="BodyText">
    <w:name w:val="Body Text"/>
    <w:basedOn w:val="Normal"/>
    <w:link w:val="BodyTextChar"/>
    <w:autoRedefine/>
    <w:unhideWhenUsed/>
    <w:qFormat/>
    <w:pPr>
      <w:spacing w:after="200"/>
    </w:pPr>
    <w:rPr>
      <w:rFonts w:cstheme="minorBidi"/>
      <w:color w:val="404040" w:themeColor="text1" w:themeTint="BF"/>
      <w:lang w:eastAsia="ja-JP"/>
    </w:rPr>
  </w:style>
  <w:style w:type="paragraph" w:styleId="TOC5">
    <w:name w:val="toc 5"/>
    <w:basedOn w:val="Normal"/>
    <w:next w:val="Normal"/>
    <w:autoRedefine/>
    <w:uiPriority w:val="39"/>
    <w:unhideWhenUsed/>
    <w:qFormat/>
    <w:pPr>
      <w:spacing w:before="0"/>
      <w:ind w:left="800"/>
    </w:pPr>
    <w:rPr>
      <w:rFonts w:asciiTheme="minorHAnsi" w:hAnsiTheme="minorHAnsi"/>
      <w:szCs w:val="20"/>
    </w:rPr>
  </w:style>
  <w:style w:type="paragraph" w:styleId="TOC3">
    <w:name w:val="toc 3"/>
    <w:basedOn w:val="Normal"/>
    <w:next w:val="Normal"/>
    <w:autoRedefine/>
    <w:uiPriority w:val="39"/>
    <w:unhideWhenUsed/>
    <w:qFormat/>
    <w:pPr>
      <w:spacing w:before="0"/>
      <w:ind w:left="400"/>
    </w:pPr>
    <w:rPr>
      <w:rFonts w:asciiTheme="minorHAnsi" w:hAnsiTheme="minorHAnsi"/>
      <w:sz w:val="22"/>
      <w:szCs w:val="22"/>
    </w:rPr>
  </w:style>
  <w:style w:type="paragraph" w:styleId="TOC8">
    <w:name w:val="toc 8"/>
    <w:basedOn w:val="Normal"/>
    <w:next w:val="Normal"/>
    <w:autoRedefine/>
    <w:uiPriority w:val="39"/>
    <w:unhideWhenUsed/>
    <w:qFormat/>
    <w:pPr>
      <w:spacing w:before="0"/>
      <w:ind w:left="1400"/>
    </w:pPr>
    <w:rPr>
      <w:rFonts w:asciiTheme="minorHAnsi" w:hAnsiTheme="minorHAnsi"/>
      <w:szCs w:val="20"/>
    </w:rPr>
  </w:style>
  <w:style w:type="paragraph" w:styleId="Date">
    <w:name w:val="Date"/>
    <w:basedOn w:val="Normal"/>
    <w:next w:val="Normal"/>
    <w:link w:val="DateChar"/>
    <w:autoRedefine/>
    <w:uiPriority w:val="1"/>
    <w:qFormat/>
    <w:pPr>
      <w:spacing w:line="276" w:lineRule="auto"/>
      <w:jc w:val="right"/>
    </w:pPr>
    <w:rPr>
      <w:rFonts w:cstheme="minorBidi"/>
      <w:color w:val="5590CC" w:themeColor="accent1"/>
    </w:rPr>
  </w:style>
  <w:style w:type="paragraph" w:styleId="BalloonText">
    <w:name w:val="Balloon Text"/>
    <w:basedOn w:val="Normal"/>
    <w:link w:val="BalloonTextChar"/>
    <w:autoRedefine/>
    <w:uiPriority w:val="99"/>
    <w:semiHidden/>
    <w:unhideWhenUsed/>
    <w:qFormat/>
    <w:rPr>
      <w:rFonts w:ascii="Tahoma" w:hAnsi="Tahoma" w:cs="Tahoma"/>
      <w:color w:val="000000" w:themeColor="text1"/>
      <w:sz w:val="16"/>
      <w:szCs w:val="16"/>
    </w:rPr>
  </w:style>
  <w:style w:type="paragraph" w:styleId="Footer">
    <w:name w:val="footer"/>
    <w:basedOn w:val="Normal"/>
    <w:link w:val="FooterChar"/>
    <w:autoRedefine/>
    <w:uiPriority w:val="99"/>
    <w:unhideWhenUsed/>
    <w:qFormat/>
    <w:pPr>
      <w:spacing w:before="40" w:after="40"/>
    </w:pPr>
    <w:rPr>
      <w:rFonts w:cstheme="minorBidi"/>
      <w:caps/>
      <w:color w:val="B0C0C9" w:themeColor="accent3"/>
      <w:sz w:val="16"/>
    </w:rPr>
  </w:style>
  <w:style w:type="paragraph" w:styleId="Header">
    <w:name w:val="header"/>
    <w:basedOn w:val="Normal"/>
    <w:link w:val="HeaderChar"/>
    <w:uiPriority w:val="99"/>
    <w:unhideWhenUsed/>
    <w:qFormat/>
    <w:rPr>
      <w:rFonts w:cstheme="minorBidi"/>
      <w:caps/>
      <w:color w:val="FFFFFF" w:themeColor="background1"/>
      <w:sz w:val="16"/>
    </w:rPr>
  </w:style>
  <w:style w:type="paragraph" w:styleId="TOC1">
    <w:name w:val="toc 1"/>
    <w:basedOn w:val="Normal"/>
    <w:next w:val="Normal"/>
    <w:autoRedefine/>
    <w:uiPriority w:val="39"/>
    <w:unhideWhenUsed/>
    <w:qFormat/>
    <w:rPr>
      <w:rFonts w:asciiTheme="minorHAnsi" w:hAnsiTheme="minorHAnsi"/>
      <w:b/>
      <w:bCs/>
      <w:sz w:val="24"/>
    </w:rPr>
  </w:style>
  <w:style w:type="paragraph" w:styleId="TOC4">
    <w:name w:val="toc 4"/>
    <w:basedOn w:val="Normal"/>
    <w:next w:val="Normal"/>
    <w:autoRedefine/>
    <w:uiPriority w:val="39"/>
    <w:unhideWhenUsed/>
    <w:qFormat/>
    <w:pPr>
      <w:spacing w:before="0"/>
      <w:ind w:left="600"/>
    </w:pPr>
    <w:rPr>
      <w:rFonts w:asciiTheme="minorHAnsi" w:hAnsiTheme="minorHAnsi"/>
      <w:szCs w:val="20"/>
    </w:rPr>
  </w:style>
  <w:style w:type="paragraph" w:styleId="Subtitle">
    <w:name w:val="Subtitle"/>
    <w:basedOn w:val="Normal"/>
    <w:next w:val="Normal"/>
    <w:link w:val="SubtitleChar"/>
    <w:autoRedefine/>
    <w:uiPriority w:val="1"/>
    <w:qFormat/>
    <w:pPr>
      <w:spacing w:before="60" w:after="480"/>
      <w:jc w:val="right"/>
    </w:pPr>
    <w:rPr>
      <w:rFonts w:cstheme="minorBidi"/>
      <w:iCs/>
      <w:color w:val="595959" w:themeColor="text1" w:themeTint="A6"/>
      <w:sz w:val="28"/>
      <w:szCs w:val="28"/>
    </w:rPr>
  </w:style>
  <w:style w:type="paragraph" w:styleId="FootnoteText">
    <w:name w:val="footnote text"/>
    <w:basedOn w:val="Normal"/>
    <w:link w:val="FootnoteTextChar"/>
    <w:uiPriority w:val="99"/>
    <w:qFormat/>
    <w:rPr>
      <w:rFonts w:cstheme="minorBidi"/>
      <w:i/>
      <w:color w:val="595959" w:themeColor="text1" w:themeTint="A6"/>
      <w:sz w:val="16"/>
    </w:rPr>
  </w:style>
  <w:style w:type="paragraph" w:styleId="TOC6">
    <w:name w:val="toc 6"/>
    <w:basedOn w:val="Normal"/>
    <w:next w:val="Normal"/>
    <w:autoRedefine/>
    <w:uiPriority w:val="39"/>
    <w:unhideWhenUsed/>
    <w:qFormat/>
    <w:pPr>
      <w:spacing w:before="0"/>
      <w:ind w:left="1000"/>
    </w:pPr>
    <w:rPr>
      <w:rFonts w:asciiTheme="minorHAnsi" w:hAnsiTheme="minorHAnsi"/>
      <w:szCs w:val="20"/>
    </w:rPr>
  </w:style>
  <w:style w:type="paragraph" w:styleId="TOC2">
    <w:name w:val="toc 2"/>
    <w:basedOn w:val="Normal"/>
    <w:next w:val="Normal"/>
    <w:autoRedefine/>
    <w:uiPriority w:val="39"/>
    <w:unhideWhenUsed/>
    <w:qFormat/>
    <w:pPr>
      <w:tabs>
        <w:tab w:val="right" w:leader="dot" w:pos="10450"/>
      </w:tabs>
      <w:spacing w:before="0"/>
      <w:ind w:left="200"/>
    </w:pPr>
    <w:rPr>
      <w:rFonts w:asciiTheme="minorHAnsi" w:hAnsiTheme="minorHAnsi"/>
      <w:b/>
      <w:bCs/>
      <w:sz w:val="22"/>
      <w:szCs w:val="22"/>
    </w:rPr>
  </w:style>
  <w:style w:type="paragraph" w:styleId="TOC9">
    <w:name w:val="toc 9"/>
    <w:basedOn w:val="Normal"/>
    <w:next w:val="Normal"/>
    <w:autoRedefine/>
    <w:uiPriority w:val="39"/>
    <w:unhideWhenUsed/>
    <w:qFormat/>
    <w:pPr>
      <w:spacing w:before="0"/>
      <w:ind w:left="1600"/>
    </w:pPr>
    <w:rPr>
      <w:rFonts w:asciiTheme="minorHAnsi" w:hAnsiTheme="minorHAnsi"/>
      <w:szCs w:val="20"/>
    </w:rPr>
  </w:style>
  <w:style w:type="paragraph" w:styleId="NormalWeb">
    <w:name w:val="Normal (Web)"/>
    <w:basedOn w:val="Normal"/>
    <w:autoRedefine/>
    <w:uiPriority w:val="99"/>
    <w:semiHidden/>
    <w:unhideWhenUsed/>
    <w:qFormat/>
  </w:style>
  <w:style w:type="paragraph" w:styleId="Title">
    <w:name w:val="Title"/>
    <w:basedOn w:val="Normal"/>
    <w:next w:val="Normal"/>
    <w:link w:val="TitleChar"/>
    <w:autoRedefine/>
    <w:uiPriority w:val="1"/>
    <w:qFormat/>
    <w:pPr>
      <w:pBdr>
        <w:bottom w:val="single" w:sz="8" w:space="4" w:color="B0C0C9" w:themeColor="accent3"/>
      </w:pBdr>
      <w:spacing w:before="720" w:after="480"/>
      <w:outlineLvl w:val="0"/>
    </w:pPr>
    <w:rPr>
      <w:rFonts w:cstheme="minorBidi"/>
      <w:b/>
      <w:sz w:val="36"/>
      <w:szCs w:val="36"/>
    </w:rPr>
  </w:style>
  <w:style w:type="paragraph" w:styleId="CommentSubject">
    <w:name w:val="annotation subject"/>
    <w:basedOn w:val="CommentText"/>
    <w:next w:val="CommentText"/>
    <w:link w:val="CommentSubjectChar"/>
    <w:autoRedefine/>
    <w:uiPriority w:val="99"/>
    <w:semiHidden/>
    <w:unhideWhenUsed/>
    <w:qFormat/>
    <w:rPr>
      <w:b/>
      <w:bCs/>
    </w:rPr>
  </w:style>
  <w:style w:type="table" w:styleId="TableGrid">
    <w:name w:val="Table Grid"/>
    <w:basedOn w:val="TableNormal"/>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2">
    <w:name w:val="Light Shading Accent 2"/>
    <w:basedOn w:val="TableNormal"/>
    <w:autoRedefine/>
    <w:uiPriority w:val="60"/>
    <w:qFormat/>
    <w:rPr>
      <w:color w:val="4D9ADA" w:themeColor="accent2" w:themeShade="BF"/>
    </w:rPr>
    <w:tblPr>
      <w:tblBorders>
        <w:top w:val="single" w:sz="8" w:space="0" w:color="9FC9EB" w:themeColor="accent2"/>
        <w:bottom w:val="single" w:sz="8" w:space="0" w:color="9FC9EB" w:themeColor="accent2"/>
      </w:tblBorders>
    </w:tblPr>
    <w:tblStylePr w:type="firstRow">
      <w:pPr>
        <w:spacing w:before="0" w:after="0" w:line="240" w:lineRule="auto"/>
      </w:pPr>
      <w:rPr>
        <w:b/>
        <w:bCs/>
      </w:rPr>
      <w:tblPr/>
      <w:tcPr>
        <w:tcBorders>
          <w:top w:val="single" w:sz="8" w:space="0" w:color="9FC9EB" w:themeColor="accent2"/>
          <w:left w:val="nil"/>
          <w:bottom w:val="single" w:sz="8" w:space="0" w:color="9FC9EB" w:themeColor="accent2"/>
          <w:right w:val="nil"/>
          <w:insideH w:val="nil"/>
          <w:insideV w:val="nil"/>
        </w:tcBorders>
      </w:tcPr>
    </w:tblStylePr>
    <w:tblStylePr w:type="lastRow">
      <w:pPr>
        <w:spacing w:before="0" w:after="0" w:line="240" w:lineRule="auto"/>
      </w:pPr>
      <w:rPr>
        <w:b/>
        <w:bCs/>
      </w:rPr>
      <w:tblPr/>
      <w:tcPr>
        <w:tcBorders>
          <w:top w:val="single" w:sz="8" w:space="0" w:color="9FC9EB" w:themeColor="accent2"/>
          <w:left w:val="nil"/>
          <w:bottom w:val="single" w:sz="8" w:space="0" w:color="9FC9EB"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F1FA" w:themeFill="accent2" w:themeFillTint="3F"/>
      </w:tcPr>
    </w:tblStylePr>
    <w:tblStylePr w:type="band1Horz">
      <w:tblPr/>
      <w:tcPr>
        <w:tcBorders>
          <w:left w:val="nil"/>
          <w:right w:val="nil"/>
          <w:insideH w:val="nil"/>
          <w:insideV w:val="nil"/>
        </w:tcBorders>
        <w:shd w:val="clear" w:color="auto" w:fill="E7F1FA" w:themeFill="accent2" w:themeFillTint="3F"/>
      </w:tcPr>
    </w:tblStylePr>
  </w:style>
  <w:style w:type="character" w:styleId="Strong">
    <w:name w:val="Strong"/>
    <w:basedOn w:val="DefaultParagraphFont"/>
    <w:autoRedefine/>
    <w:uiPriority w:val="22"/>
    <w:qFormat/>
    <w:rPr>
      <w:b/>
      <w:bCs/>
    </w:rPr>
  </w:style>
  <w:style w:type="character" w:styleId="PageNumber">
    <w:name w:val="page number"/>
    <w:basedOn w:val="DefaultParagraphFont"/>
    <w:autoRedefine/>
    <w:uiPriority w:val="99"/>
    <w:unhideWhenUsed/>
    <w:qFormat/>
    <w:rPr>
      <w:color w:val="073E87" w:themeColor="text2"/>
    </w:rPr>
  </w:style>
  <w:style w:type="character" w:styleId="FollowedHyperlink">
    <w:name w:val="FollowedHyperlink"/>
    <w:basedOn w:val="DefaultParagraphFont"/>
    <w:uiPriority w:val="99"/>
    <w:semiHidden/>
    <w:unhideWhenUsed/>
    <w:qFormat/>
    <w:rPr>
      <w:color w:val="5EAEFF" w:themeColor="followedHyperlink"/>
      <w:u w:val="single"/>
    </w:rPr>
  </w:style>
  <w:style w:type="character" w:styleId="Hyperlink">
    <w:name w:val="Hyperlink"/>
    <w:basedOn w:val="DefaultParagraphFont"/>
    <w:autoRedefine/>
    <w:uiPriority w:val="99"/>
    <w:unhideWhenUsed/>
    <w:qFormat/>
    <w:rPr>
      <w:color w:val="auto"/>
      <w:u w:val="single"/>
    </w:rPr>
  </w:style>
  <w:style w:type="character" w:styleId="CommentReference">
    <w:name w:val="annotation reference"/>
    <w:basedOn w:val="DefaultParagraphFont"/>
    <w:autoRedefine/>
    <w:uiPriority w:val="99"/>
    <w:semiHidden/>
    <w:unhideWhenUsed/>
    <w:qFormat/>
    <w:rPr>
      <w:sz w:val="21"/>
      <w:szCs w:val="21"/>
    </w:rPr>
  </w:style>
  <w:style w:type="character" w:styleId="FootnoteReference">
    <w:name w:val="footnote reference"/>
    <w:basedOn w:val="DefaultParagraphFont"/>
    <w:autoRedefine/>
    <w:uiPriority w:val="99"/>
    <w:qFormat/>
    <w:rPr>
      <w:color w:val="5590CC" w:themeColor="accent1"/>
      <w:sz w:val="20"/>
      <w:vertAlign w:val="superscript"/>
    </w:rPr>
  </w:style>
  <w:style w:type="character" w:customStyle="1" w:styleId="Heading2Char">
    <w:name w:val="Heading 2 Char"/>
    <w:basedOn w:val="DefaultParagraphFont"/>
    <w:link w:val="Heading2"/>
    <w:autoRedefine/>
    <w:uiPriority w:val="1"/>
    <w:qFormat/>
    <w:rPr>
      <w:rFonts w:cstheme="minorBidi"/>
      <w:b/>
      <w:bCs/>
      <w:sz w:val="28"/>
      <w:szCs w:val="28"/>
      <w:lang w:eastAsia="zh-CN"/>
    </w:rPr>
  </w:style>
  <w:style w:type="character" w:customStyle="1" w:styleId="Heading3Char">
    <w:name w:val="Heading 3 Char"/>
    <w:basedOn w:val="DefaultParagraphFont"/>
    <w:link w:val="Heading3"/>
    <w:autoRedefine/>
    <w:uiPriority w:val="1"/>
    <w:qFormat/>
    <w:rPr>
      <w:rFonts w:eastAsia="Microsoft YaHei" w:cstheme="minorBidi"/>
      <w:b/>
      <w:bCs/>
      <w:sz w:val="22"/>
      <w:lang w:eastAsia="zh-CN"/>
    </w:rPr>
  </w:style>
  <w:style w:type="character" w:customStyle="1" w:styleId="Heading1Char">
    <w:name w:val="Heading 1 Char"/>
    <w:basedOn w:val="DefaultParagraphFont"/>
    <w:link w:val="Heading1"/>
    <w:autoRedefine/>
    <w:uiPriority w:val="1"/>
    <w:qFormat/>
    <w:rPr>
      <w:rFonts w:ascii="Microsoft YaHei" w:eastAsia="Microsoft YaHei" w:hAnsi="Microsoft YaHei"/>
      <w:b/>
      <w:bCs/>
      <w:sz w:val="36"/>
      <w:szCs w:val="28"/>
      <w:lang w:eastAsia="zh-CN"/>
    </w:rPr>
  </w:style>
  <w:style w:type="character" w:customStyle="1" w:styleId="Heading4Char">
    <w:name w:val="Heading 4 Char"/>
    <w:basedOn w:val="DefaultParagraphFont"/>
    <w:link w:val="Heading4"/>
    <w:autoRedefine/>
    <w:uiPriority w:val="1"/>
    <w:qFormat/>
    <w:rPr>
      <w:rFonts w:ascii="Microsoft YaHei" w:hAnsi="Microsoft YaHei" w:cstheme="majorBidi"/>
      <w:b/>
      <w:bCs/>
      <w:iCs/>
      <w:sz w:val="20"/>
      <w:lang w:eastAsia="zh-CN"/>
    </w:rPr>
  </w:style>
  <w:style w:type="character" w:customStyle="1" w:styleId="Heading5Char">
    <w:name w:val="Heading 5 Char"/>
    <w:basedOn w:val="DefaultParagraphFont"/>
    <w:link w:val="Heading5"/>
    <w:autoRedefine/>
    <w:qFormat/>
    <w:rPr>
      <w:rFonts w:asciiTheme="majorHAnsi" w:eastAsiaTheme="majorEastAsia" w:hAnsiTheme="majorHAnsi" w:cstheme="majorBidi"/>
      <w:color w:val="FFFFFF" w:themeColor="background1"/>
      <w:sz w:val="28"/>
      <w:szCs w:val="24"/>
      <w:lang w:eastAsia="ja-JP"/>
    </w:rPr>
  </w:style>
  <w:style w:type="paragraph" w:customStyle="1" w:styleId="Organization">
    <w:name w:val="Organization"/>
    <w:basedOn w:val="Normal"/>
    <w:autoRedefine/>
    <w:uiPriority w:val="1"/>
    <w:qFormat/>
    <w:pPr>
      <w:spacing w:line="600" w:lineRule="exact"/>
    </w:pPr>
    <w:rPr>
      <w:rFonts w:asciiTheme="majorHAnsi" w:hAnsiTheme="majorHAnsi" w:cstheme="minorBidi"/>
      <w:color w:val="FFFFFF" w:themeColor="background1"/>
      <w:sz w:val="56"/>
      <w:szCs w:val="36"/>
    </w:rPr>
  </w:style>
  <w:style w:type="character" w:customStyle="1" w:styleId="HeaderChar">
    <w:name w:val="Header Char"/>
    <w:basedOn w:val="DefaultParagraphFont"/>
    <w:link w:val="Header"/>
    <w:autoRedefine/>
    <w:uiPriority w:val="99"/>
    <w:qFormat/>
    <w:rPr>
      <w:caps/>
      <w:color w:val="FFFFFF" w:themeColor="background1"/>
      <w:sz w:val="16"/>
    </w:rPr>
  </w:style>
  <w:style w:type="character" w:customStyle="1" w:styleId="FooterChar">
    <w:name w:val="Footer Char"/>
    <w:basedOn w:val="DefaultParagraphFont"/>
    <w:link w:val="Footer"/>
    <w:autoRedefine/>
    <w:uiPriority w:val="99"/>
    <w:qFormat/>
    <w:rPr>
      <w:caps/>
      <w:color w:val="B0C0C9" w:themeColor="accent3"/>
      <w:sz w:val="16"/>
    </w:rPr>
  </w:style>
  <w:style w:type="paragraph" w:customStyle="1" w:styleId="ContactDetails">
    <w:name w:val="Contact Details"/>
    <w:basedOn w:val="Normal"/>
    <w:autoRedefine/>
    <w:uiPriority w:val="1"/>
    <w:qFormat/>
    <w:pPr>
      <w:spacing w:before="80" w:after="80" w:line="276" w:lineRule="auto"/>
    </w:pPr>
    <w:rPr>
      <w:rFonts w:cstheme="minorBidi"/>
      <w:color w:val="FFFFFF" w:themeColor="background1"/>
      <w:sz w:val="16"/>
      <w:szCs w:val="14"/>
    </w:rPr>
  </w:style>
  <w:style w:type="character" w:styleId="PlaceholderText">
    <w:name w:val="Placeholder Text"/>
    <w:basedOn w:val="DefaultParagraphFont"/>
    <w:autoRedefine/>
    <w:uiPriority w:val="99"/>
    <w:semiHidden/>
    <w:qFormat/>
    <w:rPr>
      <w:color w:val="808080"/>
    </w:rPr>
  </w:style>
  <w:style w:type="character" w:customStyle="1" w:styleId="TitleChar">
    <w:name w:val="Title Char"/>
    <w:basedOn w:val="DefaultParagraphFont"/>
    <w:link w:val="Title"/>
    <w:autoRedefine/>
    <w:uiPriority w:val="1"/>
    <w:qFormat/>
    <w:rPr>
      <w:rFonts w:ascii="Microsoft YaHei" w:eastAsia="Microsoft YaHei" w:hAnsi="Microsoft YaHei"/>
      <w:b/>
      <w:sz w:val="36"/>
      <w:szCs w:val="36"/>
      <w:lang w:eastAsia="zh-CN"/>
    </w:rPr>
  </w:style>
  <w:style w:type="character" w:customStyle="1" w:styleId="SubtitleChar">
    <w:name w:val="Subtitle Char"/>
    <w:basedOn w:val="DefaultParagraphFont"/>
    <w:link w:val="Subtitle"/>
    <w:autoRedefine/>
    <w:uiPriority w:val="1"/>
    <w:qFormat/>
    <w:rPr>
      <w:iCs/>
      <w:color w:val="595959" w:themeColor="text1" w:themeTint="A6"/>
      <w:sz w:val="28"/>
      <w:szCs w:val="28"/>
    </w:rPr>
  </w:style>
  <w:style w:type="character" w:customStyle="1" w:styleId="DateChar">
    <w:name w:val="Date Char"/>
    <w:basedOn w:val="DefaultParagraphFont"/>
    <w:link w:val="Date"/>
    <w:autoRedefine/>
    <w:uiPriority w:val="1"/>
    <w:qFormat/>
    <w:rPr>
      <w:color w:val="5590CC" w:themeColor="accent1"/>
      <w:sz w:val="24"/>
      <w:szCs w:val="24"/>
    </w:rPr>
  </w:style>
  <w:style w:type="character" w:customStyle="1" w:styleId="BalloonTextChar">
    <w:name w:val="Balloon Text Char"/>
    <w:basedOn w:val="DefaultParagraphFont"/>
    <w:link w:val="BalloonText"/>
    <w:autoRedefine/>
    <w:uiPriority w:val="99"/>
    <w:semiHidden/>
    <w:qFormat/>
    <w:rPr>
      <w:rFonts w:ascii="Tahoma" w:hAnsi="Tahoma" w:cs="Tahoma"/>
      <w:sz w:val="16"/>
      <w:szCs w:val="16"/>
    </w:rPr>
  </w:style>
  <w:style w:type="character" w:customStyle="1" w:styleId="FootnoteTextChar">
    <w:name w:val="Footnote Text Char"/>
    <w:basedOn w:val="DefaultParagraphFont"/>
    <w:link w:val="FootnoteText"/>
    <w:autoRedefine/>
    <w:uiPriority w:val="99"/>
    <w:qFormat/>
    <w:rPr>
      <w:i/>
      <w:color w:val="595959" w:themeColor="text1" w:themeTint="A6"/>
      <w:sz w:val="16"/>
    </w:rPr>
  </w:style>
  <w:style w:type="paragraph" w:styleId="NoSpacing">
    <w:name w:val="No Spacing"/>
    <w:link w:val="NoSpacingChar"/>
    <w:autoRedefine/>
    <w:uiPriority w:val="1"/>
    <w:qFormat/>
    <w:rPr>
      <w:rFonts w:ascii="Microsoft YaHei" w:eastAsia="Microsoft YaHei" w:hAnsi="Microsoft YaHei"/>
      <w:color w:val="000000" w:themeColor="text1"/>
      <w:sz w:val="24"/>
      <w:szCs w:val="24"/>
      <w:lang w:val="en-US" w:eastAsia="en-US"/>
    </w:rPr>
  </w:style>
  <w:style w:type="character" w:customStyle="1" w:styleId="NoSpacingChar">
    <w:name w:val="No Spacing Char"/>
    <w:basedOn w:val="DefaultParagraphFont"/>
    <w:link w:val="NoSpacing"/>
    <w:autoRedefine/>
    <w:uiPriority w:val="1"/>
    <w:qFormat/>
    <w:rPr>
      <w:color w:val="000000" w:themeColor="text1"/>
    </w:rPr>
  </w:style>
  <w:style w:type="paragraph" w:customStyle="1" w:styleId="FormText">
    <w:name w:val="Form Text"/>
    <w:basedOn w:val="Normal"/>
    <w:autoRedefine/>
    <w:qFormat/>
    <w:pPr>
      <w:spacing w:after="40" w:line="276" w:lineRule="auto"/>
    </w:pPr>
    <w:rPr>
      <w:rFonts w:cstheme="minorBidi"/>
      <w:color w:val="000000" w:themeColor="text1"/>
    </w:rPr>
  </w:style>
  <w:style w:type="character" w:customStyle="1" w:styleId="FormHeadingChar">
    <w:name w:val="Form Heading Char"/>
    <w:basedOn w:val="DefaultParagraphFont"/>
    <w:link w:val="FormHeading"/>
    <w:autoRedefine/>
    <w:qFormat/>
    <w:rPr>
      <w:b/>
      <w:color w:val="7F7F7F" w:themeColor="text1" w:themeTint="80"/>
    </w:rPr>
  </w:style>
  <w:style w:type="paragraph" w:customStyle="1" w:styleId="FormHeading">
    <w:name w:val="Form Heading"/>
    <w:basedOn w:val="Normal"/>
    <w:link w:val="FormHeadingChar"/>
    <w:autoRedefine/>
    <w:qFormat/>
    <w:pPr>
      <w:spacing w:before="480" w:after="120" w:line="276" w:lineRule="auto"/>
    </w:pPr>
    <w:rPr>
      <w:rFonts w:cstheme="minorBidi"/>
      <w:b/>
      <w:color w:val="7F7F7F" w:themeColor="text1" w:themeTint="80"/>
    </w:rPr>
  </w:style>
  <w:style w:type="character" w:customStyle="1" w:styleId="DocumentMapChar">
    <w:name w:val="Document Map Char"/>
    <w:basedOn w:val="DefaultParagraphFont"/>
    <w:link w:val="DocumentMap"/>
    <w:autoRedefine/>
    <w:uiPriority w:val="99"/>
    <w:semiHidden/>
    <w:qFormat/>
    <w:rPr>
      <w:rFonts w:ascii="SimSun" w:eastAsia="SimSun"/>
      <w:color w:val="000000" w:themeColor="text1"/>
      <w:sz w:val="18"/>
      <w:szCs w:val="18"/>
    </w:rPr>
  </w:style>
  <w:style w:type="paragraph" w:customStyle="1" w:styleId="TOC10">
    <w:name w:val="TOC 标题1"/>
    <w:basedOn w:val="Heading1"/>
    <w:next w:val="Normal"/>
    <w:autoRedefine/>
    <w:uiPriority w:val="39"/>
    <w:unhideWhenUsed/>
    <w:qFormat/>
    <w:pPr>
      <w:keepNext/>
      <w:keepLines/>
      <w:spacing w:after="0" w:line="276" w:lineRule="auto"/>
      <w:outlineLvl w:val="9"/>
    </w:pPr>
    <w:rPr>
      <w:rFonts w:asciiTheme="majorHAnsi" w:eastAsiaTheme="majorEastAsia" w:hAnsiTheme="majorHAnsi" w:cstheme="majorBidi"/>
      <w:b w:val="0"/>
      <w:color w:val="326BA6" w:themeColor="accent1" w:themeShade="BF"/>
      <w:sz w:val="28"/>
    </w:rPr>
  </w:style>
  <w:style w:type="character" w:customStyle="1" w:styleId="BodyTextChar">
    <w:name w:val="Body Text Char"/>
    <w:basedOn w:val="DefaultParagraphFont"/>
    <w:link w:val="BodyText"/>
    <w:autoRedefine/>
    <w:qFormat/>
    <w:rPr>
      <w:color w:val="404040" w:themeColor="text1" w:themeTint="BF"/>
      <w:szCs w:val="24"/>
      <w:lang w:eastAsia="ja-JP"/>
    </w:rPr>
  </w:style>
  <w:style w:type="character" w:customStyle="1" w:styleId="CommentTextChar">
    <w:name w:val="Comment Text Char"/>
    <w:basedOn w:val="DefaultParagraphFont"/>
    <w:link w:val="CommentText"/>
    <w:autoRedefine/>
    <w:uiPriority w:val="99"/>
    <w:qFormat/>
    <w:rPr>
      <w:color w:val="000000" w:themeColor="text1"/>
    </w:rPr>
  </w:style>
  <w:style w:type="character" w:customStyle="1" w:styleId="CommentSubjectChar">
    <w:name w:val="Comment Subject Char"/>
    <w:basedOn w:val="CommentTextChar"/>
    <w:link w:val="CommentSubject"/>
    <w:autoRedefine/>
    <w:uiPriority w:val="99"/>
    <w:semiHidden/>
    <w:qFormat/>
    <w:rPr>
      <w:b/>
      <w:bCs/>
      <w:color w:val="000000" w:themeColor="text1"/>
    </w:rPr>
  </w:style>
  <w:style w:type="paragraph" w:customStyle="1" w:styleId="1">
    <w:name w:val="修订1"/>
    <w:autoRedefine/>
    <w:hidden/>
    <w:uiPriority w:val="99"/>
    <w:semiHidden/>
    <w:qFormat/>
    <w:rPr>
      <w:rFonts w:ascii="Microsoft YaHei" w:eastAsia="Microsoft YaHei" w:hAnsi="Microsoft YaHei"/>
      <w:color w:val="000000" w:themeColor="text1"/>
      <w:sz w:val="24"/>
      <w:szCs w:val="24"/>
      <w:lang w:val="en-US" w:eastAsia="en-US"/>
    </w:rPr>
  </w:style>
  <w:style w:type="paragraph" w:customStyle="1" w:styleId="10">
    <w:name w:val="正文1"/>
    <w:basedOn w:val="Normal"/>
    <w:autoRedefine/>
    <w:uiPriority w:val="99"/>
    <w:qFormat/>
    <w:pPr>
      <w:autoSpaceDE w:val="0"/>
      <w:autoSpaceDN w:val="0"/>
      <w:adjustRightInd w:val="0"/>
      <w:spacing w:line="240" w:lineRule="atLeast"/>
      <w:jc w:val="both"/>
      <w:textAlignment w:val="center"/>
    </w:pPr>
    <w:rPr>
      <w:rFonts w:ascii="方正细黑一_GBK" w:eastAsia="方正细黑一_GBK" w:cs="方正细黑一_GBK"/>
      <w:color w:val="000000"/>
      <w:spacing w:val="-2"/>
      <w:sz w:val="18"/>
      <w:szCs w:val="18"/>
      <w:lang w:val="zh-CN"/>
    </w:rPr>
  </w:style>
  <w:style w:type="character" w:customStyle="1" w:styleId="UnresolvedMention1">
    <w:name w:val="Unresolved Mention1"/>
    <w:basedOn w:val="DefaultParagraphFont"/>
    <w:autoRedefine/>
    <w:uiPriority w:val="99"/>
    <w:qFormat/>
    <w:rPr>
      <w:color w:val="808080"/>
      <w:shd w:val="clear" w:color="auto" w:fill="E6E6E6"/>
    </w:rPr>
  </w:style>
  <w:style w:type="character" w:customStyle="1" w:styleId="UnresolvedMention2">
    <w:name w:val="Unresolved Mention2"/>
    <w:basedOn w:val="DefaultParagraphFont"/>
    <w:autoRedefine/>
    <w:uiPriority w:val="99"/>
    <w:semiHidden/>
    <w:unhideWhenUsed/>
    <w:qFormat/>
    <w:rPr>
      <w:color w:val="605E5C"/>
      <w:shd w:val="clear" w:color="auto" w:fill="E1DFDD"/>
    </w:rPr>
  </w:style>
  <w:style w:type="paragraph" w:customStyle="1" w:styleId="2">
    <w:name w:val="修订2"/>
    <w:autoRedefine/>
    <w:hidden/>
    <w:uiPriority w:val="99"/>
    <w:unhideWhenUsed/>
    <w:qFormat/>
    <w:rPr>
      <w:rFonts w:ascii="Microsoft YaHei" w:eastAsia="Microsoft YaHei" w:hAnsi="Microsoft YaHei"/>
      <w:szCs w:val="24"/>
      <w:lang w:val="en-US"/>
    </w:rPr>
  </w:style>
  <w:style w:type="paragraph" w:customStyle="1" w:styleId="TOC20">
    <w:name w:val="TOC 标题2"/>
    <w:basedOn w:val="Heading1"/>
    <w:next w:val="Normal"/>
    <w:autoRedefine/>
    <w:uiPriority w:val="39"/>
    <w:unhideWhenUsed/>
    <w:qFormat/>
    <w:pPr>
      <w:keepNext/>
      <w:keepLines/>
      <w:spacing w:before="240" w:after="0" w:line="259" w:lineRule="auto"/>
      <w:outlineLvl w:val="9"/>
    </w:pPr>
    <w:rPr>
      <w:rFonts w:asciiTheme="majorHAnsi" w:eastAsiaTheme="majorEastAsia" w:hAnsiTheme="majorHAnsi" w:cstheme="majorBidi"/>
      <w:b w:val="0"/>
      <w:bCs w:val="0"/>
      <w:color w:val="326BA6" w:themeColor="accent1" w:themeShade="BF"/>
      <w:sz w:val="32"/>
      <w:szCs w:val="32"/>
    </w:rPr>
  </w:style>
  <w:style w:type="character" w:customStyle="1" w:styleId="11">
    <w:name w:val="未处理的提及1"/>
    <w:basedOn w:val="DefaultParagraphFont"/>
    <w:autoRedefine/>
    <w:uiPriority w:val="99"/>
    <w:semiHidden/>
    <w:unhideWhenUsed/>
    <w:qFormat/>
    <w:rPr>
      <w:color w:val="605E5C"/>
      <w:shd w:val="clear" w:color="auto" w:fill="E1DFDD"/>
    </w:rPr>
  </w:style>
  <w:style w:type="paragraph" w:customStyle="1" w:styleId="12">
    <w:name w:val="列表段落1"/>
    <w:basedOn w:val="Normal"/>
    <w:autoRedefine/>
    <w:uiPriority w:val="34"/>
    <w:unhideWhenUsed/>
    <w:qFormat/>
    <w:pPr>
      <w:spacing w:after="200" w:line="276" w:lineRule="auto"/>
      <w:ind w:firstLineChars="200" w:firstLine="420"/>
    </w:pPr>
    <w:rPr>
      <w:rFonts w:cstheme="minorBidi"/>
      <w:color w:val="000000" w:themeColor="text1"/>
    </w:rPr>
  </w:style>
  <w:style w:type="paragraph" w:customStyle="1" w:styleId="paragraph">
    <w:name w:val="paragraph"/>
    <w:basedOn w:val="Normal"/>
    <w:autoRedefine/>
    <w:semiHidden/>
    <w:qFormat/>
    <w:pPr>
      <w:spacing w:before="100" w:beforeAutospacing="1" w:after="100" w:afterAutospacing="1"/>
    </w:pPr>
    <w:rPr>
      <w:rFonts w:ascii="DengXian" w:eastAsia="DengXian" w:hAnsi="DengXian"/>
      <w:sz w:val="24"/>
    </w:rPr>
  </w:style>
  <w:style w:type="paragraph" w:customStyle="1" w:styleId="Revision1">
    <w:name w:val="Revision1"/>
    <w:autoRedefine/>
    <w:hidden/>
    <w:uiPriority w:val="99"/>
    <w:unhideWhenUsed/>
    <w:qFormat/>
    <w:rPr>
      <w:rFonts w:ascii="Microsoft YaHei" w:eastAsia="Microsoft YaHei" w:hAnsi="Microsoft YaHei"/>
      <w:szCs w:val="24"/>
      <w:lang w:val="en-US"/>
    </w:rPr>
  </w:style>
  <w:style w:type="character" w:customStyle="1" w:styleId="UnresolvedMention3">
    <w:name w:val="Unresolved Mention3"/>
    <w:basedOn w:val="DefaultParagraphFont"/>
    <w:autoRedefine/>
    <w:uiPriority w:val="99"/>
    <w:semiHidden/>
    <w:unhideWhenUsed/>
    <w:qFormat/>
    <w:rPr>
      <w:color w:val="605E5C"/>
      <w:shd w:val="clear" w:color="auto" w:fill="E1DFDD"/>
    </w:rPr>
  </w:style>
  <w:style w:type="paragraph" w:styleId="Revision">
    <w:name w:val="Revision"/>
    <w:hidden/>
    <w:uiPriority w:val="99"/>
    <w:unhideWhenUsed/>
    <w:rsid w:val="00823F91"/>
    <w:rPr>
      <w:rFonts w:ascii="Microsoft YaHei" w:eastAsia="Microsoft YaHei" w:hAnsi="Microsoft YaHei"/>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kinefinity.com/kineraw-ef-lens/" TargetMode="External"/><Relationship Id="rId21" Type="http://schemas.openxmlformats.org/officeDocument/2006/relationships/image" Target="media/image2.jpeg"/><Relationship Id="rId42" Type="http://schemas.openxmlformats.org/officeDocument/2006/relationships/hyperlink" Target="http://www.kinefinity.com/shop/v2ab-adapter/" TargetMode="External"/><Relationship Id="rId47" Type="http://schemas.openxmlformats.org/officeDocument/2006/relationships/hyperlink" Target="http://www.kinefinity.com/shop/k2e/" TargetMode="External"/><Relationship Id="rId63" Type="http://schemas.openxmlformats.org/officeDocument/2006/relationships/image" Target="media/image18.jpeg"/><Relationship Id="rId68" Type="http://schemas.openxmlformats.org/officeDocument/2006/relationships/hyperlink" Target="http://www.kinefinity.com/related-software/" TargetMode="External"/><Relationship Id="rId84" Type="http://schemas.openxmlformats.org/officeDocument/2006/relationships/image" Target="media/image26.jpeg"/><Relationship Id="rId89" Type="http://schemas.openxmlformats.org/officeDocument/2006/relationships/image" Target="media/image31.jpeg"/><Relationship Id="rId16" Type="http://schemas.microsoft.com/office/2011/relationships/commentsExtended" Target="commentsExtended.xml"/><Relationship Id="rId107" Type="http://schemas.microsoft.com/office/2011/relationships/people" Target="people.xml"/><Relationship Id="rId11" Type="http://schemas.openxmlformats.org/officeDocument/2006/relationships/footer" Target="footer1.xml"/><Relationship Id="rId32" Type="http://schemas.openxmlformats.org/officeDocument/2006/relationships/hyperlink" Target="https://www.kinefinity.com/shop/kinebat3-pd/" TargetMode="External"/><Relationship Id="rId37" Type="http://schemas.openxmlformats.org/officeDocument/2006/relationships/hyperlink" Target="http://www.kinefinity.com/shop/gripbat_2s/" TargetMode="External"/><Relationship Id="rId53" Type="http://schemas.openxmlformats.org/officeDocument/2006/relationships/hyperlink" Target="http://www.kinefinity.com/shop/kinemon-5u2/" TargetMode="External"/><Relationship Id="rId58" Type="http://schemas.openxmlformats.org/officeDocument/2006/relationships/image" Target="media/image14.png"/><Relationship Id="rId74" Type="http://schemas.openxmlformats.org/officeDocument/2006/relationships/image" Target="media/image21.jpeg"/><Relationship Id="rId79" Type="http://schemas.openxmlformats.org/officeDocument/2006/relationships/hyperlink" Target="https://www.kinefinity.com/mavo-edge-6k-spec/" TargetMode="External"/><Relationship Id="rId102" Type="http://schemas.openxmlformats.org/officeDocument/2006/relationships/image" Target="media/image43.emf"/><Relationship Id="rId5" Type="http://schemas.openxmlformats.org/officeDocument/2006/relationships/settings" Target="settings.xml"/><Relationship Id="rId90" Type="http://schemas.openxmlformats.org/officeDocument/2006/relationships/image" Target="media/image32.jpeg"/><Relationship Id="rId95" Type="http://schemas.openxmlformats.org/officeDocument/2006/relationships/image" Target="media/image37.jpeg"/><Relationship Id="rId22" Type="http://schemas.openxmlformats.org/officeDocument/2006/relationships/image" Target="media/image3.jpeg"/><Relationship Id="rId27" Type="http://schemas.openxmlformats.org/officeDocument/2006/relationships/image" Target="media/image7.png"/><Relationship Id="rId43" Type="http://schemas.openxmlformats.org/officeDocument/2006/relationships/hyperlink" Target="http://www.kinefinity.com/product-category/accessories/mounting_adapter_ii/" TargetMode="External"/><Relationship Id="rId48" Type="http://schemas.openxmlformats.org/officeDocument/2006/relationships/hyperlink" Target="http://www.kinefinity.com/shop/k2lpl/" TargetMode="External"/><Relationship Id="rId64" Type="http://schemas.openxmlformats.org/officeDocument/2006/relationships/hyperlink" Target="http://www.kinefinity.com/product-category/accessories/mounting_adapter_ii/adapters_e_nd/" TargetMode="External"/><Relationship Id="rId69" Type="http://schemas.openxmlformats.org/officeDocument/2006/relationships/hyperlink" Target="http://www.kinefinity.com/shop/SCRATCH/" TargetMode="External"/><Relationship Id="rId80" Type="http://schemas.openxmlformats.org/officeDocument/2006/relationships/image" Target="media/image22.jpeg"/><Relationship Id="rId85" Type="http://schemas.openxmlformats.org/officeDocument/2006/relationships/image" Target="media/image27.jpeg"/><Relationship Id="rId12" Type="http://schemas.openxmlformats.org/officeDocument/2006/relationships/footer" Target="footer2.xml"/><Relationship Id="rId17" Type="http://schemas.microsoft.com/office/2016/09/relationships/commentsIds" Target="commentsIds.xml"/><Relationship Id="rId33" Type="http://schemas.openxmlformats.org/officeDocument/2006/relationships/image" Target="media/image11.jpeg"/><Relationship Id="rId38" Type="http://schemas.openxmlformats.org/officeDocument/2006/relationships/hyperlink" Target="http://www.kinefinity.com/shop/kr-mini-dc-cable-dtap/" TargetMode="External"/><Relationship Id="rId59" Type="http://schemas.openxmlformats.org/officeDocument/2006/relationships/image" Target="media/image15.png"/><Relationship Id="rId103" Type="http://schemas.openxmlformats.org/officeDocument/2006/relationships/image" Target="media/image44.emf"/><Relationship Id="rId108" Type="http://schemas.openxmlformats.org/officeDocument/2006/relationships/theme" Target="theme/theme1.xml"/><Relationship Id="rId20" Type="http://schemas.openxmlformats.org/officeDocument/2006/relationships/hyperlink" Target="http://www.kinefinity.com/product-category/accessories/mounting_adapter_ii/" TargetMode="External"/><Relationship Id="rId41" Type="http://schemas.openxmlformats.org/officeDocument/2006/relationships/hyperlink" Target="http://www.kinefinity.com/shop/65w_power_adapter/" TargetMode="External"/><Relationship Id="rId54" Type="http://schemas.openxmlformats.org/officeDocument/2006/relationships/hyperlink" Target="http://www.kinefinity.com/shop/lcd_evf_cord/" TargetMode="External"/><Relationship Id="rId62" Type="http://schemas.openxmlformats.org/officeDocument/2006/relationships/image" Target="media/image17.png"/><Relationship Id="rId70" Type="http://schemas.openxmlformats.org/officeDocument/2006/relationships/hyperlink" Target="http://www.kinefinity.com/cat/downloads/firmware/" TargetMode="External"/><Relationship Id="rId75" Type="http://schemas.openxmlformats.org/officeDocument/2006/relationships/hyperlink" Target="http://www.kinefinity.com/shop/nanolockit/" TargetMode="External"/><Relationship Id="rId83" Type="http://schemas.openxmlformats.org/officeDocument/2006/relationships/image" Target="media/image25.jpeg"/><Relationship Id="rId88" Type="http://schemas.openxmlformats.org/officeDocument/2006/relationships/image" Target="media/image30.jpeg"/><Relationship Id="rId91" Type="http://schemas.openxmlformats.org/officeDocument/2006/relationships/image" Target="media/image33.jpeg"/><Relationship Id="rId96"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4.jpeg"/><Relationship Id="rId28" Type="http://schemas.openxmlformats.org/officeDocument/2006/relationships/image" Target="media/image8.tiff"/><Relationship Id="rId36" Type="http://schemas.openxmlformats.org/officeDocument/2006/relationships/hyperlink" Target="http://www.kinefinity.com/shop/gripbat/" TargetMode="External"/><Relationship Id="rId49" Type="http://schemas.openxmlformats.org/officeDocument/2006/relationships/image" Target="media/image12.png"/><Relationship Id="rId57" Type="http://schemas.openxmlformats.org/officeDocument/2006/relationships/hyperlink" Target="http://www.kinefinity.com/shop/lcd_evf_cord/" TargetMode="External"/><Relationship Id="rId106"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hyperlink" Target="https://www.kinefinity.com/shop/kinebat3-pd/" TargetMode="External"/><Relationship Id="rId44" Type="http://schemas.openxmlformats.org/officeDocument/2006/relationships/hyperlink" Target="http://www.kinefinity.com/shop/k2ef_3/" TargetMode="External"/><Relationship Id="rId52" Type="http://schemas.openxmlformats.org/officeDocument/2006/relationships/image" Target="media/image13.jpeg"/><Relationship Id="rId60" Type="http://schemas.microsoft.com/office/2007/relationships/hdphoto" Target="media/hdphoto1.wdp"/><Relationship Id="rId65" Type="http://schemas.openxmlformats.org/officeDocument/2006/relationships/hyperlink" Target="https://support.apple.com/zh-cn/HT202410" TargetMode="External"/><Relationship Id="rId73" Type="http://schemas.openxmlformats.org/officeDocument/2006/relationships/image" Target="media/image19.jpeg"/><Relationship Id="rId78" Type="http://schemas.openxmlformats.org/officeDocument/2006/relationships/image" Target="media/image20.jpeg"/><Relationship Id="rId81" Type="http://schemas.openxmlformats.org/officeDocument/2006/relationships/image" Target="media/image23.jpeg"/><Relationship Id="rId86" Type="http://schemas.openxmlformats.org/officeDocument/2006/relationships/image" Target="media/image28.jpeg"/><Relationship Id="rId94" Type="http://schemas.openxmlformats.org/officeDocument/2006/relationships/image" Target="media/image36.jpeg"/><Relationship Id="rId99" Type="http://schemas.openxmlformats.org/officeDocument/2006/relationships/image" Target="media/image40.emf"/><Relationship Id="rId101" Type="http://schemas.openxmlformats.org/officeDocument/2006/relationships/image" Target="media/image42.emf"/><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hyperlink" Target="http://www.kinefinity.com/shop/movcam_power_cord_xlr4-pull-pull/" TargetMode="External"/><Relationship Id="rId50" Type="http://schemas.openxmlformats.org/officeDocument/2006/relationships/hyperlink" Target="http://www.kinefinity.com/shop/k2ef_3/" TargetMode="External"/><Relationship Id="rId55" Type="http://schemas.openxmlformats.org/officeDocument/2006/relationships/hyperlink" Target="http://www.kinefinity.com/shop/lcd_evf_cord/" TargetMode="External"/><Relationship Id="rId76" Type="http://schemas.openxmlformats.org/officeDocument/2006/relationships/hyperlink" Target="http://www.kinefinity.com/" TargetMode="External"/><Relationship Id="rId97" Type="http://schemas.openxmlformats.org/officeDocument/2006/relationships/image" Target="media/image38.jpeg"/><Relationship Id="rId104" Type="http://schemas.openxmlformats.org/officeDocument/2006/relationships/image" Target="media/image45.emf"/><Relationship Id="rId7" Type="http://schemas.openxmlformats.org/officeDocument/2006/relationships/footnotes" Target="footnotes.xml"/><Relationship Id="rId71" Type="http://schemas.openxmlformats.org/officeDocument/2006/relationships/hyperlink" Target="http://www.kinefinity.com/shop/nanolockit/" TargetMode="External"/><Relationship Id="rId92" Type="http://schemas.openxmlformats.org/officeDocument/2006/relationships/image" Target="media/image34.jpeg"/><Relationship Id="rId2" Type="http://schemas.openxmlformats.org/officeDocument/2006/relationships/customXml" Target="../customXml/item2.xml"/><Relationship Id="rId29" Type="http://schemas.openxmlformats.org/officeDocument/2006/relationships/image" Target="media/image9.jpeg"/><Relationship Id="rId24" Type="http://schemas.openxmlformats.org/officeDocument/2006/relationships/image" Target="media/image5.jpeg"/><Relationship Id="rId40" Type="http://schemas.openxmlformats.org/officeDocument/2006/relationships/hyperlink" Target="http://www.kinefinity.com/shop/100w_power_cable/" TargetMode="External"/><Relationship Id="rId45" Type="http://schemas.openxmlformats.org/officeDocument/2006/relationships/hyperlink" Target="http://www.kinefinity.com/shop/k2ef_3_en/" TargetMode="External"/><Relationship Id="rId66" Type="http://schemas.openxmlformats.org/officeDocument/2006/relationships/hyperlink" Target="mailto:3K@25fps%20%20%20ProRes422HQ(.mov)" TargetMode="External"/><Relationship Id="rId87" Type="http://schemas.openxmlformats.org/officeDocument/2006/relationships/image" Target="media/image29.jpeg"/><Relationship Id="rId61" Type="http://schemas.openxmlformats.org/officeDocument/2006/relationships/image" Target="media/image16.png"/><Relationship Id="rId82" Type="http://schemas.openxmlformats.org/officeDocument/2006/relationships/image" Target="media/image24.jpe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image" Target="media/image10.jpeg"/><Relationship Id="rId35" Type="http://schemas.openxmlformats.org/officeDocument/2006/relationships/image" Target="media/image12.jpeg"/><Relationship Id="rId56" Type="http://schemas.openxmlformats.org/officeDocument/2006/relationships/hyperlink" Target="https://www.kinefinity.com/shop/kineevf2/" TargetMode="External"/><Relationship Id="rId77" Type="http://schemas.openxmlformats.org/officeDocument/2006/relationships/hyperlink" Target="http://www.kinefinity.com/shop/nanolockit/" TargetMode="External"/><Relationship Id="rId100" Type="http://schemas.openxmlformats.org/officeDocument/2006/relationships/image" Target="media/image41.emf"/><Relationship Id="rId105" Type="http://schemas.openxmlformats.org/officeDocument/2006/relationships/image" Target="media/image46.emf"/><Relationship Id="rId8" Type="http://schemas.openxmlformats.org/officeDocument/2006/relationships/endnotes" Target="endnotes.xml"/><Relationship Id="rId51" Type="http://schemas.openxmlformats.org/officeDocument/2006/relationships/hyperlink" Target="https://www.bilibili.com/video/BV1KV411t7z3" TargetMode="External"/><Relationship Id="rId72" Type="http://schemas.openxmlformats.org/officeDocument/2006/relationships/hyperlink" Target="http://www.kinefinity.com/shop/nanolockit/" TargetMode="External"/><Relationship Id="rId93" Type="http://schemas.openxmlformats.org/officeDocument/2006/relationships/image" Target="media/image35.jpeg"/><Relationship Id="rId98" Type="http://schemas.openxmlformats.org/officeDocument/2006/relationships/image" Target="media/image39.emf"/><Relationship Id="rId3" Type="http://schemas.openxmlformats.org/officeDocument/2006/relationships/numbering" Target="numbering.xml"/><Relationship Id="rId25" Type="http://schemas.openxmlformats.org/officeDocument/2006/relationships/image" Target="media/image6.jpeg"/><Relationship Id="rId46" Type="http://schemas.openxmlformats.org/officeDocument/2006/relationships/hyperlink" Target="http://www.kinefinity.com/shop/k2pl_ii/" TargetMode="External"/><Relationship Id="rId67" Type="http://schemas.openxmlformats.org/officeDocument/2006/relationships/hyperlink" Target="mailto:3K@25fps%20%20%20ProRes4444(.mov)"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Prospect">
  <a:themeElements>
    <a:clrScheme name="Prospect">
      <a:dk1>
        <a:sysClr val="windowText" lastClr="000000"/>
      </a:dk1>
      <a:lt1>
        <a:sysClr val="window" lastClr="FFFFFF"/>
      </a:lt1>
      <a:dk2>
        <a:srgbClr val="073E87"/>
      </a:dk2>
      <a:lt2>
        <a:srgbClr val="C6E7FC"/>
      </a:lt2>
      <a:accent1>
        <a:srgbClr val="5590CC"/>
      </a:accent1>
      <a:accent2>
        <a:srgbClr val="9FC9EB"/>
      </a:accent2>
      <a:accent3>
        <a:srgbClr val="B0C0C9"/>
      </a:accent3>
      <a:accent4>
        <a:srgbClr val="A5D028"/>
      </a:accent4>
      <a:accent5>
        <a:srgbClr val="F5C040"/>
      </a:accent5>
      <a:accent6>
        <a:srgbClr val="05E0DB"/>
      </a:accent6>
      <a:hlink>
        <a:srgbClr val="0080FF"/>
      </a:hlink>
      <a:folHlink>
        <a:srgbClr val="5EAEFF"/>
      </a:folHlink>
    </a:clrScheme>
    <a:fontScheme name="Prospect">
      <a:majorFont>
        <a:latin typeface="Calibri"/>
        <a:ea typeface=""/>
        <a:cs typeface=""/>
        <a:font script="Jpan" typeface="ＭＳ Ｐゴシック"/>
      </a:majorFont>
      <a:minorFont>
        <a:latin typeface="Calibri"/>
        <a:ea typeface=""/>
        <a:cs typeface=""/>
        <a:font script="Jpan" typeface="ＭＳ Ｐゴシック"/>
      </a:minorFont>
    </a:fontScheme>
    <a:fmtScheme name="Prospect">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40000">
              <a:schemeClr val="phClr">
                <a:tint val="94000"/>
                <a:shade val="94000"/>
                <a:alpha val="100000"/>
                <a:satMod val="114000"/>
                <a:lumMod val="114000"/>
              </a:schemeClr>
            </a:gs>
            <a:gs pos="74000">
              <a:schemeClr val="phClr">
                <a:tint val="94000"/>
                <a:shade val="94000"/>
                <a:satMod val="128000"/>
                <a:lumMod val="100000"/>
              </a:schemeClr>
            </a:gs>
            <a:gs pos="100000">
              <a:schemeClr val="phClr">
                <a:tint val="98000"/>
                <a:shade val="100000"/>
                <a:hueMod val="98000"/>
                <a:satMod val="100000"/>
                <a:lumMod val="74000"/>
              </a:schemeClr>
            </a:gs>
          </a:gsLst>
          <a:path path="circle">
            <a:fillToRect l="20000" t="-40000" r="20000" b="140000"/>
          </a:path>
        </a:gradFill>
        <a:blipFill rotWithShape="1">
          <a:blip xmlns:r="http://schemas.openxmlformats.org/officeDocument/2006/relationships" r:embed="rId1">
            <a:duotone>
              <a:schemeClr val="phClr">
                <a:tint val="96000"/>
                <a:satMod val="130000"/>
                <a:lumMod val="50000"/>
              </a:schemeClr>
              <a:schemeClr val="phClr">
                <a:tint val="96000"/>
                <a:satMod val="114000"/>
                <a:lumMod val="114000"/>
              </a:schemeClr>
            </a:duotone>
          </a:blip>
          <a:stretch>
            <a:fillRect/>
          </a:stretch>
        </a:blipFill>
      </a:bgFillStyleLst>
    </a:fmtScheme>
  </a:themeElements>
  <a:objectDefaults>
    <a:txDef>
      <a:spPr>
        <a:noFill/>
        <a:ln>
          <a:noFill/>
        </a:ln>
      </a:spPr>
      <a:bodyPr rot="0" spcFirstLastPara="0" vertOverflow="overflow" horzOverflow="overflow" vert="horz" wrap="square" lIns="91440" tIns="45720" rIns="91440" bIns="45720" numCol="1" spcCol="0" rtlCol="0" fromWordArt="0" anchor="t" anchorCtr="0" forceAA="0" compatLnSpc="1">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D7683041-4CBB-4A96-BA42-440274CF309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19079</Words>
  <Characters>26330</Characters>
  <Application>Microsoft Office Word</Application>
  <DocSecurity>0</DocSecurity>
  <Lines>1880</Lines>
  <Paragraphs>1974</Paragraphs>
  <ScaleCrop>false</ScaleCrop>
  <Company>卓曜（北京）科技有限公司</Company>
  <LinksUpToDate>false</LinksUpToDate>
  <CharactersWithSpaces>43435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MAVO Edge 6K操作说明书</dc:title>
  <dc:subject>KineOS7.1</dc:subject>
  <dc:creator>www.kinefinity.com</dc:creator>
  <cp:lastModifiedBy>Office</cp:lastModifiedBy>
  <cp:revision>6</cp:revision>
  <cp:lastPrinted>2023-11-09T01:52:00Z</cp:lastPrinted>
  <dcterms:created xsi:type="dcterms:W3CDTF">2026-02-07T14:03:00Z</dcterms:created>
  <dcterms:modified xsi:type="dcterms:W3CDTF">2026-02-07T14:21:00Z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29AA1CBE2E8E41D2B238F83A6B5F77AA</vt:lpwstr>
  </property>
</Properties>
</file>